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23A42F" w14:textId="06BACCF5" w:rsidR="00E94C6C" w:rsidRPr="008F6775" w:rsidRDefault="00E65DD0" w:rsidP="00346688">
      <w:pPr>
        <w:spacing w:line="360" w:lineRule="auto"/>
        <w:jc w:val="center"/>
        <w:rPr>
          <w:rFonts w:ascii="Times New Roman" w:hAnsi="Times New Roman" w:cs="Times New Roman"/>
          <w:b/>
          <w:bCs/>
          <w:sz w:val="28"/>
          <w:szCs w:val="28"/>
        </w:rPr>
      </w:pPr>
      <w:r w:rsidRPr="008F6775">
        <w:rPr>
          <w:rFonts w:ascii="Times New Roman" w:hAnsi="Times New Roman" w:cs="Times New Roman"/>
          <w:b/>
          <w:bCs/>
          <w:sz w:val="28"/>
          <w:szCs w:val="28"/>
        </w:rPr>
        <w:t>LAPORAN MANAJEMEN PROYEK INFORMATIKA</w:t>
      </w:r>
    </w:p>
    <w:p w14:paraId="36CD1197" w14:textId="55069F4E" w:rsidR="00E65DD0" w:rsidRPr="008F6775" w:rsidRDefault="00E65DD0" w:rsidP="00346688">
      <w:pPr>
        <w:spacing w:line="360" w:lineRule="auto"/>
        <w:jc w:val="center"/>
        <w:rPr>
          <w:rFonts w:ascii="Times New Roman" w:hAnsi="Times New Roman" w:cs="Times New Roman"/>
          <w:b/>
          <w:bCs/>
          <w:sz w:val="28"/>
          <w:szCs w:val="28"/>
        </w:rPr>
      </w:pPr>
      <w:r w:rsidRPr="008F6775">
        <w:rPr>
          <w:rFonts w:ascii="Times New Roman" w:hAnsi="Times New Roman" w:cs="Times New Roman"/>
          <w:b/>
          <w:bCs/>
          <w:sz w:val="28"/>
          <w:szCs w:val="28"/>
        </w:rPr>
        <w:t>PEMBUATAN APLIKASI WEBSITE MEDICAL CONVERSATION</w:t>
      </w:r>
    </w:p>
    <w:p w14:paraId="3C07ED4E" w14:textId="77777777" w:rsidR="00E65DD0" w:rsidRPr="008F6775" w:rsidRDefault="00E65DD0" w:rsidP="00346688">
      <w:pPr>
        <w:spacing w:line="360" w:lineRule="auto"/>
        <w:jc w:val="center"/>
        <w:rPr>
          <w:rFonts w:ascii="Times New Roman" w:hAnsi="Times New Roman" w:cs="Times New Roman"/>
          <w:b/>
          <w:bCs/>
          <w:sz w:val="28"/>
          <w:szCs w:val="28"/>
        </w:rPr>
      </w:pPr>
    </w:p>
    <w:p w14:paraId="77B6F1DE" w14:textId="77777777" w:rsidR="00E65DD0" w:rsidRPr="008F6775" w:rsidRDefault="00E65DD0" w:rsidP="00346688">
      <w:pPr>
        <w:spacing w:line="360" w:lineRule="auto"/>
        <w:jc w:val="center"/>
        <w:rPr>
          <w:rFonts w:ascii="Times New Roman" w:hAnsi="Times New Roman" w:cs="Times New Roman"/>
          <w:b/>
          <w:bCs/>
          <w:sz w:val="28"/>
          <w:szCs w:val="28"/>
        </w:rPr>
      </w:pPr>
    </w:p>
    <w:p w14:paraId="5D9173DD" w14:textId="003CD3DF" w:rsidR="00E65DD0" w:rsidRPr="008F6775" w:rsidRDefault="00E65DD0" w:rsidP="00346688">
      <w:pPr>
        <w:spacing w:line="360" w:lineRule="auto"/>
        <w:jc w:val="center"/>
        <w:rPr>
          <w:rFonts w:ascii="Times New Roman" w:hAnsi="Times New Roman" w:cs="Times New Roman"/>
          <w:b/>
          <w:bCs/>
          <w:sz w:val="28"/>
          <w:szCs w:val="28"/>
        </w:rPr>
      </w:pPr>
      <w:r w:rsidRPr="008F6775">
        <w:rPr>
          <w:rFonts w:ascii="Times New Roman" w:hAnsi="Times New Roman" w:cs="Times New Roman"/>
          <w:noProof/>
        </w:rPr>
        <w:drawing>
          <wp:inline distT="0" distB="0" distL="0" distR="0" wp14:anchorId="45391F7C" wp14:editId="3B79B6AF">
            <wp:extent cx="2407285" cy="234632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a:picLocks/>
                    </pic:cNvPicPr>
                  </pic:nvPicPr>
                  <pic:blipFill>
                    <a:blip r:embed="rId8" cstate="print"/>
                    <a:stretch>
                      <a:fillRect/>
                    </a:stretch>
                  </pic:blipFill>
                  <pic:spPr>
                    <a:xfrm>
                      <a:off x="0" y="0"/>
                      <a:ext cx="2407285" cy="2346325"/>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8F6775" w:rsidRPr="008F6775" w14:paraId="107AA53A" w14:textId="77777777" w:rsidTr="005A5F73">
        <w:trPr>
          <w:jc w:val="center"/>
        </w:trPr>
        <w:tc>
          <w:tcPr>
            <w:tcW w:w="3963" w:type="dxa"/>
          </w:tcPr>
          <w:p w14:paraId="6BEE974A" w14:textId="47F490CA" w:rsidR="00E65DD0" w:rsidRPr="008F6775" w:rsidRDefault="00E65DD0" w:rsidP="005A5F73">
            <w:pPr>
              <w:spacing w:line="360" w:lineRule="auto"/>
              <w:rPr>
                <w:rFonts w:ascii="Times New Roman" w:hAnsi="Times New Roman" w:cs="Times New Roman"/>
                <w:sz w:val="24"/>
                <w:szCs w:val="24"/>
              </w:rPr>
            </w:pPr>
            <w:r w:rsidRPr="008F6775">
              <w:rPr>
                <w:rFonts w:ascii="Times New Roman" w:hAnsi="Times New Roman" w:cs="Times New Roman"/>
                <w:sz w:val="24"/>
                <w:szCs w:val="24"/>
              </w:rPr>
              <w:t>Indra Dwi Aryadi</w:t>
            </w:r>
          </w:p>
        </w:tc>
        <w:tc>
          <w:tcPr>
            <w:tcW w:w="3964" w:type="dxa"/>
          </w:tcPr>
          <w:p w14:paraId="3B2EE101" w14:textId="092A562E" w:rsidR="00E65DD0" w:rsidRPr="008F6775" w:rsidRDefault="00E65DD0" w:rsidP="00346688">
            <w:pPr>
              <w:spacing w:line="360" w:lineRule="auto"/>
              <w:jc w:val="center"/>
              <w:rPr>
                <w:rFonts w:ascii="Times New Roman" w:hAnsi="Times New Roman" w:cs="Times New Roman"/>
                <w:sz w:val="24"/>
                <w:szCs w:val="24"/>
              </w:rPr>
            </w:pPr>
            <w:r w:rsidRPr="008F6775">
              <w:rPr>
                <w:rFonts w:ascii="Times New Roman" w:hAnsi="Times New Roman" w:cs="Times New Roman"/>
                <w:sz w:val="24"/>
                <w:szCs w:val="24"/>
              </w:rPr>
              <w:t>211011450468</w:t>
            </w:r>
          </w:p>
        </w:tc>
      </w:tr>
      <w:tr w:rsidR="008F6775" w:rsidRPr="008F6775" w14:paraId="4EDB4CBB" w14:textId="77777777" w:rsidTr="005A5F73">
        <w:trPr>
          <w:jc w:val="center"/>
        </w:trPr>
        <w:tc>
          <w:tcPr>
            <w:tcW w:w="3963" w:type="dxa"/>
          </w:tcPr>
          <w:p w14:paraId="4C216EF2" w14:textId="20429322" w:rsidR="00E65DD0" w:rsidRPr="008F6775" w:rsidRDefault="00E65DD0" w:rsidP="005A5F73">
            <w:pPr>
              <w:spacing w:line="360" w:lineRule="auto"/>
              <w:rPr>
                <w:rFonts w:ascii="Times New Roman" w:hAnsi="Times New Roman" w:cs="Times New Roman"/>
                <w:sz w:val="24"/>
                <w:szCs w:val="24"/>
              </w:rPr>
            </w:pPr>
            <w:r w:rsidRPr="008F6775">
              <w:rPr>
                <w:rFonts w:ascii="Times New Roman" w:hAnsi="Times New Roman" w:cs="Times New Roman"/>
                <w:sz w:val="24"/>
                <w:szCs w:val="24"/>
              </w:rPr>
              <w:t>Muhammad Rizki Ramadhan</w:t>
            </w:r>
          </w:p>
        </w:tc>
        <w:tc>
          <w:tcPr>
            <w:tcW w:w="3964" w:type="dxa"/>
          </w:tcPr>
          <w:p w14:paraId="39AA21B1" w14:textId="0A89B89C" w:rsidR="00E65DD0" w:rsidRPr="008F6775" w:rsidRDefault="00E65DD0" w:rsidP="00346688">
            <w:pPr>
              <w:spacing w:line="360" w:lineRule="auto"/>
              <w:jc w:val="center"/>
              <w:rPr>
                <w:rFonts w:ascii="Times New Roman" w:hAnsi="Times New Roman" w:cs="Times New Roman"/>
                <w:sz w:val="24"/>
                <w:szCs w:val="24"/>
              </w:rPr>
            </w:pPr>
            <w:r w:rsidRPr="008F6775">
              <w:rPr>
                <w:rFonts w:ascii="Times New Roman" w:hAnsi="Times New Roman" w:cs="Times New Roman"/>
                <w:sz w:val="24"/>
                <w:szCs w:val="24"/>
              </w:rPr>
              <w:t>211011450503</w:t>
            </w:r>
          </w:p>
        </w:tc>
      </w:tr>
      <w:tr w:rsidR="008F6775" w:rsidRPr="008F6775" w14:paraId="639D90E5" w14:textId="77777777" w:rsidTr="005A5F73">
        <w:trPr>
          <w:jc w:val="center"/>
        </w:trPr>
        <w:tc>
          <w:tcPr>
            <w:tcW w:w="3963" w:type="dxa"/>
          </w:tcPr>
          <w:p w14:paraId="4E1B7C12" w14:textId="11CD65E6" w:rsidR="00E65DD0" w:rsidRPr="008F6775" w:rsidRDefault="00E65DD0" w:rsidP="005A5F73">
            <w:pPr>
              <w:spacing w:line="360" w:lineRule="auto"/>
              <w:rPr>
                <w:rFonts w:ascii="Times New Roman" w:hAnsi="Times New Roman" w:cs="Times New Roman"/>
                <w:sz w:val="24"/>
                <w:szCs w:val="24"/>
              </w:rPr>
            </w:pPr>
            <w:r w:rsidRPr="008F6775">
              <w:rPr>
                <w:rFonts w:ascii="Times New Roman" w:hAnsi="Times New Roman" w:cs="Times New Roman"/>
                <w:sz w:val="24"/>
                <w:szCs w:val="24"/>
              </w:rPr>
              <w:t>Lingga Safitri</w:t>
            </w:r>
          </w:p>
        </w:tc>
        <w:tc>
          <w:tcPr>
            <w:tcW w:w="3964" w:type="dxa"/>
          </w:tcPr>
          <w:p w14:paraId="0F73AC16" w14:textId="4B1A251F" w:rsidR="00E65DD0" w:rsidRPr="008F6775" w:rsidRDefault="00E65DD0" w:rsidP="00346688">
            <w:pPr>
              <w:spacing w:line="360" w:lineRule="auto"/>
              <w:jc w:val="center"/>
              <w:rPr>
                <w:rFonts w:ascii="Times New Roman" w:hAnsi="Times New Roman" w:cs="Times New Roman"/>
                <w:sz w:val="24"/>
                <w:szCs w:val="24"/>
              </w:rPr>
            </w:pPr>
            <w:r w:rsidRPr="008F6775">
              <w:rPr>
                <w:rFonts w:ascii="Times New Roman" w:hAnsi="Times New Roman" w:cs="Times New Roman"/>
                <w:sz w:val="24"/>
                <w:szCs w:val="24"/>
              </w:rPr>
              <w:t>211011450395</w:t>
            </w:r>
          </w:p>
        </w:tc>
      </w:tr>
      <w:tr w:rsidR="008F6775" w:rsidRPr="008F6775" w14:paraId="63DFFEEF" w14:textId="77777777" w:rsidTr="005A5F73">
        <w:trPr>
          <w:jc w:val="center"/>
        </w:trPr>
        <w:tc>
          <w:tcPr>
            <w:tcW w:w="3963" w:type="dxa"/>
          </w:tcPr>
          <w:p w14:paraId="2ECC9748" w14:textId="2BAE8D17" w:rsidR="00E65DD0" w:rsidRPr="008F6775" w:rsidRDefault="00E65DD0" w:rsidP="005A5F73">
            <w:pPr>
              <w:spacing w:line="360" w:lineRule="auto"/>
              <w:rPr>
                <w:rFonts w:ascii="Times New Roman" w:hAnsi="Times New Roman" w:cs="Times New Roman"/>
                <w:sz w:val="24"/>
                <w:szCs w:val="24"/>
              </w:rPr>
            </w:pPr>
            <w:r w:rsidRPr="008F6775">
              <w:rPr>
                <w:rFonts w:ascii="Times New Roman" w:hAnsi="Times New Roman" w:cs="Times New Roman"/>
                <w:sz w:val="24"/>
                <w:szCs w:val="24"/>
              </w:rPr>
              <w:t>Prayoga Pratama</w:t>
            </w:r>
          </w:p>
        </w:tc>
        <w:tc>
          <w:tcPr>
            <w:tcW w:w="3964" w:type="dxa"/>
          </w:tcPr>
          <w:p w14:paraId="79D462D2" w14:textId="0376B13A" w:rsidR="00E65DD0" w:rsidRPr="008F6775" w:rsidRDefault="00E65DD0" w:rsidP="00346688">
            <w:pPr>
              <w:spacing w:line="360" w:lineRule="auto"/>
              <w:jc w:val="center"/>
              <w:rPr>
                <w:rFonts w:ascii="Times New Roman" w:hAnsi="Times New Roman" w:cs="Times New Roman"/>
                <w:sz w:val="24"/>
                <w:szCs w:val="24"/>
              </w:rPr>
            </w:pPr>
            <w:r w:rsidRPr="008F6775">
              <w:rPr>
                <w:rFonts w:ascii="Times New Roman" w:hAnsi="Times New Roman" w:cs="Times New Roman"/>
                <w:sz w:val="24"/>
                <w:szCs w:val="24"/>
              </w:rPr>
              <w:t>211011450555</w:t>
            </w:r>
          </w:p>
        </w:tc>
      </w:tr>
    </w:tbl>
    <w:p w14:paraId="765A711C" w14:textId="77777777" w:rsidR="00E65DD0" w:rsidRPr="008F6775" w:rsidRDefault="00E65DD0" w:rsidP="00346688">
      <w:pPr>
        <w:spacing w:line="360" w:lineRule="auto"/>
        <w:rPr>
          <w:rFonts w:ascii="Times New Roman" w:hAnsi="Times New Roman" w:cs="Times New Roman"/>
          <w:b/>
          <w:bCs/>
          <w:sz w:val="28"/>
          <w:szCs w:val="28"/>
        </w:rPr>
      </w:pPr>
    </w:p>
    <w:p w14:paraId="7BC95F23" w14:textId="77777777" w:rsidR="00E65DD0" w:rsidRPr="008F6775" w:rsidRDefault="00E65DD0" w:rsidP="00346688">
      <w:pPr>
        <w:spacing w:line="360" w:lineRule="auto"/>
        <w:jc w:val="center"/>
        <w:rPr>
          <w:rFonts w:ascii="Times New Roman" w:hAnsi="Times New Roman" w:cs="Times New Roman"/>
          <w:b/>
          <w:bCs/>
          <w:sz w:val="28"/>
          <w:szCs w:val="28"/>
        </w:rPr>
      </w:pPr>
    </w:p>
    <w:p w14:paraId="33547005" w14:textId="77777777" w:rsidR="00E65DD0" w:rsidRPr="008F6775" w:rsidRDefault="00E65DD0" w:rsidP="00346688">
      <w:pPr>
        <w:spacing w:line="360" w:lineRule="auto"/>
        <w:jc w:val="center"/>
        <w:rPr>
          <w:rFonts w:ascii="Times New Roman" w:hAnsi="Times New Roman" w:cs="Times New Roman"/>
          <w:b/>
          <w:bCs/>
          <w:sz w:val="28"/>
          <w:szCs w:val="28"/>
        </w:rPr>
      </w:pPr>
    </w:p>
    <w:p w14:paraId="47C85C4F" w14:textId="77777777" w:rsidR="009B7995" w:rsidRPr="008F6775" w:rsidRDefault="009B7995" w:rsidP="00346688">
      <w:pPr>
        <w:spacing w:line="360" w:lineRule="auto"/>
        <w:jc w:val="center"/>
        <w:rPr>
          <w:rFonts w:ascii="Times New Roman" w:hAnsi="Times New Roman" w:cs="Times New Roman"/>
          <w:b/>
          <w:bCs/>
          <w:sz w:val="28"/>
          <w:szCs w:val="28"/>
        </w:rPr>
      </w:pPr>
    </w:p>
    <w:p w14:paraId="1F7FCE48" w14:textId="77777777" w:rsidR="00E65DD0" w:rsidRPr="008F6775" w:rsidRDefault="00E65DD0" w:rsidP="00346688">
      <w:pPr>
        <w:spacing w:line="360" w:lineRule="auto"/>
        <w:jc w:val="center"/>
        <w:rPr>
          <w:rFonts w:ascii="Times New Roman" w:hAnsi="Times New Roman" w:cs="Times New Roman"/>
          <w:b/>
          <w:bCs/>
          <w:sz w:val="32"/>
          <w:szCs w:val="32"/>
        </w:rPr>
      </w:pPr>
      <w:r w:rsidRPr="008F6775">
        <w:rPr>
          <w:rFonts w:ascii="Times New Roman" w:hAnsi="Times New Roman" w:cs="Times New Roman"/>
          <w:b/>
          <w:bCs/>
          <w:sz w:val="32"/>
          <w:szCs w:val="32"/>
        </w:rPr>
        <w:t>PROGRAM STUDI TEKNIK INFORMATIKA FAKULTAS ILMU KOMPUTER UNIVERSITAS PAMULANG</w:t>
      </w:r>
    </w:p>
    <w:p w14:paraId="587C71A1" w14:textId="39200442" w:rsidR="009B7995" w:rsidRDefault="00E65DD0" w:rsidP="00346688">
      <w:pPr>
        <w:spacing w:line="360" w:lineRule="auto"/>
        <w:jc w:val="center"/>
        <w:rPr>
          <w:rFonts w:ascii="Times New Roman" w:hAnsi="Times New Roman" w:cs="Times New Roman"/>
          <w:b/>
          <w:bCs/>
          <w:sz w:val="32"/>
          <w:szCs w:val="32"/>
        </w:rPr>
      </w:pPr>
      <w:r w:rsidRPr="008F6775">
        <w:rPr>
          <w:rFonts w:ascii="Times New Roman" w:hAnsi="Times New Roman" w:cs="Times New Roman"/>
          <w:b/>
          <w:bCs/>
          <w:sz w:val="32"/>
          <w:szCs w:val="32"/>
        </w:rPr>
        <w:t>2025/2026</w:t>
      </w:r>
    </w:p>
    <w:p w14:paraId="12620E4D" w14:textId="77777777" w:rsidR="002D62E2" w:rsidRDefault="002D62E2" w:rsidP="00346688">
      <w:pPr>
        <w:spacing w:line="360" w:lineRule="auto"/>
        <w:jc w:val="center"/>
        <w:rPr>
          <w:rFonts w:ascii="Times New Roman" w:hAnsi="Times New Roman" w:cs="Times New Roman"/>
          <w:b/>
          <w:bCs/>
          <w:sz w:val="32"/>
          <w:szCs w:val="32"/>
        </w:rPr>
      </w:pPr>
    </w:p>
    <w:p w14:paraId="52E9B3AC" w14:textId="77777777" w:rsidR="002D62E2" w:rsidRDefault="002D62E2" w:rsidP="00346688">
      <w:pPr>
        <w:spacing w:line="360" w:lineRule="auto"/>
        <w:jc w:val="center"/>
        <w:rPr>
          <w:rFonts w:ascii="Times New Roman" w:hAnsi="Times New Roman" w:cs="Times New Roman"/>
          <w:b/>
          <w:bCs/>
          <w:sz w:val="32"/>
          <w:szCs w:val="32"/>
        </w:rPr>
        <w:sectPr w:rsidR="002D62E2">
          <w:pgSz w:w="11910" w:h="16840"/>
          <w:pgMar w:top="1500" w:right="566" w:bottom="1704" w:left="1417" w:header="720" w:footer="720" w:gutter="0"/>
          <w:cols w:space="720"/>
        </w:sectPr>
      </w:pPr>
    </w:p>
    <w:p w14:paraId="2CE48264" w14:textId="679B1D14" w:rsidR="002D62E2" w:rsidRPr="00744A81" w:rsidRDefault="00744A81" w:rsidP="00744A81">
      <w:pPr>
        <w:pStyle w:val="Heading1"/>
        <w:rPr>
          <w:b w:val="0"/>
          <w:bCs w:val="0"/>
          <w:sz w:val="36"/>
          <w:szCs w:val="36"/>
        </w:rPr>
      </w:pPr>
      <w:bookmarkStart w:id="1" w:name="_Toc202286192"/>
      <w:r w:rsidRPr="00744A81">
        <w:rPr>
          <w:b w:val="0"/>
          <w:bCs w:val="0"/>
          <w:sz w:val="36"/>
          <w:szCs w:val="36"/>
        </w:rPr>
        <w:lastRenderedPageBreak/>
        <w:t>DAFTAR ISI</w:t>
      </w:r>
      <w:bookmarkEnd w:id="1"/>
    </w:p>
    <w:sdt>
      <w:sdtPr>
        <w:rPr>
          <w:rFonts w:ascii="Times New Roman" w:hAnsi="Times New Roman" w:cs="Times New Roman"/>
        </w:rPr>
        <w:id w:val="1453745774"/>
        <w:docPartObj>
          <w:docPartGallery w:val="Table of Contents"/>
          <w:docPartUnique/>
        </w:docPartObj>
      </w:sdtPr>
      <w:sdtEndPr>
        <w:rPr>
          <w:b/>
          <w:bCs/>
          <w:noProof/>
        </w:rPr>
      </w:sdtEndPr>
      <w:sdtContent>
        <w:p w14:paraId="6141763F" w14:textId="645BE96C" w:rsidR="00744A81" w:rsidRDefault="009B15B9">
          <w:pPr>
            <w:pStyle w:val="TOC1"/>
            <w:rPr>
              <w:rFonts w:eastAsiaTheme="minorEastAsia"/>
              <w:noProof/>
              <w:lang w:val="en-ID" w:eastAsia="en-ID"/>
            </w:rPr>
          </w:pPr>
          <w:r w:rsidRPr="008F6775">
            <w:rPr>
              <w:rFonts w:ascii="Times New Roman" w:hAnsi="Times New Roman" w:cs="Times New Roman"/>
            </w:rPr>
            <w:fldChar w:fldCharType="begin"/>
          </w:r>
          <w:r w:rsidRPr="008F6775">
            <w:rPr>
              <w:rFonts w:ascii="Times New Roman" w:hAnsi="Times New Roman" w:cs="Times New Roman"/>
            </w:rPr>
            <w:instrText xml:space="preserve"> TOC \o "1-3" \h \z \u </w:instrText>
          </w:r>
          <w:r w:rsidRPr="008F6775">
            <w:rPr>
              <w:rFonts w:ascii="Times New Roman" w:hAnsi="Times New Roman" w:cs="Times New Roman"/>
              <w:rPrChange w:id="2" w:author="Lingga Safitri" w:date="2025-07-01T17:21:00Z" w16du:dateUtc="2025-07-01T10:21:00Z">
                <w:rPr>
                  <w:rFonts w:ascii="Times New Roman" w:hAnsi="Times New Roman" w:cs="Times New Roman"/>
                  <w:b/>
                  <w:bCs/>
                  <w:noProof/>
                </w:rPr>
              </w:rPrChange>
            </w:rPr>
            <w:fldChar w:fldCharType="separate"/>
          </w:r>
          <w:hyperlink w:anchor="_Toc202286192" w:history="1">
            <w:r w:rsidR="00744A81" w:rsidRPr="00FD0546">
              <w:rPr>
                <w:rStyle w:val="Hyperlink"/>
                <w:noProof/>
              </w:rPr>
              <w:t>DAFTAR ISI</w:t>
            </w:r>
            <w:r w:rsidR="00744A81">
              <w:rPr>
                <w:noProof/>
                <w:webHidden/>
              </w:rPr>
              <w:tab/>
            </w:r>
            <w:r w:rsidR="00744A81">
              <w:rPr>
                <w:noProof/>
                <w:webHidden/>
              </w:rPr>
              <w:fldChar w:fldCharType="begin"/>
            </w:r>
            <w:r w:rsidR="00744A81">
              <w:rPr>
                <w:noProof/>
                <w:webHidden/>
              </w:rPr>
              <w:instrText xml:space="preserve"> PAGEREF _Toc202286192 \h </w:instrText>
            </w:r>
            <w:r w:rsidR="00744A81">
              <w:rPr>
                <w:noProof/>
                <w:webHidden/>
              </w:rPr>
            </w:r>
            <w:r w:rsidR="00744A81">
              <w:rPr>
                <w:noProof/>
                <w:webHidden/>
              </w:rPr>
              <w:fldChar w:fldCharType="separate"/>
            </w:r>
            <w:r w:rsidR="00461B03">
              <w:rPr>
                <w:noProof/>
                <w:webHidden/>
              </w:rPr>
              <w:t>i</w:t>
            </w:r>
            <w:r w:rsidR="00744A81">
              <w:rPr>
                <w:noProof/>
                <w:webHidden/>
              </w:rPr>
              <w:fldChar w:fldCharType="end"/>
            </w:r>
          </w:hyperlink>
        </w:p>
        <w:p w14:paraId="27622FC5" w14:textId="27AD5B1D" w:rsidR="00744A81" w:rsidRDefault="00744A81">
          <w:pPr>
            <w:pStyle w:val="TOC1"/>
            <w:rPr>
              <w:rFonts w:eastAsiaTheme="minorEastAsia"/>
              <w:noProof/>
              <w:lang w:val="en-ID" w:eastAsia="en-ID"/>
            </w:rPr>
          </w:pPr>
          <w:hyperlink w:anchor="_Toc202286193" w:history="1">
            <w:r w:rsidRPr="00FD0546">
              <w:rPr>
                <w:rStyle w:val="Hyperlink"/>
                <w:noProof/>
              </w:rPr>
              <w:t>DAFTAR GAMBAR</w:t>
            </w:r>
            <w:r>
              <w:rPr>
                <w:noProof/>
                <w:webHidden/>
              </w:rPr>
              <w:tab/>
            </w:r>
            <w:r>
              <w:rPr>
                <w:noProof/>
                <w:webHidden/>
              </w:rPr>
              <w:fldChar w:fldCharType="begin"/>
            </w:r>
            <w:r>
              <w:rPr>
                <w:noProof/>
                <w:webHidden/>
              </w:rPr>
              <w:instrText xml:space="preserve"> PAGEREF _Toc202286193 \h </w:instrText>
            </w:r>
            <w:r>
              <w:rPr>
                <w:noProof/>
                <w:webHidden/>
              </w:rPr>
            </w:r>
            <w:r>
              <w:rPr>
                <w:noProof/>
                <w:webHidden/>
              </w:rPr>
              <w:fldChar w:fldCharType="separate"/>
            </w:r>
            <w:r w:rsidR="00461B03">
              <w:rPr>
                <w:noProof/>
                <w:webHidden/>
              </w:rPr>
              <w:t>iii</w:t>
            </w:r>
            <w:r>
              <w:rPr>
                <w:noProof/>
                <w:webHidden/>
              </w:rPr>
              <w:fldChar w:fldCharType="end"/>
            </w:r>
          </w:hyperlink>
        </w:p>
        <w:p w14:paraId="7CCF6D15" w14:textId="04DB5F85" w:rsidR="00744A81" w:rsidRDefault="00744A81">
          <w:pPr>
            <w:pStyle w:val="TOC1"/>
            <w:rPr>
              <w:rFonts w:eastAsiaTheme="minorEastAsia"/>
              <w:noProof/>
              <w:lang w:val="en-ID" w:eastAsia="en-ID"/>
            </w:rPr>
          </w:pPr>
          <w:hyperlink w:anchor="_Toc202286194" w:history="1">
            <w:r w:rsidRPr="00FD0546">
              <w:rPr>
                <w:rStyle w:val="Hyperlink"/>
                <w:noProof/>
              </w:rPr>
              <w:t>DAFTAR TABEL</w:t>
            </w:r>
            <w:r>
              <w:rPr>
                <w:noProof/>
                <w:webHidden/>
              </w:rPr>
              <w:tab/>
            </w:r>
            <w:r>
              <w:rPr>
                <w:noProof/>
                <w:webHidden/>
              </w:rPr>
              <w:fldChar w:fldCharType="begin"/>
            </w:r>
            <w:r>
              <w:rPr>
                <w:noProof/>
                <w:webHidden/>
              </w:rPr>
              <w:instrText xml:space="preserve"> PAGEREF _Toc202286194 \h </w:instrText>
            </w:r>
            <w:r>
              <w:rPr>
                <w:noProof/>
                <w:webHidden/>
              </w:rPr>
            </w:r>
            <w:r>
              <w:rPr>
                <w:noProof/>
                <w:webHidden/>
              </w:rPr>
              <w:fldChar w:fldCharType="separate"/>
            </w:r>
            <w:r w:rsidR="00461B03">
              <w:rPr>
                <w:noProof/>
                <w:webHidden/>
              </w:rPr>
              <w:t>iv</w:t>
            </w:r>
            <w:r>
              <w:rPr>
                <w:noProof/>
                <w:webHidden/>
              </w:rPr>
              <w:fldChar w:fldCharType="end"/>
            </w:r>
          </w:hyperlink>
        </w:p>
        <w:p w14:paraId="3C98BAA3" w14:textId="71F0AC93" w:rsidR="00744A81" w:rsidRDefault="00744A81">
          <w:pPr>
            <w:pStyle w:val="TOC1"/>
            <w:rPr>
              <w:rFonts w:eastAsiaTheme="minorEastAsia"/>
              <w:noProof/>
              <w:lang w:val="en-ID" w:eastAsia="en-ID"/>
            </w:rPr>
          </w:pPr>
          <w:hyperlink w:anchor="_Toc202286195" w:history="1">
            <w:r w:rsidRPr="00FD0546">
              <w:rPr>
                <w:rStyle w:val="Hyperlink"/>
                <w:noProof/>
              </w:rPr>
              <w:t>BAB I PENDAHULUAN</w:t>
            </w:r>
            <w:r>
              <w:rPr>
                <w:noProof/>
                <w:webHidden/>
              </w:rPr>
              <w:tab/>
            </w:r>
            <w:r>
              <w:rPr>
                <w:noProof/>
                <w:webHidden/>
              </w:rPr>
              <w:fldChar w:fldCharType="begin"/>
            </w:r>
            <w:r>
              <w:rPr>
                <w:noProof/>
                <w:webHidden/>
              </w:rPr>
              <w:instrText xml:space="preserve"> PAGEREF _Toc202286195 \h </w:instrText>
            </w:r>
            <w:r>
              <w:rPr>
                <w:noProof/>
                <w:webHidden/>
              </w:rPr>
            </w:r>
            <w:r>
              <w:rPr>
                <w:noProof/>
                <w:webHidden/>
              </w:rPr>
              <w:fldChar w:fldCharType="separate"/>
            </w:r>
            <w:r w:rsidR="00461B03">
              <w:rPr>
                <w:noProof/>
                <w:webHidden/>
              </w:rPr>
              <w:t>1</w:t>
            </w:r>
            <w:r>
              <w:rPr>
                <w:noProof/>
                <w:webHidden/>
              </w:rPr>
              <w:fldChar w:fldCharType="end"/>
            </w:r>
          </w:hyperlink>
        </w:p>
        <w:p w14:paraId="4A3CCA5E" w14:textId="203FC110" w:rsidR="00744A81" w:rsidRDefault="00744A81">
          <w:pPr>
            <w:pStyle w:val="TOC2"/>
            <w:rPr>
              <w:rFonts w:eastAsiaTheme="minorEastAsia"/>
              <w:noProof/>
              <w:lang w:val="en-ID" w:eastAsia="en-ID"/>
            </w:rPr>
          </w:pPr>
          <w:hyperlink w:anchor="_Toc202286196" w:history="1">
            <w:r w:rsidRPr="00FD0546">
              <w:rPr>
                <w:rStyle w:val="Hyperlink"/>
                <w:rFonts w:ascii="Times New Roman" w:hAnsi="Times New Roman" w:cs="Times New Roman"/>
                <w:noProof/>
              </w:rPr>
              <w:t>1.1 Latar Belakang</w:t>
            </w:r>
            <w:r>
              <w:rPr>
                <w:noProof/>
                <w:webHidden/>
              </w:rPr>
              <w:tab/>
            </w:r>
            <w:r>
              <w:rPr>
                <w:noProof/>
                <w:webHidden/>
              </w:rPr>
              <w:fldChar w:fldCharType="begin"/>
            </w:r>
            <w:r>
              <w:rPr>
                <w:noProof/>
                <w:webHidden/>
              </w:rPr>
              <w:instrText xml:space="preserve"> PAGEREF _Toc202286196 \h </w:instrText>
            </w:r>
            <w:r>
              <w:rPr>
                <w:noProof/>
                <w:webHidden/>
              </w:rPr>
            </w:r>
            <w:r>
              <w:rPr>
                <w:noProof/>
                <w:webHidden/>
              </w:rPr>
              <w:fldChar w:fldCharType="separate"/>
            </w:r>
            <w:r w:rsidR="00461B03">
              <w:rPr>
                <w:noProof/>
                <w:webHidden/>
              </w:rPr>
              <w:t>1</w:t>
            </w:r>
            <w:r>
              <w:rPr>
                <w:noProof/>
                <w:webHidden/>
              </w:rPr>
              <w:fldChar w:fldCharType="end"/>
            </w:r>
          </w:hyperlink>
        </w:p>
        <w:p w14:paraId="192C591C" w14:textId="105CA07B" w:rsidR="00744A81" w:rsidRDefault="00744A81">
          <w:pPr>
            <w:pStyle w:val="TOC2"/>
            <w:rPr>
              <w:rFonts w:eastAsiaTheme="minorEastAsia"/>
              <w:noProof/>
              <w:lang w:val="en-ID" w:eastAsia="en-ID"/>
            </w:rPr>
          </w:pPr>
          <w:hyperlink w:anchor="_Toc202286197" w:history="1">
            <w:r w:rsidRPr="00FD0546">
              <w:rPr>
                <w:rStyle w:val="Hyperlink"/>
                <w:rFonts w:ascii="Times New Roman" w:hAnsi="Times New Roman" w:cs="Times New Roman"/>
                <w:noProof/>
              </w:rPr>
              <w:t>1.2 Rumusan Masalah</w:t>
            </w:r>
            <w:r>
              <w:rPr>
                <w:noProof/>
                <w:webHidden/>
              </w:rPr>
              <w:tab/>
            </w:r>
            <w:r>
              <w:rPr>
                <w:noProof/>
                <w:webHidden/>
              </w:rPr>
              <w:fldChar w:fldCharType="begin"/>
            </w:r>
            <w:r>
              <w:rPr>
                <w:noProof/>
                <w:webHidden/>
              </w:rPr>
              <w:instrText xml:space="preserve"> PAGEREF _Toc202286197 \h </w:instrText>
            </w:r>
            <w:r>
              <w:rPr>
                <w:noProof/>
                <w:webHidden/>
              </w:rPr>
            </w:r>
            <w:r>
              <w:rPr>
                <w:noProof/>
                <w:webHidden/>
              </w:rPr>
              <w:fldChar w:fldCharType="separate"/>
            </w:r>
            <w:r w:rsidR="00461B03">
              <w:rPr>
                <w:noProof/>
                <w:webHidden/>
              </w:rPr>
              <w:t>1</w:t>
            </w:r>
            <w:r>
              <w:rPr>
                <w:noProof/>
                <w:webHidden/>
              </w:rPr>
              <w:fldChar w:fldCharType="end"/>
            </w:r>
          </w:hyperlink>
        </w:p>
        <w:p w14:paraId="55633C4C" w14:textId="2EEED494" w:rsidR="00744A81" w:rsidRDefault="00744A81">
          <w:pPr>
            <w:pStyle w:val="TOC2"/>
            <w:rPr>
              <w:rFonts w:eastAsiaTheme="minorEastAsia"/>
              <w:noProof/>
              <w:lang w:val="en-ID" w:eastAsia="en-ID"/>
            </w:rPr>
          </w:pPr>
          <w:hyperlink w:anchor="_Toc202286198" w:history="1">
            <w:r w:rsidRPr="00FD0546">
              <w:rPr>
                <w:rStyle w:val="Hyperlink"/>
                <w:rFonts w:ascii="Times New Roman" w:hAnsi="Times New Roman" w:cs="Times New Roman"/>
                <w:noProof/>
              </w:rPr>
              <w:t>1.3 Tujuan Penelitian</w:t>
            </w:r>
            <w:r>
              <w:rPr>
                <w:noProof/>
                <w:webHidden/>
              </w:rPr>
              <w:tab/>
            </w:r>
            <w:r>
              <w:rPr>
                <w:noProof/>
                <w:webHidden/>
              </w:rPr>
              <w:fldChar w:fldCharType="begin"/>
            </w:r>
            <w:r>
              <w:rPr>
                <w:noProof/>
                <w:webHidden/>
              </w:rPr>
              <w:instrText xml:space="preserve"> PAGEREF _Toc202286198 \h </w:instrText>
            </w:r>
            <w:r>
              <w:rPr>
                <w:noProof/>
                <w:webHidden/>
              </w:rPr>
            </w:r>
            <w:r>
              <w:rPr>
                <w:noProof/>
                <w:webHidden/>
              </w:rPr>
              <w:fldChar w:fldCharType="separate"/>
            </w:r>
            <w:r w:rsidR="00461B03">
              <w:rPr>
                <w:noProof/>
                <w:webHidden/>
              </w:rPr>
              <w:t>1</w:t>
            </w:r>
            <w:r>
              <w:rPr>
                <w:noProof/>
                <w:webHidden/>
              </w:rPr>
              <w:fldChar w:fldCharType="end"/>
            </w:r>
          </w:hyperlink>
        </w:p>
        <w:p w14:paraId="5B0D0121" w14:textId="7E04D81D" w:rsidR="00744A81" w:rsidRDefault="00744A81">
          <w:pPr>
            <w:pStyle w:val="TOC2"/>
            <w:rPr>
              <w:rFonts w:eastAsiaTheme="minorEastAsia"/>
              <w:noProof/>
              <w:lang w:val="en-ID" w:eastAsia="en-ID"/>
            </w:rPr>
          </w:pPr>
          <w:hyperlink w:anchor="_Toc202286199" w:history="1">
            <w:r w:rsidRPr="00FD0546">
              <w:rPr>
                <w:rStyle w:val="Hyperlink"/>
                <w:rFonts w:ascii="Times New Roman" w:hAnsi="Times New Roman" w:cs="Times New Roman"/>
                <w:noProof/>
              </w:rPr>
              <w:t>1.4 Manfaat Proyek/Penelitian</w:t>
            </w:r>
            <w:r>
              <w:rPr>
                <w:noProof/>
                <w:webHidden/>
              </w:rPr>
              <w:tab/>
            </w:r>
            <w:r>
              <w:rPr>
                <w:noProof/>
                <w:webHidden/>
              </w:rPr>
              <w:fldChar w:fldCharType="begin"/>
            </w:r>
            <w:r>
              <w:rPr>
                <w:noProof/>
                <w:webHidden/>
              </w:rPr>
              <w:instrText xml:space="preserve"> PAGEREF _Toc202286199 \h </w:instrText>
            </w:r>
            <w:r>
              <w:rPr>
                <w:noProof/>
                <w:webHidden/>
              </w:rPr>
            </w:r>
            <w:r>
              <w:rPr>
                <w:noProof/>
                <w:webHidden/>
              </w:rPr>
              <w:fldChar w:fldCharType="separate"/>
            </w:r>
            <w:r w:rsidR="00461B03">
              <w:rPr>
                <w:noProof/>
                <w:webHidden/>
              </w:rPr>
              <w:t>2</w:t>
            </w:r>
            <w:r>
              <w:rPr>
                <w:noProof/>
                <w:webHidden/>
              </w:rPr>
              <w:fldChar w:fldCharType="end"/>
            </w:r>
          </w:hyperlink>
        </w:p>
        <w:p w14:paraId="1CF140CF" w14:textId="2DCC36DD" w:rsidR="00744A81" w:rsidRDefault="00744A81">
          <w:pPr>
            <w:pStyle w:val="TOC2"/>
            <w:rPr>
              <w:rFonts w:eastAsiaTheme="minorEastAsia"/>
              <w:noProof/>
              <w:lang w:val="en-ID" w:eastAsia="en-ID"/>
            </w:rPr>
          </w:pPr>
          <w:hyperlink w:anchor="_Toc202286200" w:history="1">
            <w:r w:rsidRPr="00FD0546">
              <w:rPr>
                <w:rStyle w:val="Hyperlink"/>
                <w:rFonts w:ascii="Times New Roman" w:hAnsi="Times New Roman" w:cs="Times New Roman"/>
                <w:noProof/>
              </w:rPr>
              <w:t>1.5 Ruang Lingkup Sistem</w:t>
            </w:r>
            <w:r>
              <w:rPr>
                <w:noProof/>
                <w:webHidden/>
              </w:rPr>
              <w:tab/>
            </w:r>
            <w:r>
              <w:rPr>
                <w:noProof/>
                <w:webHidden/>
              </w:rPr>
              <w:fldChar w:fldCharType="begin"/>
            </w:r>
            <w:r>
              <w:rPr>
                <w:noProof/>
                <w:webHidden/>
              </w:rPr>
              <w:instrText xml:space="preserve"> PAGEREF _Toc202286200 \h </w:instrText>
            </w:r>
            <w:r>
              <w:rPr>
                <w:noProof/>
                <w:webHidden/>
              </w:rPr>
            </w:r>
            <w:r>
              <w:rPr>
                <w:noProof/>
                <w:webHidden/>
              </w:rPr>
              <w:fldChar w:fldCharType="separate"/>
            </w:r>
            <w:r w:rsidR="00461B03">
              <w:rPr>
                <w:noProof/>
                <w:webHidden/>
              </w:rPr>
              <w:t>2</w:t>
            </w:r>
            <w:r>
              <w:rPr>
                <w:noProof/>
                <w:webHidden/>
              </w:rPr>
              <w:fldChar w:fldCharType="end"/>
            </w:r>
          </w:hyperlink>
        </w:p>
        <w:p w14:paraId="6E4FF54D" w14:textId="4EE35127" w:rsidR="00744A81" w:rsidRDefault="00744A81">
          <w:pPr>
            <w:pStyle w:val="TOC2"/>
            <w:rPr>
              <w:rFonts w:eastAsiaTheme="minorEastAsia"/>
              <w:noProof/>
              <w:lang w:val="en-ID" w:eastAsia="en-ID"/>
            </w:rPr>
          </w:pPr>
          <w:hyperlink w:anchor="_Toc202286201" w:history="1">
            <w:r w:rsidRPr="00FD0546">
              <w:rPr>
                <w:rStyle w:val="Hyperlink"/>
                <w:rFonts w:ascii="Times New Roman" w:hAnsi="Times New Roman" w:cs="Times New Roman"/>
                <w:noProof/>
              </w:rPr>
              <w:t>1.6. Metodologi Pengembangan Sistem</w:t>
            </w:r>
            <w:r>
              <w:rPr>
                <w:noProof/>
                <w:webHidden/>
              </w:rPr>
              <w:tab/>
            </w:r>
            <w:r>
              <w:rPr>
                <w:noProof/>
                <w:webHidden/>
              </w:rPr>
              <w:fldChar w:fldCharType="begin"/>
            </w:r>
            <w:r>
              <w:rPr>
                <w:noProof/>
                <w:webHidden/>
              </w:rPr>
              <w:instrText xml:space="preserve"> PAGEREF _Toc202286201 \h </w:instrText>
            </w:r>
            <w:r>
              <w:rPr>
                <w:noProof/>
                <w:webHidden/>
              </w:rPr>
            </w:r>
            <w:r>
              <w:rPr>
                <w:noProof/>
                <w:webHidden/>
              </w:rPr>
              <w:fldChar w:fldCharType="separate"/>
            </w:r>
            <w:r w:rsidR="00461B03">
              <w:rPr>
                <w:noProof/>
                <w:webHidden/>
              </w:rPr>
              <w:t>2</w:t>
            </w:r>
            <w:r>
              <w:rPr>
                <w:noProof/>
                <w:webHidden/>
              </w:rPr>
              <w:fldChar w:fldCharType="end"/>
            </w:r>
          </w:hyperlink>
        </w:p>
        <w:p w14:paraId="0C827C58" w14:textId="6A5D37F5" w:rsidR="00744A81" w:rsidRDefault="00744A81">
          <w:pPr>
            <w:pStyle w:val="TOC2"/>
            <w:rPr>
              <w:rFonts w:eastAsiaTheme="minorEastAsia"/>
              <w:noProof/>
              <w:lang w:val="en-ID" w:eastAsia="en-ID"/>
            </w:rPr>
          </w:pPr>
          <w:hyperlink w:anchor="_Toc202286202" w:history="1">
            <w:r w:rsidRPr="00FD0546">
              <w:rPr>
                <w:rStyle w:val="Hyperlink"/>
                <w:rFonts w:ascii="Times New Roman" w:hAnsi="Times New Roman" w:cs="Times New Roman"/>
                <w:noProof/>
              </w:rPr>
              <w:t>1.7. Sistematika Penulisan</w:t>
            </w:r>
            <w:r>
              <w:rPr>
                <w:noProof/>
                <w:webHidden/>
              </w:rPr>
              <w:tab/>
            </w:r>
            <w:r>
              <w:rPr>
                <w:noProof/>
                <w:webHidden/>
              </w:rPr>
              <w:fldChar w:fldCharType="begin"/>
            </w:r>
            <w:r>
              <w:rPr>
                <w:noProof/>
                <w:webHidden/>
              </w:rPr>
              <w:instrText xml:space="preserve"> PAGEREF _Toc202286202 \h </w:instrText>
            </w:r>
            <w:r>
              <w:rPr>
                <w:noProof/>
                <w:webHidden/>
              </w:rPr>
            </w:r>
            <w:r>
              <w:rPr>
                <w:noProof/>
                <w:webHidden/>
              </w:rPr>
              <w:fldChar w:fldCharType="separate"/>
            </w:r>
            <w:r w:rsidR="00461B03">
              <w:rPr>
                <w:noProof/>
                <w:webHidden/>
              </w:rPr>
              <w:t>3</w:t>
            </w:r>
            <w:r>
              <w:rPr>
                <w:noProof/>
                <w:webHidden/>
              </w:rPr>
              <w:fldChar w:fldCharType="end"/>
            </w:r>
          </w:hyperlink>
        </w:p>
        <w:p w14:paraId="04E8E8B4" w14:textId="36315C72" w:rsidR="00744A81" w:rsidRDefault="00744A81">
          <w:pPr>
            <w:pStyle w:val="TOC1"/>
            <w:rPr>
              <w:rFonts w:eastAsiaTheme="minorEastAsia"/>
              <w:noProof/>
              <w:lang w:val="en-ID" w:eastAsia="en-ID"/>
            </w:rPr>
          </w:pPr>
          <w:hyperlink w:anchor="_Toc202286203" w:history="1">
            <w:r w:rsidRPr="00FD0546">
              <w:rPr>
                <w:rStyle w:val="Hyperlink"/>
                <w:noProof/>
                <w:lang w:val="en-ID"/>
              </w:rPr>
              <w:t>BAB II ANALISIS SISTEM</w:t>
            </w:r>
            <w:r>
              <w:rPr>
                <w:noProof/>
                <w:webHidden/>
              </w:rPr>
              <w:tab/>
            </w:r>
            <w:r>
              <w:rPr>
                <w:noProof/>
                <w:webHidden/>
              </w:rPr>
              <w:fldChar w:fldCharType="begin"/>
            </w:r>
            <w:r>
              <w:rPr>
                <w:noProof/>
                <w:webHidden/>
              </w:rPr>
              <w:instrText xml:space="preserve"> PAGEREF _Toc202286203 \h </w:instrText>
            </w:r>
            <w:r>
              <w:rPr>
                <w:noProof/>
                <w:webHidden/>
              </w:rPr>
            </w:r>
            <w:r>
              <w:rPr>
                <w:noProof/>
                <w:webHidden/>
              </w:rPr>
              <w:fldChar w:fldCharType="separate"/>
            </w:r>
            <w:r w:rsidR="00461B03">
              <w:rPr>
                <w:noProof/>
                <w:webHidden/>
              </w:rPr>
              <w:t>4</w:t>
            </w:r>
            <w:r>
              <w:rPr>
                <w:noProof/>
                <w:webHidden/>
              </w:rPr>
              <w:fldChar w:fldCharType="end"/>
            </w:r>
          </w:hyperlink>
        </w:p>
        <w:p w14:paraId="763405B9" w14:textId="065D3277" w:rsidR="00744A81" w:rsidRDefault="00744A81">
          <w:pPr>
            <w:pStyle w:val="TOC2"/>
            <w:rPr>
              <w:rFonts w:eastAsiaTheme="minorEastAsia"/>
              <w:noProof/>
              <w:lang w:val="en-ID" w:eastAsia="en-ID"/>
            </w:rPr>
          </w:pPr>
          <w:hyperlink w:anchor="_Toc202286204" w:history="1">
            <w:r w:rsidRPr="00FD0546">
              <w:rPr>
                <w:rStyle w:val="Hyperlink"/>
                <w:rFonts w:ascii="Times New Roman" w:hAnsi="Times New Roman" w:cs="Times New Roman"/>
                <w:noProof/>
                <w:lang w:val="en-ID"/>
              </w:rPr>
              <w:t>2.1. Gambaran Umum Sistem / Instansi / Organisasi</w:t>
            </w:r>
            <w:r>
              <w:rPr>
                <w:noProof/>
                <w:webHidden/>
              </w:rPr>
              <w:tab/>
            </w:r>
            <w:r>
              <w:rPr>
                <w:noProof/>
                <w:webHidden/>
              </w:rPr>
              <w:fldChar w:fldCharType="begin"/>
            </w:r>
            <w:r>
              <w:rPr>
                <w:noProof/>
                <w:webHidden/>
              </w:rPr>
              <w:instrText xml:space="preserve"> PAGEREF _Toc202286204 \h </w:instrText>
            </w:r>
            <w:r>
              <w:rPr>
                <w:noProof/>
                <w:webHidden/>
              </w:rPr>
            </w:r>
            <w:r>
              <w:rPr>
                <w:noProof/>
                <w:webHidden/>
              </w:rPr>
              <w:fldChar w:fldCharType="separate"/>
            </w:r>
            <w:r w:rsidR="00461B03">
              <w:rPr>
                <w:noProof/>
                <w:webHidden/>
              </w:rPr>
              <w:t>4</w:t>
            </w:r>
            <w:r>
              <w:rPr>
                <w:noProof/>
                <w:webHidden/>
              </w:rPr>
              <w:fldChar w:fldCharType="end"/>
            </w:r>
          </w:hyperlink>
        </w:p>
        <w:p w14:paraId="44CC7D39" w14:textId="170FEC3E" w:rsidR="00744A81" w:rsidRDefault="00744A81">
          <w:pPr>
            <w:pStyle w:val="TOC2"/>
            <w:rPr>
              <w:rFonts w:eastAsiaTheme="minorEastAsia"/>
              <w:noProof/>
              <w:lang w:val="en-ID" w:eastAsia="en-ID"/>
            </w:rPr>
          </w:pPr>
          <w:hyperlink w:anchor="_Toc202286205" w:history="1">
            <w:r w:rsidRPr="00FD0546">
              <w:rPr>
                <w:rStyle w:val="Hyperlink"/>
                <w:rFonts w:ascii="Times New Roman" w:hAnsi="Times New Roman" w:cs="Times New Roman"/>
                <w:noProof/>
                <w:lang w:val="en-ID"/>
              </w:rPr>
              <w:t>2.2. Identifikasi Permasalahan Sistem Lama</w:t>
            </w:r>
            <w:r>
              <w:rPr>
                <w:noProof/>
                <w:webHidden/>
              </w:rPr>
              <w:tab/>
            </w:r>
            <w:r>
              <w:rPr>
                <w:noProof/>
                <w:webHidden/>
              </w:rPr>
              <w:fldChar w:fldCharType="begin"/>
            </w:r>
            <w:r>
              <w:rPr>
                <w:noProof/>
                <w:webHidden/>
              </w:rPr>
              <w:instrText xml:space="preserve"> PAGEREF _Toc202286205 \h </w:instrText>
            </w:r>
            <w:r>
              <w:rPr>
                <w:noProof/>
                <w:webHidden/>
              </w:rPr>
            </w:r>
            <w:r>
              <w:rPr>
                <w:noProof/>
                <w:webHidden/>
              </w:rPr>
              <w:fldChar w:fldCharType="separate"/>
            </w:r>
            <w:r w:rsidR="00461B03">
              <w:rPr>
                <w:noProof/>
                <w:webHidden/>
              </w:rPr>
              <w:t>4</w:t>
            </w:r>
            <w:r>
              <w:rPr>
                <w:noProof/>
                <w:webHidden/>
              </w:rPr>
              <w:fldChar w:fldCharType="end"/>
            </w:r>
          </w:hyperlink>
        </w:p>
        <w:p w14:paraId="73ECC6A6" w14:textId="263566C7" w:rsidR="00744A81" w:rsidRDefault="00744A81">
          <w:pPr>
            <w:pStyle w:val="TOC2"/>
            <w:rPr>
              <w:rFonts w:eastAsiaTheme="minorEastAsia"/>
              <w:noProof/>
              <w:lang w:val="en-ID" w:eastAsia="en-ID"/>
            </w:rPr>
          </w:pPr>
          <w:hyperlink w:anchor="_Toc202286206" w:history="1">
            <w:r w:rsidRPr="00FD0546">
              <w:rPr>
                <w:rStyle w:val="Hyperlink"/>
                <w:rFonts w:ascii="Times New Roman" w:hAnsi="Times New Roman" w:cs="Times New Roman"/>
                <w:noProof/>
                <w:lang w:val="en-ID"/>
              </w:rPr>
              <w:t>2.3. Analisis Kebutuhan Sistem</w:t>
            </w:r>
            <w:r>
              <w:rPr>
                <w:noProof/>
                <w:webHidden/>
              </w:rPr>
              <w:tab/>
            </w:r>
            <w:r>
              <w:rPr>
                <w:noProof/>
                <w:webHidden/>
              </w:rPr>
              <w:fldChar w:fldCharType="begin"/>
            </w:r>
            <w:r>
              <w:rPr>
                <w:noProof/>
                <w:webHidden/>
              </w:rPr>
              <w:instrText xml:space="preserve"> PAGEREF _Toc202286206 \h </w:instrText>
            </w:r>
            <w:r>
              <w:rPr>
                <w:noProof/>
                <w:webHidden/>
              </w:rPr>
            </w:r>
            <w:r>
              <w:rPr>
                <w:noProof/>
                <w:webHidden/>
              </w:rPr>
              <w:fldChar w:fldCharType="separate"/>
            </w:r>
            <w:r w:rsidR="00461B03">
              <w:rPr>
                <w:noProof/>
                <w:webHidden/>
              </w:rPr>
              <w:t>5</w:t>
            </w:r>
            <w:r>
              <w:rPr>
                <w:noProof/>
                <w:webHidden/>
              </w:rPr>
              <w:fldChar w:fldCharType="end"/>
            </w:r>
          </w:hyperlink>
        </w:p>
        <w:p w14:paraId="5D8DD16D" w14:textId="52D758BC" w:rsidR="00744A81" w:rsidRDefault="00744A81">
          <w:pPr>
            <w:pStyle w:val="TOC3"/>
            <w:rPr>
              <w:rFonts w:eastAsiaTheme="minorEastAsia"/>
              <w:noProof/>
              <w:lang w:val="en-ID" w:eastAsia="en-ID"/>
            </w:rPr>
          </w:pPr>
          <w:hyperlink w:anchor="_Toc202286207" w:history="1">
            <w:r w:rsidRPr="00FD0546">
              <w:rPr>
                <w:rStyle w:val="Hyperlink"/>
                <w:noProof/>
              </w:rPr>
              <w:t>2.3.1. Kebutuhan Fungsional</w:t>
            </w:r>
            <w:r>
              <w:rPr>
                <w:noProof/>
                <w:webHidden/>
              </w:rPr>
              <w:tab/>
            </w:r>
            <w:r>
              <w:rPr>
                <w:noProof/>
                <w:webHidden/>
              </w:rPr>
              <w:fldChar w:fldCharType="begin"/>
            </w:r>
            <w:r>
              <w:rPr>
                <w:noProof/>
                <w:webHidden/>
              </w:rPr>
              <w:instrText xml:space="preserve"> PAGEREF _Toc202286207 \h </w:instrText>
            </w:r>
            <w:r>
              <w:rPr>
                <w:noProof/>
                <w:webHidden/>
              </w:rPr>
            </w:r>
            <w:r>
              <w:rPr>
                <w:noProof/>
                <w:webHidden/>
              </w:rPr>
              <w:fldChar w:fldCharType="separate"/>
            </w:r>
            <w:r w:rsidR="00461B03">
              <w:rPr>
                <w:noProof/>
                <w:webHidden/>
              </w:rPr>
              <w:t>5</w:t>
            </w:r>
            <w:r>
              <w:rPr>
                <w:noProof/>
                <w:webHidden/>
              </w:rPr>
              <w:fldChar w:fldCharType="end"/>
            </w:r>
          </w:hyperlink>
        </w:p>
        <w:p w14:paraId="24A83E02" w14:textId="3DF7E140" w:rsidR="00744A81" w:rsidRDefault="00744A81">
          <w:pPr>
            <w:pStyle w:val="TOC2"/>
            <w:rPr>
              <w:rFonts w:eastAsiaTheme="minorEastAsia"/>
              <w:noProof/>
              <w:lang w:val="en-ID" w:eastAsia="en-ID"/>
            </w:rPr>
          </w:pPr>
          <w:hyperlink w:anchor="_Toc202286208" w:history="1">
            <w:r w:rsidRPr="00FD0546">
              <w:rPr>
                <w:rStyle w:val="Hyperlink"/>
                <w:rFonts w:ascii="Times New Roman" w:hAnsi="Times New Roman" w:cs="Times New Roman"/>
                <w:noProof/>
              </w:rPr>
              <w:t>2.4. Spesifikasi Fungsional dan Non-Fungsional Sistem</w:t>
            </w:r>
            <w:r>
              <w:rPr>
                <w:noProof/>
                <w:webHidden/>
              </w:rPr>
              <w:tab/>
            </w:r>
            <w:r>
              <w:rPr>
                <w:noProof/>
                <w:webHidden/>
              </w:rPr>
              <w:fldChar w:fldCharType="begin"/>
            </w:r>
            <w:r>
              <w:rPr>
                <w:noProof/>
                <w:webHidden/>
              </w:rPr>
              <w:instrText xml:space="preserve"> PAGEREF _Toc202286208 \h </w:instrText>
            </w:r>
            <w:r>
              <w:rPr>
                <w:noProof/>
                <w:webHidden/>
              </w:rPr>
            </w:r>
            <w:r>
              <w:rPr>
                <w:noProof/>
                <w:webHidden/>
              </w:rPr>
              <w:fldChar w:fldCharType="separate"/>
            </w:r>
            <w:r w:rsidR="00461B03">
              <w:rPr>
                <w:noProof/>
                <w:webHidden/>
              </w:rPr>
              <w:t>6</w:t>
            </w:r>
            <w:r>
              <w:rPr>
                <w:noProof/>
                <w:webHidden/>
              </w:rPr>
              <w:fldChar w:fldCharType="end"/>
            </w:r>
          </w:hyperlink>
        </w:p>
        <w:p w14:paraId="655F8C6B" w14:textId="4ECB3940" w:rsidR="00744A81" w:rsidRDefault="00744A81">
          <w:pPr>
            <w:pStyle w:val="TOC3"/>
            <w:rPr>
              <w:rFonts w:eastAsiaTheme="minorEastAsia"/>
              <w:noProof/>
              <w:lang w:val="en-ID" w:eastAsia="en-ID"/>
            </w:rPr>
          </w:pPr>
          <w:hyperlink w:anchor="_Toc202286209" w:history="1">
            <w:r w:rsidRPr="00FD0546">
              <w:rPr>
                <w:rStyle w:val="Hyperlink"/>
                <w:noProof/>
              </w:rPr>
              <w:t>2.4.1. Spesifikasi Fungsional</w:t>
            </w:r>
            <w:r>
              <w:rPr>
                <w:noProof/>
                <w:webHidden/>
              </w:rPr>
              <w:tab/>
            </w:r>
            <w:r>
              <w:rPr>
                <w:noProof/>
                <w:webHidden/>
              </w:rPr>
              <w:fldChar w:fldCharType="begin"/>
            </w:r>
            <w:r>
              <w:rPr>
                <w:noProof/>
                <w:webHidden/>
              </w:rPr>
              <w:instrText xml:space="preserve"> PAGEREF _Toc202286209 \h </w:instrText>
            </w:r>
            <w:r>
              <w:rPr>
                <w:noProof/>
                <w:webHidden/>
              </w:rPr>
            </w:r>
            <w:r>
              <w:rPr>
                <w:noProof/>
                <w:webHidden/>
              </w:rPr>
              <w:fldChar w:fldCharType="separate"/>
            </w:r>
            <w:r w:rsidR="00461B03">
              <w:rPr>
                <w:noProof/>
                <w:webHidden/>
              </w:rPr>
              <w:t>6</w:t>
            </w:r>
            <w:r>
              <w:rPr>
                <w:noProof/>
                <w:webHidden/>
              </w:rPr>
              <w:fldChar w:fldCharType="end"/>
            </w:r>
          </w:hyperlink>
        </w:p>
        <w:p w14:paraId="1D9ADFD5" w14:textId="369BFB44" w:rsidR="00744A81" w:rsidRDefault="00744A81">
          <w:pPr>
            <w:pStyle w:val="TOC3"/>
            <w:rPr>
              <w:rFonts w:eastAsiaTheme="minorEastAsia"/>
              <w:noProof/>
              <w:lang w:val="en-ID" w:eastAsia="en-ID"/>
            </w:rPr>
          </w:pPr>
          <w:hyperlink w:anchor="_Toc202286210" w:history="1">
            <w:r w:rsidRPr="00FD0546">
              <w:rPr>
                <w:rStyle w:val="Hyperlink"/>
                <w:noProof/>
              </w:rPr>
              <w:t>2.4.2. Spesifikasi Non-Fungsional</w:t>
            </w:r>
            <w:r>
              <w:rPr>
                <w:noProof/>
                <w:webHidden/>
              </w:rPr>
              <w:tab/>
            </w:r>
            <w:r>
              <w:rPr>
                <w:noProof/>
                <w:webHidden/>
              </w:rPr>
              <w:fldChar w:fldCharType="begin"/>
            </w:r>
            <w:r>
              <w:rPr>
                <w:noProof/>
                <w:webHidden/>
              </w:rPr>
              <w:instrText xml:space="preserve"> PAGEREF _Toc202286210 \h </w:instrText>
            </w:r>
            <w:r>
              <w:rPr>
                <w:noProof/>
                <w:webHidden/>
              </w:rPr>
            </w:r>
            <w:r>
              <w:rPr>
                <w:noProof/>
                <w:webHidden/>
              </w:rPr>
              <w:fldChar w:fldCharType="separate"/>
            </w:r>
            <w:r w:rsidR="00461B03">
              <w:rPr>
                <w:noProof/>
                <w:webHidden/>
              </w:rPr>
              <w:t>7</w:t>
            </w:r>
            <w:r>
              <w:rPr>
                <w:noProof/>
                <w:webHidden/>
              </w:rPr>
              <w:fldChar w:fldCharType="end"/>
            </w:r>
          </w:hyperlink>
        </w:p>
        <w:p w14:paraId="5989A4A0" w14:textId="2C3C15BD" w:rsidR="00744A81" w:rsidRDefault="00744A81">
          <w:pPr>
            <w:pStyle w:val="TOC2"/>
            <w:rPr>
              <w:rFonts w:eastAsiaTheme="minorEastAsia"/>
              <w:noProof/>
              <w:lang w:val="en-ID" w:eastAsia="en-ID"/>
            </w:rPr>
          </w:pPr>
          <w:hyperlink w:anchor="_Toc202286211" w:history="1">
            <w:r w:rsidRPr="00FD0546">
              <w:rPr>
                <w:rStyle w:val="Hyperlink"/>
                <w:rFonts w:ascii="Times New Roman" w:hAnsi="Times New Roman" w:cs="Times New Roman"/>
                <w:noProof/>
              </w:rPr>
              <w:t>2.5. Use Case Diagram dan Penjelasan</w:t>
            </w:r>
            <w:r>
              <w:rPr>
                <w:noProof/>
                <w:webHidden/>
              </w:rPr>
              <w:tab/>
            </w:r>
            <w:r>
              <w:rPr>
                <w:noProof/>
                <w:webHidden/>
              </w:rPr>
              <w:fldChar w:fldCharType="begin"/>
            </w:r>
            <w:r>
              <w:rPr>
                <w:noProof/>
                <w:webHidden/>
              </w:rPr>
              <w:instrText xml:space="preserve"> PAGEREF _Toc202286211 \h </w:instrText>
            </w:r>
            <w:r>
              <w:rPr>
                <w:noProof/>
                <w:webHidden/>
              </w:rPr>
            </w:r>
            <w:r>
              <w:rPr>
                <w:noProof/>
                <w:webHidden/>
              </w:rPr>
              <w:fldChar w:fldCharType="separate"/>
            </w:r>
            <w:r w:rsidR="00461B03">
              <w:rPr>
                <w:noProof/>
                <w:webHidden/>
              </w:rPr>
              <w:t>8</w:t>
            </w:r>
            <w:r>
              <w:rPr>
                <w:noProof/>
                <w:webHidden/>
              </w:rPr>
              <w:fldChar w:fldCharType="end"/>
            </w:r>
          </w:hyperlink>
        </w:p>
        <w:p w14:paraId="107D7B73" w14:textId="54481BD5" w:rsidR="00744A81" w:rsidRDefault="00744A81">
          <w:pPr>
            <w:pStyle w:val="TOC3"/>
            <w:rPr>
              <w:rFonts w:eastAsiaTheme="minorEastAsia"/>
              <w:noProof/>
              <w:lang w:val="en-ID" w:eastAsia="en-ID"/>
            </w:rPr>
          </w:pPr>
          <w:hyperlink w:anchor="_Toc202286212" w:history="1">
            <w:r w:rsidRPr="00FD0546">
              <w:rPr>
                <w:rStyle w:val="Hyperlink"/>
                <w:noProof/>
              </w:rPr>
              <w:t>2.5.1 Activity Diagram dan penjelasannya</w:t>
            </w:r>
            <w:r>
              <w:rPr>
                <w:noProof/>
                <w:webHidden/>
              </w:rPr>
              <w:tab/>
            </w:r>
            <w:r>
              <w:rPr>
                <w:noProof/>
                <w:webHidden/>
              </w:rPr>
              <w:fldChar w:fldCharType="begin"/>
            </w:r>
            <w:r>
              <w:rPr>
                <w:noProof/>
                <w:webHidden/>
              </w:rPr>
              <w:instrText xml:space="preserve"> PAGEREF _Toc202286212 \h </w:instrText>
            </w:r>
            <w:r>
              <w:rPr>
                <w:noProof/>
                <w:webHidden/>
              </w:rPr>
            </w:r>
            <w:r>
              <w:rPr>
                <w:noProof/>
                <w:webHidden/>
              </w:rPr>
              <w:fldChar w:fldCharType="separate"/>
            </w:r>
            <w:r w:rsidR="00461B03">
              <w:rPr>
                <w:noProof/>
                <w:webHidden/>
              </w:rPr>
              <w:t>9</w:t>
            </w:r>
            <w:r>
              <w:rPr>
                <w:noProof/>
                <w:webHidden/>
              </w:rPr>
              <w:fldChar w:fldCharType="end"/>
            </w:r>
          </w:hyperlink>
        </w:p>
        <w:p w14:paraId="38F59EC7" w14:textId="2BDB48C3" w:rsidR="00744A81" w:rsidRDefault="00744A81">
          <w:pPr>
            <w:pStyle w:val="TOC3"/>
            <w:rPr>
              <w:rFonts w:eastAsiaTheme="minorEastAsia"/>
              <w:noProof/>
              <w:lang w:val="en-ID" w:eastAsia="en-ID"/>
            </w:rPr>
          </w:pPr>
          <w:hyperlink w:anchor="_Toc202286213" w:history="1">
            <w:r w:rsidRPr="00FD0546">
              <w:rPr>
                <w:rStyle w:val="Hyperlink"/>
                <w:noProof/>
              </w:rPr>
              <w:t>2.5.2 Sequence diagram dan penjelasannya</w:t>
            </w:r>
            <w:r>
              <w:rPr>
                <w:noProof/>
                <w:webHidden/>
              </w:rPr>
              <w:tab/>
            </w:r>
            <w:r>
              <w:rPr>
                <w:noProof/>
                <w:webHidden/>
              </w:rPr>
              <w:fldChar w:fldCharType="begin"/>
            </w:r>
            <w:r>
              <w:rPr>
                <w:noProof/>
                <w:webHidden/>
              </w:rPr>
              <w:instrText xml:space="preserve"> PAGEREF _Toc202286213 \h </w:instrText>
            </w:r>
            <w:r>
              <w:rPr>
                <w:noProof/>
                <w:webHidden/>
              </w:rPr>
            </w:r>
            <w:r>
              <w:rPr>
                <w:noProof/>
                <w:webHidden/>
              </w:rPr>
              <w:fldChar w:fldCharType="separate"/>
            </w:r>
            <w:r w:rsidR="00461B03">
              <w:rPr>
                <w:noProof/>
                <w:webHidden/>
              </w:rPr>
              <w:t>16</w:t>
            </w:r>
            <w:r>
              <w:rPr>
                <w:noProof/>
                <w:webHidden/>
              </w:rPr>
              <w:fldChar w:fldCharType="end"/>
            </w:r>
          </w:hyperlink>
        </w:p>
        <w:p w14:paraId="41D91461" w14:textId="3F082994" w:rsidR="00744A81" w:rsidRDefault="00744A81">
          <w:pPr>
            <w:pStyle w:val="TOC3"/>
            <w:rPr>
              <w:rFonts w:eastAsiaTheme="minorEastAsia"/>
              <w:noProof/>
              <w:lang w:val="en-ID" w:eastAsia="en-ID"/>
            </w:rPr>
          </w:pPr>
          <w:hyperlink w:anchor="_Toc202286214" w:history="1">
            <w:r w:rsidRPr="00FD0546">
              <w:rPr>
                <w:rStyle w:val="Hyperlink"/>
                <w:noProof/>
              </w:rPr>
              <w:t>2.5.3 class diagram dan penjelasannya</w:t>
            </w:r>
            <w:r>
              <w:rPr>
                <w:noProof/>
                <w:webHidden/>
              </w:rPr>
              <w:tab/>
            </w:r>
            <w:r>
              <w:rPr>
                <w:noProof/>
                <w:webHidden/>
              </w:rPr>
              <w:fldChar w:fldCharType="begin"/>
            </w:r>
            <w:r>
              <w:rPr>
                <w:noProof/>
                <w:webHidden/>
              </w:rPr>
              <w:instrText xml:space="preserve"> PAGEREF _Toc202286214 \h </w:instrText>
            </w:r>
            <w:r>
              <w:rPr>
                <w:noProof/>
                <w:webHidden/>
              </w:rPr>
            </w:r>
            <w:r>
              <w:rPr>
                <w:noProof/>
                <w:webHidden/>
              </w:rPr>
              <w:fldChar w:fldCharType="separate"/>
            </w:r>
            <w:r w:rsidR="00461B03">
              <w:rPr>
                <w:noProof/>
                <w:webHidden/>
              </w:rPr>
              <w:t>24</w:t>
            </w:r>
            <w:r>
              <w:rPr>
                <w:noProof/>
                <w:webHidden/>
              </w:rPr>
              <w:fldChar w:fldCharType="end"/>
            </w:r>
          </w:hyperlink>
        </w:p>
        <w:p w14:paraId="3FEFB025" w14:textId="45248184" w:rsidR="00744A81" w:rsidRDefault="00744A81">
          <w:pPr>
            <w:pStyle w:val="TOC1"/>
            <w:rPr>
              <w:rFonts w:eastAsiaTheme="minorEastAsia"/>
              <w:noProof/>
              <w:lang w:val="en-ID" w:eastAsia="en-ID"/>
            </w:rPr>
          </w:pPr>
          <w:hyperlink w:anchor="_Toc202286215" w:history="1">
            <w:r w:rsidRPr="00FD0546">
              <w:rPr>
                <w:rStyle w:val="Hyperlink"/>
                <w:noProof/>
                <w:lang w:val="en-ID"/>
              </w:rPr>
              <w:t>BAB III IMPLEMENTASI SISTEM</w:t>
            </w:r>
            <w:r>
              <w:rPr>
                <w:noProof/>
                <w:webHidden/>
              </w:rPr>
              <w:tab/>
            </w:r>
            <w:r>
              <w:rPr>
                <w:noProof/>
                <w:webHidden/>
              </w:rPr>
              <w:fldChar w:fldCharType="begin"/>
            </w:r>
            <w:r>
              <w:rPr>
                <w:noProof/>
                <w:webHidden/>
              </w:rPr>
              <w:instrText xml:space="preserve"> PAGEREF _Toc202286215 \h </w:instrText>
            </w:r>
            <w:r>
              <w:rPr>
                <w:noProof/>
                <w:webHidden/>
              </w:rPr>
            </w:r>
            <w:r>
              <w:rPr>
                <w:noProof/>
                <w:webHidden/>
              </w:rPr>
              <w:fldChar w:fldCharType="separate"/>
            </w:r>
            <w:r w:rsidR="00461B03">
              <w:rPr>
                <w:noProof/>
                <w:webHidden/>
              </w:rPr>
              <w:t>26</w:t>
            </w:r>
            <w:r>
              <w:rPr>
                <w:noProof/>
                <w:webHidden/>
              </w:rPr>
              <w:fldChar w:fldCharType="end"/>
            </w:r>
          </w:hyperlink>
        </w:p>
        <w:p w14:paraId="69454C49" w14:textId="479E9CC4" w:rsidR="00744A81" w:rsidRDefault="00744A81">
          <w:pPr>
            <w:pStyle w:val="TOC2"/>
            <w:rPr>
              <w:rFonts w:eastAsiaTheme="minorEastAsia"/>
              <w:noProof/>
              <w:lang w:val="en-ID" w:eastAsia="en-ID"/>
            </w:rPr>
          </w:pPr>
          <w:hyperlink w:anchor="_Toc202286216" w:history="1">
            <w:r w:rsidRPr="00FD0546">
              <w:rPr>
                <w:rStyle w:val="Hyperlink"/>
                <w:rFonts w:ascii="Times New Roman" w:hAnsi="Times New Roman" w:cs="Times New Roman"/>
                <w:noProof/>
                <w:lang w:val="en-ID"/>
              </w:rPr>
              <w:t>3.1. Arsitektur Sistem</w:t>
            </w:r>
            <w:r>
              <w:rPr>
                <w:noProof/>
                <w:webHidden/>
              </w:rPr>
              <w:tab/>
            </w:r>
            <w:r>
              <w:rPr>
                <w:noProof/>
                <w:webHidden/>
              </w:rPr>
              <w:fldChar w:fldCharType="begin"/>
            </w:r>
            <w:r>
              <w:rPr>
                <w:noProof/>
                <w:webHidden/>
              </w:rPr>
              <w:instrText xml:space="preserve"> PAGEREF _Toc202286216 \h </w:instrText>
            </w:r>
            <w:r>
              <w:rPr>
                <w:noProof/>
                <w:webHidden/>
              </w:rPr>
            </w:r>
            <w:r>
              <w:rPr>
                <w:noProof/>
                <w:webHidden/>
              </w:rPr>
              <w:fldChar w:fldCharType="separate"/>
            </w:r>
            <w:r w:rsidR="00461B03">
              <w:rPr>
                <w:noProof/>
                <w:webHidden/>
              </w:rPr>
              <w:t>26</w:t>
            </w:r>
            <w:r>
              <w:rPr>
                <w:noProof/>
                <w:webHidden/>
              </w:rPr>
              <w:fldChar w:fldCharType="end"/>
            </w:r>
          </w:hyperlink>
        </w:p>
        <w:p w14:paraId="228C8C59" w14:textId="76CEE5D2" w:rsidR="00744A81" w:rsidRDefault="00744A81">
          <w:pPr>
            <w:pStyle w:val="TOC2"/>
            <w:rPr>
              <w:rFonts w:eastAsiaTheme="minorEastAsia"/>
              <w:noProof/>
              <w:lang w:val="en-ID" w:eastAsia="en-ID"/>
            </w:rPr>
          </w:pPr>
          <w:hyperlink w:anchor="_Toc202286217" w:history="1">
            <w:r w:rsidRPr="00FD0546">
              <w:rPr>
                <w:rStyle w:val="Hyperlink"/>
                <w:rFonts w:ascii="Times New Roman" w:hAnsi="Times New Roman" w:cs="Times New Roman"/>
                <w:noProof/>
                <w:lang w:val="en-ID"/>
              </w:rPr>
              <w:t>3.2. Spesifikasi Perangkat Keras dan Lunak:</w:t>
            </w:r>
            <w:r>
              <w:rPr>
                <w:noProof/>
                <w:webHidden/>
              </w:rPr>
              <w:tab/>
            </w:r>
            <w:r>
              <w:rPr>
                <w:noProof/>
                <w:webHidden/>
              </w:rPr>
              <w:fldChar w:fldCharType="begin"/>
            </w:r>
            <w:r>
              <w:rPr>
                <w:noProof/>
                <w:webHidden/>
              </w:rPr>
              <w:instrText xml:space="preserve"> PAGEREF _Toc202286217 \h </w:instrText>
            </w:r>
            <w:r>
              <w:rPr>
                <w:noProof/>
                <w:webHidden/>
              </w:rPr>
            </w:r>
            <w:r>
              <w:rPr>
                <w:noProof/>
                <w:webHidden/>
              </w:rPr>
              <w:fldChar w:fldCharType="separate"/>
            </w:r>
            <w:r w:rsidR="00461B03">
              <w:rPr>
                <w:noProof/>
                <w:webHidden/>
              </w:rPr>
              <w:t>26</w:t>
            </w:r>
            <w:r>
              <w:rPr>
                <w:noProof/>
                <w:webHidden/>
              </w:rPr>
              <w:fldChar w:fldCharType="end"/>
            </w:r>
          </w:hyperlink>
        </w:p>
        <w:p w14:paraId="04F10788" w14:textId="74723159" w:rsidR="00744A81" w:rsidRDefault="00744A81">
          <w:pPr>
            <w:pStyle w:val="TOC2"/>
            <w:rPr>
              <w:rFonts w:eastAsiaTheme="minorEastAsia"/>
              <w:noProof/>
              <w:lang w:val="en-ID" w:eastAsia="en-ID"/>
            </w:rPr>
          </w:pPr>
          <w:hyperlink w:anchor="_Toc202286218" w:history="1">
            <w:r w:rsidRPr="00FD0546">
              <w:rPr>
                <w:rStyle w:val="Hyperlink"/>
                <w:rFonts w:ascii="Times New Roman" w:hAnsi="Times New Roman" w:cs="Times New Roman"/>
                <w:noProof/>
                <w:lang w:val="en-ID"/>
              </w:rPr>
              <w:t>3.3. Front-end</w:t>
            </w:r>
            <w:r>
              <w:rPr>
                <w:noProof/>
                <w:webHidden/>
              </w:rPr>
              <w:tab/>
            </w:r>
            <w:r>
              <w:rPr>
                <w:noProof/>
                <w:webHidden/>
              </w:rPr>
              <w:fldChar w:fldCharType="begin"/>
            </w:r>
            <w:r>
              <w:rPr>
                <w:noProof/>
                <w:webHidden/>
              </w:rPr>
              <w:instrText xml:space="preserve"> PAGEREF _Toc202286218 \h </w:instrText>
            </w:r>
            <w:r>
              <w:rPr>
                <w:noProof/>
                <w:webHidden/>
              </w:rPr>
            </w:r>
            <w:r>
              <w:rPr>
                <w:noProof/>
                <w:webHidden/>
              </w:rPr>
              <w:fldChar w:fldCharType="separate"/>
            </w:r>
            <w:r w:rsidR="00461B03">
              <w:rPr>
                <w:noProof/>
                <w:webHidden/>
              </w:rPr>
              <w:t>27</w:t>
            </w:r>
            <w:r>
              <w:rPr>
                <w:noProof/>
                <w:webHidden/>
              </w:rPr>
              <w:fldChar w:fldCharType="end"/>
            </w:r>
          </w:hyperlink>
        </w:p>
        <w:p w14:paraId="2DBA8DAD" w14:textId="26211DF8" w:rsidR="00744A81" w:rsidRDefault="00744A81">
          <w:pPr>
            <w:pStyle w:val="TOC3"/>
            <w:rPr>
              <w:rFonts w:eastAsiaTheme="minorEastAsia"/>
              <w:noProof/>
              <w:lang w:val="en-ID" w:eastAsia="en-ID"/>
            </w:rPr>
          </w:pPr>
          <w:hyperlink w:anchor="_Toc202286219" w:history="1">
            <w:r w:rsidRPr="00FD0546">
              <w:rPr>
                <w:rStyle w:val="Hyperlink"/>
                <w:noProof/>
              </w:rPr>
              <w:t>A. UI/UX</w:t>
            </w:r>
            <w:r>
              <w:rPr>
                <w:noProof/>
                <w:webHidden/>
              </w:rPr>
              <w:tab/>
            </w:r>
            <w:r>
              <w:rPr>
                <w:noProof/>
                <w:webHidden/>
              </w:rPr>
              <w:fldChar w:fldCharType="begin"/>
            </w:r>
            <w:r>
              <w:rPr>
                <w:noProof/>
                <w:webHidden/>
              </w:rPr>
              <w:instrText xml:space="preserve"> PAGEREF _Toc202286219 \h </w:instrText>
            </w:r>
            <w:r>
              <w:rPr>
                <w:noProof/>
                <w:webHidden/>
              </w:rPr>
            </w:r>
            <w:r>
              <w:rPr>
                <w:noProof/>
                <w:webHidden/>
              </w:rPr>
              <w:fldChar w:fldCharType="separate"/>
            </w:r>
            <w:r w:rsidR="00461B03">
              <w:rPr>
                <w:noProof/>
                <w:webHidden/>
              </w:rPr>
              <w:t>27</w:t>
            </w:r>
            <w:r>
              <w:rPr>
                <w:noProof/>
                <w:webHidden/>
              </w:rPr>
              <w:fldChar w:fldCharType="end"/>
            </w:r>
          </w:hyperlink>
        </w:p>
        <w:p w14:paraId="68D9F233" w14:textId="6A6DCA14" w:rsidR="00744A81" w:rsidRDefault="00744A81">
          <w:pPr>
            <w:pStyle w:val="TOC2"/>
            <w:rPr>
              <w:rFonts w:eastAsiaTheme="minorEastAsia"/>
              <w:noProof/>
              <w:lang w:val="en-ID" w:eastAsia="en-ID"/>
            </w:rPr>
          </w:pPr>
          <w:hyperlink w:anchor="_Toc202286220" w:history="1">
            <w:r w:rsidRPr="00FD0546">
              <w:rPr>
                <w:rStyle w:val="Hyperlink"/>
                <w:rFonts w:ascii="Times New Roman" w:hAnsi="Times New Roman" w:cs="Times New Roman"/>
                <w:noProof/>
                <w:lang w:val="en-ID"/>
              </w:rPr>
              <w:t>3.4. Back-end</w:t>
            </w:r>
            <w:r>
              <w:rPr>
                <w:noProof/>
                <w:webHidden/>
              </w:rPr>
              <w:tab/>
            </w:r>
            <w:r>
              <w:rPr>
                <w:noProof/>
                <w:webHidden/>
              </w:rPr>
              <w:fldChar w:fldCharType="begin"/>
            </w:r>
            <w:r>
              <w:rPr>
                <w:noProof/>
                <w:webHidden/>
              </w:rPr>
              <w:instrText xml:space="preserve"> PAGEREF _Toc202286220 \h </w:instrText>
            </w:r>
            <w:r>
              <w:rPr>
                <w:noProof/>
                <w:webHidden/>
              </w:rPr>
            </w:r>
            <w:r>
              <w:rPr>
                <w:noProof/>
                <w:webHidden/>
              </w:rPr>
              <w:fldChar w:fldCharType="separate"/>
            </w:r>
            <w:r w:rsidR="00461B03">
              <w:rPr>
                <w:noProof/>
                <w:webHidden/>
              </w:rPr>
              <w:t>29</w:t>
            </w:r>
            <w:r>
              <w:rPr>
                <w:noProof/>
                <w:webHidden/>
              </w:rPr>
              <w:fldChar w:fldCharType="end"/>
            </w:r>
          </w:hyperlink>
        </w:p>
        <w:p w14:paraId="0C2D6BE4" w14:textId="1F751FF0" w:rsidR="00744A81" w:rsidRDefault="00744A81">
          <w:pPr>
            <w:pStyle w:val="TOC3"/>
            <w:rPr>
              <w:rFonts w:eastAsiaTheme="minorEastAsia"/>
              <w:noProof/>
              <w:lang w:val="en-ID" w:eastAsia="en-ID"/>
            </w:rPr>
          </w:pPr>
          <w:hyperlink w:anchor="_Toc202286221" w:history="1">
            <w:r w:rsidRPr="00FD0546">
              <w:rPr>
                <w:rStyle w:val="Hyperlink"/>
                <w:noProof/>
              </w:rPr>
              <w:t>A. CDM (Conceptual Data Model)</w:t>
            </w:r>
            <w:r>
              <w:rPr>
                <w:noProof/>
                <w:webHidden/>
              </w:rPr>
              <w:tab/>
            </w:r>
            <w:r>
              <w:rPr>
                <w:noProof/>
                <w:webHidden/>
              </w:rPr>
              <w:fldChar w:fldCharType="begin"/>
            </w:r>
            <w:r>
              <w:rPr>
                <w:noProof/>
                <w:webHidden/>
              </w:rPr>
              <w:instrText xml:space="preserve"> PAGEREF _Toc202286221 \h </w:instrText>
            </w:r>
            <w:r>
              <w:rPr>
                <w:noProof/>
                <w:webHidden/>
              </w:rPr>
            </w:r>
            <w:r>
              <w:rPr>
                <w:noProof/>
                <w:webHidden/>
              </w:rPr>
              <w:fldChar w:fldCharType="separate"/>
            </w:r>
            <w:r w:rsidR="00461B03">
              <w:rPr>
                <w:noProof/>
                <w:webHidden/>
              </w:rPr>
              <w:t>29</w:t>
            </w:r>
            <w:r>
              <w:rPr>
                <w:noProof/>
                <w:webHidden/>
              </w:rPr>
              <w:fldChar w:fldCharType="end"/>
            </w:r>
          </w:hyperlink>
        </w:p>
        <w:p w14:paraId="4590C9BE" w14:textId="042CDECD" w:rsidR="00744A81" w:rsidRDefault="00744A81">
          <w:pPr>
            <w:pStyle w:val="TOC3"/>
            <w:rPr>
              <w:rFonts w:eastAsiaTheme="minorEastAsia"/>
              <w:noProof/>
              <w:lang w:val="en-ID" w:eastAsia="en-ID"/>
            </w:rPr>
          </w:pPr>
          <w:hyperlink w:anchor="_Toc202286222" w:history="1">
            <w:r w:rsidRPr="00FD0546">
              <w:rPr>
                <w:rStyle w:val="Hyperlink"/>
                <w:noProof/>
              </w:rPr>
              <w:t>B. LDM (Logical Data Model)</w:t>
            </w:r>
            <w:r>
              <w:rPr>
                <w:noProof/>
                <w:webHidden/>
              </w:rPr>
              <w:tab/>
            </w:r>
            <w:r>
              <w:rPr>
                <w:noProof/>
                <w:webHidden/>
              </w:rPr>
              <w:fldChar w:fldCharType="begin"/>
            </w:r>
            <w:r>
              <w:rPr>
                <w:noProof/>
                <w:webHidden/>
              </w:rPr>
              <w:instrText xml:space="preserve"> PAGEREF _Toc202286222 \h </w:instrText>
            </w:r>
            <w:r>
              <w:rPr>
                <w:noProof/>
                <w:webHidden/>
              </w:rPr>
            </w:r>
            <w:r>
              <w:rPr>
                <w:noProof/>
                <w:webHidden/>
              </w:rPr>
              <w:fldChar w:fldCharType="separate"/>
            </w:r>
            <w:r w:rsidR="00461B03">
              <w:rPr>
                <w:noProof/>
                <w:webHidden/>
              </w:rPr>
              <w:t>30</w:t>
            </w:r>
            <w:r>
              <w:rPr>
                <w:noProof/>
                <w:webHidden/>
              </w:rPr>
              <w:fldChar w:fldCharType="end"/>
            </w:r>
          </w:hyperlink>
        </w:p>
        <w:p w14:paraId="5E98558A" w14:textId="736CBACB" w:rsidR="00744A81" w:rsidRDefault="00744A81">
          <w:pPr>
            <w:pStyle w:val="TOC3"/>
            <w:rPr>
              <w:rFonts w:eastAsiaTheme="minorEastAsia"/>
              <w:noProof/>
              <w:lang w:val="en-ID" w:eastAsia="en-ID"/>
            </w:rPr>
          </w:pPr>
          <w:hyperlink w:anchor="_Toc202286223" w:history="1">
            <w:r w:rsidRPr="00FD0546">
              <w:rPr>
                <w:rStyle w:val="Hyperlink"/>
                <w:noProof/>
              </w:rPr>
              <w:t>C. PDM (Physical Data Model)</w:t>
            </w:r>
            <w:r>
              <w:rPr>
                <w:noProof/>
                <w:webHidden/>
              </w:rPr>
              <w:tab/>
            </w:r>
            <w:r>
              <w:rPr>
                <w:noProof/>
                <w:webHidden/>
              </w:rPr>
              <w:fldChar w:fldCharType="begin"/>
            </w:r>
            <w:r>
              <w:rPr>
                <w:noProof/>
                <w:webHidden/>
              </w:rPr>
              <w:instrText xml:space="preserve"> PAGEREF _Toc202286223 \h </w:instrText>
            </w:r>
            <w:r>
              <w:rPr>
                <w:noProof/>
                <w:webHidden/>
              </w:rPr>
            </w:r>
            <w:r>
              <w:rPr>
                <w:noProof/>
                <w:webHidden/>
              </w:rPr>
              <w:fldChar w:fldCharType="separate"/>
            </w:r>
            <w:r w:rsidR="00461B03">
              <w:rPr>
                <w:noProof/>
                <w:webHidden/>
              </w:rPr>
              <w:t>30</w:t>
            </w:r>
            <w:r>
              <w:rPr>
                <w:noProof/>
                <w:webHidden/>
              </w:rPr>
              <w:fldChar w:fldCharType="end"/>
            </w:r>
          </w:hyperlink>
        </w:p>
        <w:p w14:paraId="15166EF8" w14:textId="16753171" w:rsidR="00744A81" w:rsidRDefault="00744A81">
          <w:pPr>
            <w:pStyle w:val="TOC3"/>
            <w:rPr>
              <w:rFonts w:eastAsiaTheme="minorEastAsia"/>
              <w:noProof/>
              <w:lang w:val="en-ID" w:eastAsia="en-ID"/>
            </w:rPr>
          </w:pPr>
          <w:hyperlink w:anchor="_Toc202286224" w:history="1">
            <w:r w:rsidRPr="00FD0546">
              <w:rPr>
                <w:rStyle w:val="Hyperlink"/>
                <w:noProof/>
              </w:rPr>
              <w:t>D. SQL (Structured Query Language)</w:t>
            </w:r>
            <w:r>
              <w:rPr>
                <w:noProof/>
                <w:webHidden/>
              </w:rPr>
              <w:tab/>
            </w:r>
            <w:r>
              <w:rPr>
                <w:noProof/>
                <w:webHidden/>
              </w:rPr>
              <w:fldChar w:fldCharType="begin"/>
            </w:r>
            <w:r>
              <w:rPr>
                <w:noProof/>
                <w:webHidden/>
              </w:rPr>
              <w:instrText xml:space="preserve"> PAGEREF _Toc202286224 \h </w:instrText>
            </w:r>
            <w:r>
              <w:rPr>
                <w:noProof/>
                <w:webHidden/>
              </w:rPr>
            </w:r>
            <w:r>
              <w:rPr>
                <w:noProof/>
                <w:webHidden/>
              </w:rPr>
              <w:fldChar w:fldCharType="separate"/>
            </w:r>
            <w:r w:rsidR="00461B03">
              <w:rPr>
                <w:noProof/>
                <w:webHidden/>
              </w:rPr>
              <w:t>31</w:t>
            </w:r>
            <w:r>
              <w:rPr>
                <w:noProof/>
                <w:webHidden/>
              </w:rPr>
              <w:fldChar w:fldCharType="end"/>
            </w:r>
          </w:hyperlink>
        </w:p>
        <w:p w14:paraId="18ABDFC9" w14:textId="13E75FC6" w:rsidR="00744A81" w:rsidRDefault="00744A81">
          <w:pPr>
            <w:pStyle w:val="TOC2"/>
            <w:rPr>
              <w:rFonts w:eastAsiaTheme="minorEastAsia"/>
              <w:noProof/>
              <w:lang w:val="en-ID" w:eastAsia="en-ID"/>
            </w:rPr>
          </w:pPr>
          <w:hyperlink w:anchor="_Toc202286225" w:history="1">
            <w:r w:rsidRPr="00FD0546">
              <w:rPr>
                <w:rStyle w:val="Hyperlink"/>
                <w:rFonts w:ascii="Times New Roman" w:hAnsi="Times New Roman" w:cs="Times New Roman"/>
                <w:noProof/>
              </w:rPr>
              <w:t>3.5 Cuplikan Kode</w:t>
            </w:r>
            <w:r>
              <w:rPr>
                <w:noProof/>
                <w:webHidden/>
              </w:rPr>
              <w:tab/>
            </w:r>
            <w:r>
              <w:rPr>
                <w:noProof/>
                <w:webHidden/>
              </w:rPr>
              <w:fldChar w:fldCharType="begin"/>
            </w:r>
            <w:r>
              <w:rPr>
                <w:noProof/>
                <w:webHidden/>
              </w:rPr>
              <w:instrText xml:space="preserve"> PAGEREF _Toc202286225 \h </w:instrText>
            </w:r>
            <w:r>
              <w:rPr>
                <w:noProof/>
                <w:webHidden/>
              </w:rPr>
            </w:r>
            <w:r>
              <w:rPr>
                <w:noProof/>
                <w:webHidden/>
              </w:rPr>
              <w:fldChar w:fldCharType="separate"/>
            </w:r>
            <w:r w:rsidR="00461B03">
              <w:rPr>
                <w:noProof/>
                <w:webHidden/>
              </w:rPr>
              <w:t>32</w:t>
            </w:r>
            <w:r>
              <w:rPr>
                <w:noProof/>
                <w:webHidden/>
              </w:rPr>
              <w:fldChar w:fldCharType="end"/>
            </w:r>
          </w:hyperlink>
        </w:p>
        <w:p w14:paraId="14B4E4A2" w14:textId="19054353" w:rsidR="00744A81" w:rsidRDefault="00744A81">
          <w:pPr>
            <w:pStyle w:val="TOC3"/>
            <w:rPr>
              <w:rFonts w:eastAsiaTheme="minorEastAsia"/>
              <w:noProof/>
              <w:lang w:val="en-ID" w:eastAsia="en-ID"/>
            </w:rPr>
          </w:pPr>
          <w:hyperlink w:anchor="_Toc202286226" w:history="1">
            <w:r w:rsidRPr="00FD0546">
              <w:rPr>
                <w:rStyle w:val="Hyperlink"/>
                <w:noProof/>
              </w:rPr>
              <w:t>1.</w:t>
            </w:r>
            <w:r>
              <w:rPr>
                <w:rFonts w:eastAsiaTheme="minorEastAsia"/>
                <w:noProof/>
                <w:lang w:val="en-ID" w:eastAsia="en-ID"/>
              </w:rPr>
              <w:tab/>
            </w:r>
            <w:r w:rsidRPr="00FD0546">
              <w:rPr>
                <w:rStyle w:val="Hyperlink"/>
                <w:noProof/>
              </w:rPr>
              <w:t>Kode Backend: Endpoint untuk Membuat Pemesanan (File: index.js)</w:t>
            </w:r>
            <w:r>
              <w:rPr>
                <w:noProof/>
                <w:webHidden/>
              </w:rPr>
              <w:tab/>
            </w:r>
            <w:r>
              <w:rPr>
                <w:noProof/>
                <w:webHidden/>
              </w:rPr>
              <w:fldChar w:fldCharType="begin"/>
            </w:r>
            <w:r>
              <w:rPr>
                <w:noProof/>
                <w:webHidden/>
              </w:rPr>
              <w:instrText xml:space="preserve"> PAGEREF _Toc202286226 \h </w:instrText>
            </w:r>
            <w:r>
              <w:rPr>
                <w:noProof/>
                <w:webHidden/>
              </w:rPr>
            </w:r>
            <w:r>
              <w:rPr>
                <w:noProof/>
                <w:webHidden/>
              </w:rPr>
              <w:fldChar w:fldCharType="separate"/>
            </w:r>
            <w:r w:rsidR="00461B03">
              <w:rPr>
                <w:noProof/>
                <w:webHidden/>
              </w:rPr>
              <w:t>32</w:t>
            </w:r>
            <w:r>
              <w:rPr>
                <w:noProof/>
                <w:webHidden/>
              </w:rPr>
              <w:fldChar w:fldCharType="end"/>
            </w:r>
          </w:hyperlink>
        </w:p>
        <w:p w14:paraId="7AB3E0AE" w14:textId="32D4E6E1" w:rsidR="00744A81" w:rsidRDefault="00744A81">
          <w:pPr>
            <w:pStyle w:val="TOC3"/>
            <w:rPr>
              <w:rFonts w:eastAsiaTheme="minorEastAsia"/>
              <w:noProof/>
              <w:lang w:val="en-ID" w:eastAsia="en-ID"/>
            </w:rPr>
          </w:pPr>
          <w:hyperlink w:anchor="_Toc202286227" w:history="1">
            <w:r w:rsidRPr="00FD0546">
              <w:rPr>
                <w:rStyle w:val="Hyperlink"/>
                <w:noProof/>
              </w:rPr>
              <w:t>2.</w:t>
            </w:r>
            <w:r>
              <w:rPr>
                <w:rFonts w:eastAsiaTheme="minorEastAsia"/>
                <w:noProof/>
                <w:lang w:val="en-ID" w:eastAsia="en-ID"/>
              </w:rPr>
              <w:tab/>
            </w:r>
            <w:r w:rsidRPr="00FD0546">
              <w:rPr>
                <w:rStyle w:val="Hyperlink"/>
                <w:noProof/>
              </w:rPr>
              <w:t>Kode Bot: Penanganan Pesan Masuk (File: bot.js)</w:t>
            </w:r>
            <w:r>
              <w:rPr>
                <w:noProof/>
                <w:webHidden/>
              </w:rPr>
              <w:tab/>
            </w:r>
            <w:r>
              <w:rPr>
                <w:noProof/>
                <w:webHidden/>
              </w:rPr>
              <w:fldChar w:fldCharType="begin"/>
            </w:r>
            <w:r>
              <w:rPr>
                <w:noProof/>
                <w:webHidden/>
              </w:rPr>
              <w:instrText xml:space="preserve"> PAGEREF _Toc202286227 \h </w:instrText>
            </w:r>
            <w:r>
              <w:rPr>
                <w:noProof/>
                <w:webHidden/>
              </w:rPr>
            </w:r>
            <w:r>
              <w:rPr>
                <w:noProof/>
                <w:webHidden/>
              </w:rPr>
              <w:fldChar w:fldCharType="separate"/>
            </w:r>
            <w:r w:rsidR="00461B03">
              <w:rPr>
                <w:noProof/>
                <w:webHidden/>
              </w:rPr>
              <w:t>33</w:t>
            </w:r>
            <w:r>
              <w:rPr>
                <w:noProof/>
                <w:webHidden/>
              </w:rPr>
              <w:fldChar w:fldCharType="end"/>
            </w:r>
          </w:hyperlink>
        </w:p>
        <w:p w14:paraId="61BF7E80" w14:textId="1134B45C" w:rsidR="00744A81" w:rsidRDefault="00744A81">
          <w:pPr>
            <w:pStyle w:val="TOC3"/>
            <w:rPr>
              <w:rFonts w:eastAsiaTheme="minorEastAsia"/>
              <w:noProof/>
              <w:lang w:val="en-ID" w:eastAsia="en-ID"/>
            </w:rPr>
          </w:pPr>
          <w:hyperlink w:anchor="_Toc202286228" w:history="1">
            <w:r w:rsidRPr="00FD0546">
              <w:rPr>
                <w:rStyle w:val="Hyperlink"/>
                <w:noProof/>
              </w:rPr>
              <w:t>3.</w:t>
            </w:r>
            <w:r>
              <w:rPr>
                <w:rFonts w:eastAsiaTheme="minorEastAsia"/>
                <w:noProof/>
                <w:lang w:val="en-ID" w:eastAsia="en-ID"/>
              </w:rPr>
              <w:tab/>
            </w:r>
            <w:r w:rsidRPr="00FD0546">
              <w:rPr>
                <w:rStyle w:val="Hyperlink"/>
                <w:noProof/>
              </w:rPr>
              <w:t>Backend: Proses Login Pengguna dan Admin (index.js)</w:t>
            </w:r>
            <w:r>
              <w:rPr>
                <w:noProof/>
                <w:webHidden/>
              </w:rPr>
              <w:tab/>
            </w:r>
            <w:r>
              <w:rPr>
                <w:noProof/>
                <w:webHidden/>
              </w:rPr>
              <w:fldChar w:fldCharType="begin"/>
            </w:r>
            <w:r>
              <w:rPr>
                <w:noProof/>
                <w:webHidden/>
              </w:rPr>
              <w:instrText xml:space="preserve"> PAGEREF _Toc202286228 \h </w:instrText>
            </w:r>
            <w:r>
              <w:rPr>
                <w:noProof/>
                <w:webHidden/>
              </w:rPr>
            </w:r>
            <w:r>
              <w:rPr>
                <w:noProof/>
                <w:webHidden/>
              </w:rPr>
              <w:fldChar w:fldCharType="separate"/>
            </w:r>
            <w:r w:rsidR="00461B03">
              <w:rPr>
                <w:noProof/>
                <w:webHidden/>
              </w:rPr>
              <w:t>33</w:t>
            </w:r>
            <w:r>
              <w:rPr>
                <w:noProof/>
                <w:webHidden/>
              </w:rPr>
              <w:fldChar w:fldCharType="end"/>
            </w:r>
          </w:hyperlink>
        </w:p>
        <w:p w14:paraId="0A64E81E" w14:textId="1C168B3A" w:rsidR="00744A81" w:rsidRDefault="00744A81">
          <w:pPr>
            <w:pStyle w:val="TOC3"/>
            <w:rPr>
              <w:rFonts w:eastAsiaTheme="minorEastAsia"/>
              <w:noProof/>
              <w:lang w:val="en-ID" w:eastAsia="en-ID"/>
            </w:rPr>
          </w:pPr>
          <w:hyperlink w:anchor="_Toc202286229" w:history="1">
            <w:r w:rsidRPr="00FD0546">
              <w:rPr>
                <w:rStyle w:val="Hyperlink"/>
                <w:noProof/>
              </w:rPr>
              <w:t>4.</w:t>
            </w:r>
            <w:r>
              <w:rPr>
                <w:rFonts w:eastAsiaTheme="minorEastAsia"/>
                <w:noProof/>
                <w:lang w:val="en-ID" w:eastAsia="en-ID"/>
              </w:rPr>
              <w:tab/>
            </w:r>
            <w:r w:rsidRPr="00FD0546">
              <w:rPr>
                <w:rStyle w:val="Hyperlink"/>
                <w:noProof/>
              </w:rPr>
              <w:t>Bot: Logika Penerusan Pesan antara Pasien dan Dokter (bot.js)</w:t>
            </w:r>
            <w:r>
              <w:rPr>
                <w:noProof/>
                <w:webHidden/>
              </w:rPr>
              <w:tab/>
            </w:r>
            <w:r>
              <w:rPr>
                <w:noProof/>
                <w:webHidden/>
              </w:rPr>
              <w:fldChar w:fldCharType="begin"/>
            </w:r>
            <w:r>
              <w:rPr>
                <w:noProof/>
                <w:webHidden/>
              </w:rPr>
              <w:instrText xml:space="preserve"> PAGEREF _Toc202286229 \h </w:instrText>
            </w:r>
            <w:r>
              <w:rPr>
                <w:noProof/>
                <w:webHidden/>
              </w:rPr>
            </w:r>
            <w:r>
              <w:rPr>
                <w:noProof/>
                <w:webHidden/>
              </w:rPr>
              <w:fldChar w:fldCharType="separate"/>
            </w:r>
            <w:r w:rsidR="00461B03">
              <w:rPr>
                <w:noProof/>
                <w:webHidden/>
              </w:rPr>
              <w:t>34</w:t>
            </w:r>
            <w:r>
              <w:rPr>
                <w:noProof/>
                <w:webHidden/>
              </w:rPr>
              <w:fldChar w:fldCharType="end"/>
            </w:r>
          </w:hyperlink>
        </w:p>
        <w:p w14:paraId="5C2984CA" w14:textId="0672FF23" w:rsidR="00744A81" w:rsidRDefault="00744A81">
          <w:pPr>
            <w:pStyle w:val="TOC2"/>
            <w:rPr>
              <w:rFonts w:eastAsiaTheme="minorEastAsia"/>
              <w:noProof/>
              <w:lang w:val="en-ID" w:eastAsia="en-ID"/>
            </w:rPr>
          </w:pPr>
          <w:hyperlink w:anchor="_Toc202286230" w:history="1">
            <w:r w:rsidRPr="00FD0546">
              <w:rPr>
                <w:rStyle w:val="Hyperlink"/>
                <w:rFonts w:ascii="Times New Roman" w:hAnsi="Times New Roman" w:cs="Times New Roman"/>
                <w:noProof/>
              </w:rPr>
              <w:t>3.6 Integrasi Modul Sistem</w:t>
            </w:r>
            <w:r>
              <w:rPr>
                <w:noProof/>
                <w:webHidden/>
              </w:rPr>
              <w:tab/>
            </w:r>
            <w:r>
              <w:rPr>
                <w:noProof/>
                <w:webHidden/>
              </w:rPr>
              <w:fldChar w:fldCharType="begin"/>
            </w:r>
            <w:r>
              <w:rPr>
                <w:noProof/>
                <w:webHidden/>
              </w:rPr>
              <w:instrText xml:space="preserve"> PAGEREF _Toc202286230 \h </w:instrText>
            </w:r>
            <w:r>
              <w:rPr>
                <w:noProof/>
                <w:webHidden/>
              </w:rPr>
            </w:r>
            <w:r>
              <w:rPr>
                <w:noProof/>
                <w:webHidden/>
              </w:rPr>
              <w:fldChar w:fldCharType="separate"/>
            </w:r>
            <w:r w:rsidR="00461B03">
              <w:rPr>
                <w:noProof/>
                <w:webHidden/>
              </w:rPr>
              <w:t>35</w:t>
            </w:r>
            <w:r>
              <w:rPr>
                <w:noProof/>
                <w:webHidden/>
              </w:rPr>
              <w:fldChar w:fldCharType="end"/>
            </w:r>
          </w:hyperlink>
        </w:p>
        <w:p w14:paraId="3FD81492" w14:textId="5400B43A" w:rsidR="00744A81" w:rsidRDefault="00744A81">
          <w:pPr>
            <w:pStyle w:val="TOC2"/>
            <w:rPr>
              <w:rFonts w:eastAsiaTheme="minorEastAsia"/>
              <w:noProof/>
              <w:lang w:val="en-ID" w:eastAsia="en-ID"/>
            </w:rPr>
          </w:pPr>
          <w:hyperlink w:anchor="_Toc202286231" w:history="1">
            <w:r w:rsidRPr="00FD0546">
              <w:rPr>
                <w:rStyle w:val="Hyperlink"/>
                <w:rFonts w:ascii="Times New Roman" w:hAnsi="Times New Roman" w:cs="Times New Roman"/>
                <w:noProof/>
              </w:rPr>
              <w:t>3.7 Panduan Instalasi dan Konfigurasi</w:t>
            </w:r>
            <w:r>
              <w:rPr>
                <w:noProof/>
                <w:webHidden/>
              </w:rPr>
              <w:tab/>
            </w:r>
            <w:r>
              <w:rPr>
                <w:noProof/>
                <w:webHidden/>
              </w:rPr>
              <w:fldChar w:fldCharType="begin"/>
            </w:r>
            <w:r>
              <w:rPr>
                <w:noProof/>
                <w:webHidden/>
              </w:rPr>
              <w:instrText xml:space="preserve"> PAGEREF _Toc202286231 \h </w:instrText>
            </w:r>
            <w:r>
              <w:rPr>
                <w:noProof/>
                <w:webHidden/>
              </w:rPr>
            </w:r>
            <w:r>
              <w:rPr>
                <w:noProof/>
                <w:webHidden/>
              </w:rPr>
              <w:fldChar w:fldCharType="separate"/>
            </w:r>
            <w:r w:rsidR="00461B03">
              <w:rPr>
                <w:noProof/>
                <w:webHidden/>
              </w:rPr>
              <w:t>36</w:t>
            </w:r>
            <w:r>
              <w:rPr>
                <w:noProof/>
                <w:webHidden/>
              </w:rPr>
              <w:fldChar w:fldCharType="end"/>
            </w:r>
          </w:hyperlink>
        </w:p>
        <w:p w14:paraId="5F9A010D" w14:textId="6CE1506E" w:rsidR="00744A81" w:rsidRDefault="00744A81">
          <w:pPr>
            <w:pStyle w:val="TOC1"/>
            <w:rPr>
              <w:rFonts w:eastAsiaTheme="minorEastAsia"/>
              <w:noProof/>
              <w:lang w:val="en-ID" w:eastAsia="en-ID"/>
            </w:rPr>
          </w:pPr>
          <w:hyperlink w:anchor="_Toc202286232" w:history="1">
            <w:r w:rsidRPr="00FD0546">
              <w:rPr>
                <w:rStyle w:val="Hyperlink"/>
                <w:noProof/>
                <w:lang w:val="en-ID"/>
              </w:rPr>
              <w:t>BAB IV PENGUJIAN DAN EVALUASI SISTEM</w:t>
            </w:r>
            <w:r>
              <w:rPr>
                <w:noProof/>
                <w:webHidden/>
              </w:rPr>
              <w:tab/>
            </w:r>
            <w:r>
              <w:rPr>
                <w:noProof/>
                <w:webHidden/>
              </w:rPr>
              <w:fldChar w:fldCharType="begin"/>
            </w:r>
            <w:r>
              <w:rPr>
                <w:noProof/>
                <w:webHidden/>
              </w:rPr>
              <w:instrText xml:space="preserve"> PAGEREF _Toc202286232 \h </w:instrText>
            </w:r>
            <w:r>
              <w:rPr>
                <w:noProof/>
                <w:webHidden/>
              </w:rPr>
            </w:r>
            <w:r>
              <w:rPr>
                <w:noProof/>
                <w:webHidden/>
              </w:rPr>
              <w:fldChar w:fldCharType="separate"/>
            </w:r>
            <w:r w:rsidR="00461B03">
              <w:rPr>
                <w:noProof/>
                <w:webHidden/>
              </w:rPr>
              <w:t>37</w:t>
            </w:r>
            <w:r>
              <w:rPr>
                <w:noProof/>
                <w:webHidden/>
              </w:rPr>
              <w:fldChar w:fldCharType="end"/>
            </w:r>
          </w:hyperlink>
        </w:p>
        <w:p w14:paraId="32272BA9" w14:textId="59430359" w:rsidR="00744A81" w:rsidRDefault="00744A81">
          <w:pPr>
            <w:pStyle w:val="TOC2"/>
            <w:rPr>
              <w:rFonts w:eastAsiaTheme="minorEastAsia"/>
              <w:noProof/>
              <w:lang w:val="en-ID" w:eastAsia="en-ID"/>
            </w:rPr>
          </w:pPr>
          <w:hyperlink w:anchor="_Toc202286233" w:history="1">
            <w:r w:rsidRPr="00FD0546">
              <w:rPr>
                <w:rStyle w:val="Hyperlink"/>
                <w:rFonts w:ascii="Times New Roman" w:hAnsi="Times New Roman" w:cs="Times New Roman"/>
                <w:noProof/>
                <w:lang w:val="en-ID"/>
              </w:rPr>
              <w:t>4.1 Jenis Pengujian</w:t>
            </w:r>
            <w:r>
              <w:rPr>
                <w:noProof/>
                <w:webHidden/>
              </w:rPr>
              <w:tab/>
            </w:r>
            <w:r>
              <w:rPr>
                <w:noProof/>
                <w:webHidden/>
              </w:rPr>
              <w:fldChar w:fldCharType="begin"/>
            </w:r>
            <w:r>
              <w:rPr>
                <w:noProof/>
                <w:webHidden/>
              </w:rPr>
              <w:instrText xml:space="preserve"> PAGEREF _Toc202286233 \h </w:instrText>
            </w:r>
            <w:r>
              <w:rPr>
                <w:noProof/>
                <w:webHidden/>
              </w:rPr>
            </w:r>
            <w:r>
              <w:rPr>
                <w:noProof/>
                <w:webHidden/>
              </w:rPr>
              <w:fldChar w:fldCharType="separate"/>
            </w:r>
            <w:r w:rsidR="00461B03">
              <w:rPr>
                <w:noProof/>
                <w:webHidden/>
              </w:rPr>
              <w:t>37</w:t>
            </w:r>
            <w:r>
              <w:rPr>
                <w:noProof/>
                <w:webHidden/>
              </w:rPr>
              <w:fldChar w:fldCharType="end"/>
            </w:r>
          </w:hyperlink>
        </w:p>
        <w:p w14:paraId="23C2C75E" w14:textId="26EF2217" w:rsidR="00744A81" w:rsidRDefault="00744A81">
          <w:pPr>
            <w:pStyle w:val="TOC3"/>
            <w:rPr>
              <w:rFonts w:eastAsiaTheme="minorEastAsia"/>
              <w:noProof/>
              <w:lang w:val="en-ID" w:eastAsia="en-ID"/>
            </w:rPr>
          </w:pPr>
          <w:hyperlink w:anchor="_Toc202286234" w:history="1">
            <w:r w:rsidRPr="00FD0546">
              <w:rPr>
                <w:rStyle w:val="Hyperlink"/>
                <w:noProof/>
              </w:rPr>
              <w:t>4.1.1 Whitebox Testing</w:t>
            </w:r>
            <w:r>
              <w:rPr>
                <w:noProof/>
                <w:webHidden/>
              </w:rPr>
              <w:tab/>
            </w:r>
            <w:r>
              <w:rPr>
                <w:noProof/>
                <w:webHidden/>
              </w:rPr>
              <w:fldChar w:fldCharType="begin"/>
            </w:r>
            <w:r>
              <w:rPr>
                <w:noProof/>
                <w:webHidden/>
              </w:rPr>
              <w:instrText xml:space="preserve"> PAGEREF _Toc202286234 \h </w:instrText>
            </w:r>
            <w:r>
              <w:rPr>
                <w:noProof/>
                <w:webHidden/>
              </w:rPr>
            </w:r>
            <w:r>
              <w:rPr>
                <w:noProof/>
                <w:webHidden/>
              </w:rPr>
              <w:fldChar w:fldCharType="separate"/>
            </w:r>
            <w:r w:rsidR="00461B03">
              <w:rPr>
                <w:noProof/>
                <w:webHidden/>
              </w:rPr>
              <w:t>37</w:t>
            </w:r>
            <w:r>
              <w:rPr>
                <w:noProof/>
                <w:webHidden/>
              </w:rPr>
              <w:fldChar w:fldCharType="end"/>
            </w:r>
          </w:hyperlink>
        </w:p>
        <w:p w14:paraId="026713E1" w14:textId="57125E9C" w:rsidR="00744A81" w:rsidRDefault="00744A81">
          <w:pPr>
            <w:pStyle w:val="TOC3"/>
            <w:rPr>
              <w:rFonts w:eastAsiaTheme="minorEastAsia"/>
              <w:noProof/>
              <w:lang w:val="en-ID" w:eastAsia="en-ID"/>
            </w:rPr>
          </w:pPr>
          <w:hyperlink w:anchor="_Toc202286235" w:history="1">
            <w:r w:rsidRPr="00FD0546">
              <w:rPr>
                <w:rStyle w:val="Hyperlink"/>
                <w:noProof/>
              </w:rPr>
              <w:t>4.1.2 Blackbox</w:t>
            </w:r>
            <w:r w:rsidRPr="00FD0546">
              <w:rPr>
                <w:rStyle w:val="Hyperlink"/>
                <w:noProof/>
                <w:spacing w:val="-7"/>
              </w:rPr>
              <w:t xml:space="preserve"> </w:t>
            </w:r>
            <w:r w:rsidRPr="00FD0546">
              <w:rPr>
                <w:rStyle w:val="Hyperlink"/>
                <w:noProof/>
                <w:spacing w:val="-2"/>
              </w:rPr>
              <w:t>Testing</w:t>
            </w:r>
            <w:r>
              <w:rPr>
                <w:noProof/>
                <w:webHidden/>
              </w:rPr>
              <w:tab/>
            </w:r>
            <w:r>
              <w:rPr>
                <w:noProof/>
                <w:webHidden/>
              </w:rPr>
              <w:fldChar w:fldCharType="begin"/>
            </w:r>
            <w:r>
              <w:rPr>
                <w:noProof/>
                <w:webHidden/>
              </w:rPr>
              <w:instrText xml:space="preserve"> PAGEREF _Toc202286235 \h </w:instrText>
            </w:r>
            <w:r>
              <w:rPr>
                <w:noProof/>
                <w:webHidden/>
              </w:rPr>
            </w:r>
            <w:r>
              <w:rPr>
                <w:noProof/>
                <w:webHidden/>
              </w:rPr>
              <w:fldChar w:fldCharType="separate"/>
            </w:r>
            <w:r w:rsidR="00461B03">
              <w:rPr>
                <w:noProof/>
                <w:webHidden/>
              </w:rPr>
              <w:t>51</w:t>
            </w:r>
            <w:r>
              <w:rPr>
                <w:noProof/>
                <w:webHidden/>
              </w:rPr>
              <w:fldChar w:fldCharType="end"/>
            </w:r>
          </w:hyperlink>
        </w:p>
        <w:p w14:paraId="47725117" w14:textId="6A5AA95C" w:rsidR="00744A81" w:rsidRDefault="00744A81">
          <w:pPr>
            <w:pStyle w:val="TOC2"/>
            <w:rPr>
              <w:rFonts w:eastAsiaTheme="minorEastAsia"/>
              <w:noProof/>
              <w:lang w:val="en-ID" w:eastAsia="en-ID"/>
            </w:rPr>
          </w:pPr>
          <w:hyperlink w:anchor="_Toc202286236" w:history="1">
            <w:r w:rsidRPr="00FD0546">
              <w:rPr>
                <w:rStyle w:val="Hyperlink"/>
                <w:rFonts w:ascii="Times New Roman" w:hAnsi="Times New Roman" w:cs="Times New Roman"/>
                <w:noProof/>
              </w:rPr>
              <w:t>4.2 Hasil Pengujian dan Analisis</w:t>
            </w:r>
            <w:r>
              <w:rPr>
                <w:noProof/>
                <w:webHidden/>
              </w:rPr>
              <w:tab/>
            </w:r>
            <w:r>
              <w:rPr>
                <w:noProof/>
                <w:webHidden/>
              </w:rPr>
              <w:fldChar w:fldCharType="begin"/>
            </w:r>
            <w:r>
              <w:rPr>
                <w:noProof/>
                <w:webHidden/>
              </w:rPr>
              <w:instrText xml:space="preserve"> PAGEREF _Toc202286236 \h </w:instrText>
            </w:r>
            <w:r>
              <w:rPr>
                <w:noProof/>
                <w:webHidden/>
              </w:rPr>
            </w:r>
            <w:r>
              <w:rPr>
                <w:noProof/>
                <w:webHidden/>
              </w:rPr>
              <w:fldChar w:fldCharType="separate"/>
            </w:r>
            <w:r w:rsidR="00461B03">
              <w:rPr>
                <w:noProof/>
                <w:webHidden/>
              </w:rPr>
              <w:t>55</w:t>
            </w:r>
            <w:r>
              <w:rPr>
                <w:noProof/>
                <w:webHidden/>
              </w:rPr>
              <w:fldChar w:fldCharType="end"/>
            </w:r>
          </w:hyperlink>
        </w:p>
        <w:p w14:paraId="079DBB99" w14:textId="6FFDB798" w:rsidR="00744A81" w:rsidRDefault="00744A81">
          <w:pPr>
            <w:pStyle w:val="TOC3"/>
            <w:rPr>
              <w:rFonts w:eastAsiaTheme="minorEastAsia"/>
              <w:noProof/>
              <w:lang w:val="en-ID" w:eastAsia="en-ID"/>
            </w:rPr>
          </w:pPr>
          <w:hyperlink w:anchor="_Toc202286237" w:history="1">
            <w:r w:rsidRPr="00FD0546">
              <w:rPr>
                <w:rStyle w:val="Hyperlink"/>
                <w:noProof/>
              </w:rPr>
              <w:t>4.2.1 Pengujian White-box dan Analisis</w:t>
            </w:r>
            <w:r>
              <w:rPr>
                <w:noProof/>
                <w:webHidden/>
              </w:rPr>
              <w:tab/>
            </w:r>
            <w:r>
              <w:rPr>
                <w:noProof/>
                <w:webHidden/>
              </w:rPr>
              <w:fldChar w:fldCharType="begin"/>
            </w:r>
            <w:r>
              <w:rPr>
                <w:noProof/>
                <w:webHidden/>
              </w:rPr>
              <w:instrText xml:space="preserve"> PAGEREF _Toc202286237 \h </w:instrText>
            </w:r>
            <w:r>
              <w:rPr>
                <w:noProof/>
                <w:webHidden/>
              </w:rPr>
            </w:r>
            <w:r>
              <w:rPr>
                <w:noProof/>
                <w:webHidden/>
              </w:rPr>
              <w:fldChar w:fldCharType="separate"/>
            </w:r>
            <w:r w:rsidR="00461B03">
              <w:rPr>
                <w:noProof/>
                <w:webHidden/>
              </w:rPr>
              <w:t>55</w:t>
            </w:r>
            <w:r>
              <w:rPr>
                <w:noProof/>
                <w:webHidden/>
              </w:rPr>
              <w:fldChar w:fldCharType="end"/>
            </w:r>
          </w:hyperlink>
        </w:p>
        <w:p w14:paraId="493297B3" w14:textId="0C18D074" w:rsidR="00744A81" w:rsidRDefault="00744A81">
          <w:pPr>
            <w:pStyle w:val="TOC3"/>
            <w:rPr>
              <w:rFonts w:eastAsiaTheme="minorEastAsia"/>
              <w:noProof/>
              <w:lang w:val="en-ID" w:eastAsia="en-ID"/>
            </w:rPr>
          </w:pPr>
          <w:hyperlink w:anchor="_Toc202286238" w:history="1">
            <w:r w:rsidRPr="00FD0546">
              <w:rPr>
                <w:rStyle w:val="Hyperlink"/>
                <w:noProof/>
              </w:rPr>
              <w:t>4.2.2 Pengujian Black-box dan Analisis</w:t>
            </w:r>
            <w:r>
              <w:rPr>
                <w:noProof/>
                <w:webHidden/>
              </w:rPr>
              <w:tab/>
            </w:r>
            <w:r>
              <w:rPr>
                <w:noProof/>
                <w:webHidden/>
              </w:rPr>
              <w:fldChar w:fldCharType="begin"/>
            </w:r>
            <w:r>
              <w:rPr>
                <w:noProof/>
                <w:webHidden/>
              </w:rPr>
              <w:instrText xml:space="preserve"> PAGEREF _Toc202286238 \h </w:instrText>
            </w:r>
            <w:r>
              <w:rPr>
                <w:noProof/>
                <w:webHidden/>
              </w:rPr>
            </w:r>
            <w:r>
              <w:rPr>
                <w:noProof/>
                <w:webHidden/>
              </w:rPr>
              <w:fldChar w:fldCharType="separate"/>
            </w:r>
            <w:r w:rsidR="00461B03">
              <w:rPr>
                <w:noProof/>
                <w:webHidden/>
              </w:rPr>
              <w:t>58</w:t>
            </w:r>
            <w:r>
              <w:rPr>
                <w:noProof/>
                <w:webHidden/>
              </w:rPr>
              <w:fldChar w:fldCharType="end"/>
            </w:r>
          </w:hyperlink>
        </w:p>
        <w:p w14:paraId="34F293EE" w14:textId="6D412FCF" w:rsidR="00744A81" w:rsidRDefault="00744A81">
          <w:pPr>
            <w:pStyle w:val="TOC2"/>
            <w:rPr>
              <w:rFonts w:eastAsiaTheme="minorEastAsia"/>
              <w:noProof/>
              <w:lang w:val="en-ID" w:eastAsia="en-ID"/>
            </w:rPr>
          </w:pPr>
          <w:hyperlink w:anchor="_Toc202286239" w:history="1">
            <w:r w:rsidRPr="00FD0546">
              <w:rPr>
                <w:rStyle w:val="Hyperlink"/>
                <w:rFonts w:ascii="Times New Roman" w:hAnsi="Times New Roman" w:cs="Times New Roman"/>
                <w:noProof/>
                <w:lang w:val="en-ID"/>
              </w:rPr>
              <w:t xml:space="preserve">4.3 </w:t>
            </w:r>
            <w:r w:rsidRPr="00FD0546">
              <w:rPr>
                <w:rStyle w:val="Hyperlink"/>
                <w:rFonts w:ascii="Times New Roman" w:hAnsi="Times New Roman" w:cs="Times New Roman"/>
                <w:noProof/>
              </w:rPr>
              <w:t>Evaluasi Sistem oleh Pengguna</w:t>
            </w:r>
            <w:r>
              <w:rPr>
                <w:noProof/>
                <w:webHidden/>
              </w:rPr>
              <w:tab/>
            </w:r>
            <w:r>
              <w:rPr>
                <w:noProof/>
                <w:webHidden/>
              </w:rPr>
              <w:fldChar w:fldCharType="begin"/>
            </w:r>
            <w:r>
              <w:rPr>
                <w:noProof/>
                <w:webHidden/>
              </w:rPr>
              <w:instrText xml:space="preserve"> PAGEREF _Toc202286239 \h </w:instrText>
            </w:r>
            <w:r>
              <w:rPr>
                <w:noProof/>
                <w:webHidden/>
              </w:rPr>
            </w:r>
            <w:r>
              <w:rPr>
                <w:noProof/>
                <w:webHidden/>
              </w:rPr>
              <w:fldChar w:fldCharType="separate"/>
            </w:r>
            <w:r w:rsidR="00461B03">
              <w:rPr>
                <w:noProof/>
                <w:webHidden/>
              </w:rPr>
              <w:t>60</w:t>
            </w:r>
            <w:r>
              <w:rPr>
                <w:noProof/>
                <w:webHidden/>
              </w:rPr>
              <w:fldChar w:fldCharType="end"/>
            </w:r>
          </w:hyperlink>
        </w:p>
        <w:p w14:paraId="5921EC7F" w14:textId="7A6B882A" w:rsidR="00744A81" w:rsidRDefault="00744A81">
          <w:pPr>
            <w:pStyle w:val="TOC2"/>
            <w:tabs>
              <w:tab w:val="left" w:pos="880"/>
            </w:tabs>
            <w:rPr>
              <w:rFonts w:eastAsiaTheme="minorEastAsia"/>
              <w:noProof/>
              <w:lang w:val="en-ID" w:eastAsia="en-ID"/>
            </w:rPr>
          </w:pPr>
          <w:hyperlink w:anchor="_Toc202286240" w:history="1">
            <w:r w:rsidRPr="00FD0546">
              <w:rPr>
                <w:rStyle w:val="Hyperlink"/>
                <w:rFonts w:ascii="Times New Roman" w:hAnsi="Times New Roman" w:cs="Times New Roman"/>
                <w:noProof/>
              </w:rPr>
              <w:t>4.4</w:t>
            </w:r>
            <w:r>
              <w:rPr>
                <w:rFonts w:eastAsiaTheme="minorEastAsia"/>
                <w:noProof/>
                <w:lang w:val="en-ID" w:eastAsia="en-ID"/>
              </w:rPr>
              <w:tab/>
            </w:r>
            <w:r w:rsidRPr="00FD0546">
              <w:rPr>
                <w:rStyle w:val="Hyperlink"/>
                <w:rFonts w:ascii="Times New Roman" w:hAnsi="Times New Roman" w:cs="Times New Roman"/>
                <w:noProof/>
              </w:rPr>
              <w:t>Perbaikan Hasil Uji</w:t>
            </w:r>
            <w:r>
              <w:rPr>
                <w:noProof/>
                <w:webHidden/>
              </w:rPr>
              <w:tab/>
            </w:r>
            <w:r>
              <w:rPr>
                <w:noProof/>
                <w:webHidden/>
              </w:rPr>
              <w:fldChar w:fldCharType="begin"/>
            </w:r>
            <w:r>
              <w:rPr>
                <w:noProof/>
                <w:webHidden/>
              </w:rPr>
              <w:instrText xml:space="preserve"> PAGEREF _Toc202286240 \h </w:instrText>
            </w:r>
            <w:r>
              <w:rPr>
                <w:noProof/>
                <w:webHidden/>
              </w:rPr>
            </w:r>
            <w:r>
              <w:rPr>
                <w:noProof/>
                <w:webHidden/>
              </w:rPr>
              <w:fldChar w:fldCharType="separate"/>
            </w:r>
            <w:r w:rsidR="00461B03">
              <w:rPr>
                <w:noProof/>
                <w:webHidden/>
              </w:rPr>
              <w:t>63</w:t>
            </w:r>
            <w:r>
              <w:rPr>
                <w:noProof/>
                <w:webHidden/>
              </w:rPr>
              <w:fldChar w:fldCharType="end"/>
            </w:r>
          </w:hyperlink>
        </w:p>
        <w:p w14:paraId="057AB894" w14:textId="45FC1FED" w:rsidR="00744A81" w:rsidRDefault="00744A81">
          <w:pPr>
            <w:pStyle w:val="TOC3"/>
            <w:rPr>
              <w:rFonts w:eastAsiaTheme="minorEastAsia"/>
              <w:noProof/>
              <w:lang w:val="en-ID" w:eastAsia="en-ID"/>
            </w:rPr>
          </w:pPr>
          <w:hyperlink w:anchor="_Toc202286241" w:history="1">
            <w:r w:rsidRPr="00FD0546">
              <w:rPr>
                <w:rStyle w:val="Hyperlink"/>
                <w:noProof/>
                <w:lang w:eastAsia="en-ID"/>
              </w:rPr>
              <w:t>1.</w:t>
            </w:r>
            <w:r>
              <w:rPr>
                <w:rFonts w:eastAsiaTheme="minorEastAsia"/>
                <w:noProof/>
                <w:lang w:val="en-ID" w:eastAsia="en-ID"/>
              </w:rPr>
              <w:tab/>
            </w:r>
            <w:r w:rsidRPr="00FD0546">
              <w:rPr>
                <w:rStyle w:val="Hyperlink"/>
                <w:noProof/>
                <w:lang w:eastAsia="en-ID"/>
              </w:rPr>
              <w:t>Jika user atau pengguna lupa kata sandi itu bagaimana?</w:t>
            </w:r>
            <w:r>
              <w:rPr>
                <w:noProof/>
                <w:webHidden/>
              </w:rPr>
              <w:tab/>
            </w:r>
            <w:r>
              <w:rPr>
                <w:noProof/>
                <w:webHidden/>
              </w:rPr>
              <w:fldChar w:fldCharType="begin"/>
            </w:r>
            <w:r>
              <w:rPr>
                <w:noProof/>
                <w:webHidden/>
              </w:rPr>
              <w:instrText xml:space="preserve"> PAGEREF _Toc202286241 \h </w:instrText>
            </w:r>
            <w:r>
              <w:rPr>
                <w:noProof/>
                <w:webHidden/>
              </w:rPr>
            </w:r>
            <w:r>
              <w:rPr>
                <w:noProof/>
                <w:webHidden/>
              </w:rPr>
              <w:fldChar w:fldCharType="separate"/>
            </w:r>
            <w:r w:rsidR="00461B03">
              <w:rPr>
                <w:noProof/>
                <w:webHidden/>
              </w:rPr>
              <w:t>64</w:t>
            </w:r>
            <w:r>
              <w:rPr>
                <w:noProof/>
                <w:webHidden/>
              </w:rPr>
              <w:fldChar w:fldCharType="end"/>
            </w:r>
          </w:hyperlink>
        </w:p>
        <w:p w14:paraId="5007C395" w14:textId="628170AC" w:rsidR="00744A81" w:rsidRDefault="00744A81">
          <w:pPr>
            <w:pStyle w:val="TOC3"/>
            <w:rPr>
              <w:rFonts w:eastAsiaTheme="minorEastAsia"/>
              <w:noProof/>
              <w:lang w:val="en-ID" w:eastAsia="en-ID"/>
            </w:rPr>
          </w:pPr>
          <w:hyperlink w:anchor="_Toc202286242" w:history="1">
            <w:r w:rsidRPr="00FD0546">
              <w:rPr>
                <w:rStyle w:val="Hyperlink"/>
                <w:noProof/>
              </w:rPr>
              <w:t>2.</w:t>
            </w:r>
            <w:r>
              <w:rPr>
                <w:rFonts w:eastAsiaTheme="minorEastAsia"/>
                <w:noProof/>
                <w:lang w:val="en-ID" w:eastAsia="en-ID"/>
              </w:rPr>
              <w:tab/>
            </w:r>
            <w:r w:rsidRPr="00FD0546">
              <w:rPr>
                <w:rStyle w:val="Hyperlink"/>
                <w:noProof/>
              </w:rPr>
              <w:t>Feedback atau umpan balik dari dokter tidak terlihat di user?</w:t>
            </w:r>
            <w:r>
              <w:rPr>
                <w:noProof/>
                <w:webHidden/>
              </w:rPr>
              <w:tab/>
            </w:r>
            <w:r>
              <w:rPr>
                <w:noProof/>
                <w:webHidden/>
              </w:rPr>
              <w:fldChar w:fldCharType="begin"/>
            </w:r>
            <w:r>
              <w:rPr>
                <w:noProof/>
                <w:webHidden/>
              </w:rPr>
              <w:instrText xml:space="preserve"> PAGEREF _Toc202286242 \h </w:instrText>
            </w:r>
            <w:r>
              <w:rPr>
                <w:noProof/>
                <w:webHidden/>
              </w:rPr>
            </w:r>
            <w:r>
              <w:rPr>
                <w:noProof/>
                <w:webHidden/>
              </w:rPr>
              <w:fldChar w:fldCharType="separate"/>
            </w:r>
            <w:r w:rsidR="00461B03">
              <w:rPr>
                <w:noProof/>
                <w:webHidden/>
              </w:rPr>
              <w:t>69</w:t>
            </w:r>
            <w:r>
              <w:rPr>
                <w:noProof/>
                <w:webHidden/>
              </w:rPr>
              <w:fldChar w:fldCharType="end"/>
            </w:r>
          </w:hyperlink>
        </w:p>
        <w:p w14:paraId="54E6FF59" w14:textId="30625614" w:rsidR="00744A81" w:rsidRDefault="00744A81">
          <w:pPr>
            <w:pStyle w:val="TOC3"/>
            <w:rPr>
              <w:rFonts w:eastAsiaTheme="minorEastAsia"/>
              <w:noProof/>
              <w:lang w:val="en-ID" w:eastAsia="en-ID"/>
            </w:rPr>
          </w:pPr>
          <w:hyperlink w:anchor="_Toc202286243" w:history="1">
            <w:r w:rsidRPr="00FD0546">
              <w:rPr>
                <w:rStyle w:val="Hyperlink"/>
                <w:noProof/>
                <w:lang w:eastAsia="en-ID"/>
              </w:rPr>
              <w:t>3.</w:t>
            </w:r>
            <w:r>
              <w:rPr>
                <w:rFonts w:eastAsiaTheme="minorEastAsia"/>
                <w:noProof/>
                <w:lang w:val="en-ID" w:eastAsia="en-ID"/>
              </w:rPr>
              <w:tab/>
            </w:r>
            <w:r w:rsidRPr="00FD0546">
              <w:rPr>
                <w:rStyle w:val="Hyperlink"/>
                <w:noProof/>
                <w:lang w:eastAsia="en-ID"/>
              </w:rPr>
              <w:t>Kenapa menggunakan admin.html?</w:t>
            </w:r>
            <w:r>
              <w:rPr>
                <w:noProof/>
                <w:webHidden/>
              </w:rPr>
              <w:tab/>
            </w:r>
            <w:r>
              <w:rPr>
                <w:noProof/>
                <w:webHidden/>
              </w:rPr>
              <w:fldChar w:fldCharType="begin"/>
            </w:r>
            <w:r>
              <w:rPr>
                <w:noProof/>
                <w:webHidden/>
              </w:rPr>
              <w:instrText xml:space="preserve"> PAGEREF _Toc202286243 \h </w:instrText>
            </w:r>
            <w:r>
              <w:rPr>
                <w:noProof/>
                <w:webHidden/>
              </w:rPr>
            </w:r>
            <w:r>
              <w:rPr>
                <w:noProof/>
                <w:webHidden/>
              </w:rPr>
              <w:fldChar w:fldCharType="separate"/>
            </w:r>
            <w:r w:rsidR="00461B03">
              <w:rPr>
                <w:noProof/>
                <w:webHidden/>
              </w:rPr>
              <w:t>70</w:t>
            </w:r>
            <w:r>
              <w:rPr>
                <w:noProof/>
                <w:webHidden/>
              </w:rPr>
              <w:fldChar w:fldCharType="end"/>
            </w:r>
          </w:hyperlink>
        </w:p>
        <w:p w14:paraId="3CDED977" w14:textId="070D62E7" w:rsidR="00744A81" w:rsidRDefault="00744A81">
          <w:pPr>
            <w:pStyle w:val="TOC3"/>
            <w:rPr>
              <w:rFonts w:eastAsiaTheme="minorEastAsia"/>
              <w:noProof/>
              <w:lang w:val="en-ID" w:eastAsia="en-ID"/>
            </w:rPr>
          </w:pPr>
          <w:hyperlink w:anchor="_Toc202286244" w:history="1">
            <w:r w:rsidRPr="00FD0546">
              <w:rPr>
                <w:rStyle w:val="Hyperlink"/>
                <w:noProof/>
                <w:lang w:eastAsia="en-ID"/>
              </w:rPr>
              <w:t>4.</w:t>
            </w:r>
            <w:r>
              <w:rPr>
                <w:rFonts w:eastAsiaTheme="minorEastAsia"/>
                <w:noProof/>
                <w:lang w:val="en-ID" w:eastAsia="en-ID"/>
              </w:rPr>
              <w:tab/>
            </w:r>
            <w:r w:rsidRPr="00FD0546">
              <w:rPr>
                <w:rStyle w:val="Hyperlink"/>
                <w:noProof/>
                <w:lang w:eastAsia="en-ID"/>
              </w:rPr>
              <w:t>Kenapa saat memasukkan form dokter/admin muncul error "forbidden"?</w:t>
            </w:r>
            <w:r>
              <w:rPr>
                <w:noProof/>
                <w:webHidden/>
              </w:rPr>
              <w:tab/>
            </w:r>
            <w:r>
              <w:rPr>
                <w:noProof/>
                <w:webHidden/>
              </w:rPr>
              <w:fldChar w:fldCharType="begin"/>
            </w:r>
            <w:r>
              <w:rPr>
                <w:noProof/>
                <w:webHidden/>
              </w:rPr>
              <w:instrText xml:space="preserve"> PAGEREF _Toc202286244 \h </w:instrText>
            </w:r>
            <w:r>
              <w:rPr>
                <w:noProof/>
                <w:webHidden/>
              </w:rPr>
            </w:r>
            <w:r>
              <w:rPr>
                <w:noProof/>
                <w:webHidden/>
              </w:rPr>
              <w:fldChar w:fldCharType="separate"/>
            </w:r>
            <w:r w:rsidR="00461B03">
              <w:rPr>
                <w:noProof/>
                <w:webHidden/>
              </w:rPr>
              <w:t>70</w:t>
            </w:r>
            <w:r>
              <w:rPr>
                <w:noProof/>
                <w:webHidden/>
              </w:rPr>
              <w:fldChar w:fldCharType="end"/>
            </w:r>
          </w:hyperlink>
        </w:p>
        <w:p w14:paraId="4C4985CB" w14:textId="0B7604A0" w:rsidR="00744A81" w:rsidRDefault="00744A81">
          <w:pPr>
            <w:pStyle w:val="TOC3"/>
            <w:rPr>
              <w:rFonts w:eastAsiaTheme="minorEastAsia"/>
              <w:noProof/>
              <w:lang w:val="en-ID" w:eastAsia="en-ID"/>
            </w:rPr>
          </w:pPr>
          <w:hyperlink w:anchor="_Toc202286245" w:history="1">
            <w:r w:rsidRPr="00FD0546">
              <w:rPr>
                <w:rStyle w:val="Hyperlink"/>
                <w:noProof/>
                <w:lang w:eastAsia="en-ID"/>
              </w:rPr>
              <w:t>5.</w:t>
            </w:r>
            <w:r>
              <w:rPr>
                <w:rFonts w:eastAsiaTheme="minorEastAsia"/>
                <w:noProof/>
                <w:lang w:val="en-ID" w:eastAsia="en-ID"/>
              </w:rPr>
              <w:tab/>
            </w:r>
            <w:r w:rsidRPr="00FD0546">
              <w:rPr>
                <w:rStyle w:val="Hyperlink"/>
                <w:noProof/>
                <w:lang w:eastAsia="en-ID"/>
              </w:rPr>
              <w:t>Darimana kita mendapatkan feedback setelah mengisi keluhan?</w:t>
            </w:r>
            <w:r>
              <w:rPr>
                <w:noProof/>
                <w:webHidden/>
              </w:rPr>
              <w:tab/>
            </w:r>
            <w:r>
              <w:rPr>
                <w:noProof/>
                <w:webHidden/>
              </w:rPr>
              <w:fldChar w:fldCharType="begin"/>
            </w:r>
            <w:r>
              <w:rPr>
                <w:noProof/>
                <w:webHidden/>
              </w:rPr>
              <w:instrText xml:space="preserve"> PAGEREF _Toc202286245 \h </w:instrText>
            </w:r>
            <w:r>
              <w:rPr>
                <w:noProof/>
                <w:webHidden/>
              </w:rPr>
            </w:r>
            <w:r>
              <w:rPr>
                <w:noProof/>
                <w:webHidden/>
              </w:rPr>
              <w:fldChar w:fldCharType="separate"/>
            </w:r>
            <w:r w:rsidR="00461B03">
              <w:rPr>
                <w:noProof/>
                <w:webHidden/>
              </w:rPr>
              <w:t>73</w:t>
            </w:r>
            <w:r>
              <w:rPr>
                <w:noProof/>
                <w:webHidden/>
              </w:rPr>
              <w:fldChar w:fldCharType="end"/>
            </w:r>
          </w:hyperlink>
        </w:p>
        <w:p w14:paraId="3B9E953D" w14:textId="044673B1" w:rsidR="00744A81" w:rsidRDefault="00744A81">
          <w:pPr>
            <w:pStyle w:val="TOC3"/>
            <w:rPr>
              <w:rFonts w:eastAsiaTheme="minorEastAsia"/>
              <w:noProof/>
              <w:lang w:val="en-ID" w:eastAsia="en-ID"/>
            </w:rPr>
          </w:pPr>
          <w:hyperlink w:anchor="_Toc202286246" w:history="1">
            <w:r w:rsidRPr="00FD0546">
              <w:rPr>
                <w:rStyle w:val="Hyperlink"/>
                <w:noProof/>
                <w:lang w:eastAsia="en-ID"/>
              </w:rPr>
              <w:t>Tambahan:</w:t>
            </w:r>
            <w:r>
              <w:rPr>
                <w:noProof/>
                <w:webHidden/>
              </w:rPr>
              <w:tab/>
            </w:r>
            <w:r>
              <w:rPr>
                <w:noProof/>
                <w:webHidden/>
              </w:rPr>
              <w:fldChar w:fldCharType="begin"/>
            </w:r>
            <w:r>
              <w:rPr>
                <w:noProof/>
                <w:webHidden/>
              </w:rPr>
              <w:instrText xml:space="preserve"> PAGEREF _Toc202286246 \h </w:instrText>
            </w:r>
            <w:r>
              <w:rPr>
                <w:noProof/>
                <w:webHidden/>
              </w:rPr>
            </w:r>
            <w:r>
              <w:rPr>
                <w:noProof/>
                <w:webHidden/>
              </w:rPr>
              <w:fldChar w:fldCharType="separate"/>
            </w:r>
            <w:r w:rsidR="00461B03">
              <w:rPr>
                <w:noProof/>
                <w:webHidden/>
              </w:rPr>
              <w:t>73</w:t>
            </w:r>
            <w:r>
              <w:rPr>
                <w:noProof/>
                <w:webHidden/>
              </w:rPr>
              <w:fldChar w:fldCharType="end"/>
            </w:r>
          </w:hyperlink>
        </w:p>
        <w:p w14:paraId="4DD00C7E" w14:textId="770ED8D7" w:rsidR="00744A81" w:rsidRDefault="00744A81">
          <w:pPr>
            <w:pStyle w:val="TOC1"/>
            <w:rPr>
              <w:rFonts w:eastAsiaTheme="minorEastAsia"/>
              <w:noProof/>
              <w:lang w:val="en-ID" w:eastAsia="en-ID"/>
            </w:rPr>
          </w:pPr>
          <w:hyperlink w:anchor="_Toc202286247" w:history="1">
            <w:r w:rsidRPr="00FD0546">
              <w:rPr>
                <w:rStyle w:val="Hyperlink"/>
                <w:noProof/>
                <w:lang w:val="en-ID"/>
              </w:rPr>
              <w:t>BAB V PENUTUP</w:t>
            </w:r>
            <w:r>
              <w:rPr>
                <w:noProof/>
                <w:webHidden/>
              </w:rPr>
              <w:tab/>
            </w:r>
            <w:r>
              <w:rPr>
                <w:noProof/>
                <w:webHidden/>
              </w:rPr>
              <w:fldChar w:fldCharType="begin"/>
            </w:r>
            <w:r>
              <w:rPr>
                <w:noProof/>
                <w:webHidden/>
              </w:rPr>
              <w:instrText xml:space="preserve"> PAGEREF _Toc202286247 \h </w:instrText>
            </w:r>
            <w:r>
              <w:rPr>
                <w:noProof/>
                <w:webHidden/>
              </w:rPr>
            </w:r>
            <w:r>
              <w:rPr>
                <w:noProof/>
                <w:webHidden/>
              </w:rPr>
              <w:fldChar w:fldCharType="separate"/>
            </w:r>
            <w:r w:rsidR="00461B03">
              <w:rPr>
                <w:noProof/>
                <w:webHidden/>
              </w:rPr>
              <w:t>81</w:t>
            </w:r>
            <w:r>
              <w:rPr>
                <w:noProof/>
                <w:webHidden/>
              </w:rPr>
              <w:fldChar w:fldCharType="end"/>
            </w:r>
          </w:hyperlink>
        </w:p>
        <w:p w14:paraId="417C149E" w14:textId="4785A900" w:rsidR="00744A81" w:rsidRDefault="00744A81">
          <w:pPr>
            <w:pStyle w:val="TOC2"/>
            <w:rPr>
              <w:rFonts w:eastAsiaTheme="minorEastAsia"/>
              <w:noProof/>
              <w:lang w:val="en-ID" w:eastAsia="en-ID"/>
            </w:rPr>
          </w:pPr>
          <w:hyperlink w:anchor="_Toc202286248" w:history="1">
            <w:r w:rsidRPr="00FD0546">
              <w:rPr>
                <w:rStyle w:val="Hyperlink"/>
                <w:rFonts w:ascii="Times New Roman" w:hAnsi="Times New Roman" w:cs="Times New Roman"/>
                <w:noProof/>
                <w:lang w:val="en-ID"/>
              </w:rPr>
              <w:t>5.1 Kesimpulan</w:t>
            </w:r>
            <w:r>
              <w:rPr>
                <w:noProof/>
                <w:webHidden/>
              </w:rPr>
              <w:tab/>
            </w:r>
            <w:r>
              <w:rPr>
                <w:noProof/>
                <w:webHidden/>
              </w:rPr>
              <w:fldChar w:fldCharType="begin"/>
            </w:r>
            <w:r>
              <w:rPr>
                <w:noProof/>
                <w:webHidden/>
              </w:rPr>
              <w:instrText xml:space="preserve"> PAGEREF _Toc202286248 \h </w:instrText>
            </w:r>
            <w:r>
              <w:rPr>
                <w:noProof/>
                <w:webHidden/>
              </w:rPr>
            </w:r>
            <w:r>
              <w:rPr>
                <w:noProof/>
                <w:webHidden/>
              </w:rPr>
              <w:fldChar w:fldCharType="separate"/>
            </w:r>
            <w:r w:rsidR="00461B03">
              <w:rPr>
                <w:noProof/>
                <w:webHidden/>
              </w:rPr>
              <w:t>81</w:t>
            </w:r>
            <w:r>
              <w:rPr>
                <w:noProof/>
                <w:webHidden/>
              </w:rPr>
              <w:fldChar w:fldCharType="end"/>
            </w:r>
          </w:hyperlink>
        </w:p>
        <w:p w14:paraId="502FB8E1" w14:textId="434EB514" w:rsidR="00744A81" w:rsidRDefault="00744A81">
          <w:pPr>
            <w:pStyle w:val="TOC2"/>
            <w:rPr>
              <w:rFonts w:eastAsiaTheme="minorEastAsia"/>
              <w:noProof/>
              <w:lang w:val="en-ID" w:eastAsia="en-ID"/>
            </w:rPr>
          </w:pPr>
          <w:hyperlink w:anchor="_Toc202286249" w:history="1">
            <w:r w:rsidRPr="00FD0546">
              <w:rPr>
                <w:rStyle w:val="Hyperlink"/>
                <w:rFonts w:ascii="Times New Roman" w:hAnsi="Times New Roman" w:cs="Times New Roman"/>
                <w:noProof/>
                <w:lang w:val="en-ID"/>
              </w:rPr>
              <w:t>5.2 Saran Dan Pengembangan Lanjutan</w:t>
            </w:r>
            <w:r>
              <w:rPr>
                <w:noProof/>
                <w:webHidden/>
              </w:rPr>
              <w:tab/>
            </w:r>
            <w:r>
              <w:rPr>
                <w:noProof/>
                <w:webHidden/>
              </w:rPr>
              <w:fldChar w:fldCharType="begin"/>
            </w:r>
            <w:r>
              <w:rPr>
                <w:noProof/>
                <w:webHidden/>
              </w:rPr>
              <w:instrText xml:space="preserve"> PAGEREF _Toc202286249 \h </w:instrText>
            </w:r>
            <w:r>
              <w:rPr>
                <w:noProof/>
                <w:webHidden/>
              </w:rPr>
            </w:r>
            <w:r>
              <w:rPr>
                <w:noProof/>
                <w:webHidden/>
              </w:rPr>
              <w:fldChar w:fldCharType="separate"/>
            </w:r>
            <w:r w:rsidR="00461B03">
              <w:rPr>
                <w:noProof/>
                <w:webHidden/>
              </w:rPr>
              <w:t>81</w:t>
            </w:r>
            <w:r>
              <w:rPr>
                <w:noProof/>
                <w:webHidden/>
              </w:rPr>
              <w:fldChar w:fldCharType="end"/>
            </w:r>
          </w:hyperlink>
        </w:p>
        <w:p w14:paraId="51D47484" w14:textId="4BBA755B" w:rsidR="00744A81" w:rsidRDefault="00744A81">
          <w:pPr>
            <w:pStyle w:val="TOC2"/>
            <w:rPr>
              <w:rFonts w:eastAsiaTheme="minorEastAsia"/>
              <w:noProof/>
              <w:lang w:val="en-ID" w:eastAsia="en-ID"/>
            </w:rPr>
          </w:pPr>
          <w:hyperlink w:anchor="_Toc202286250" w:history="1">
            <w:r w:rsidRPr="00FD0546">
              <w:rPr>
                <w:rStyle w:val="Hyperlink"/>
                <w:rFonts w:ascii="Times New Roman" w:hAnsi="Times New Roman" w:cs="Times New Roman"/>
                <w:noProof/>
              </w:rPr>
              <w:t>5.3 Keterbatasan Sistem</w:t>
            </w:r>
            <w:r>
              <w:rPr>
                <w:noProof/>
                <w:webHidden/>
              </w:rPr>
              <w:tab/>
            </w:r>
            <w:r>
              <w:rPr>
                <w:noProof/>
                <w:webHidden/>
              </w:rPr>
              <w:fldChar w:fldCharType="begin"/>
            </w:r>
            <w:r>
              <w:rPr>
                <w:noProof/>
                <w:webHidden/>
              </w:rPr>
              <w:instrText xml:space="preserve"> PAGEREF _Toc202286250 \h </w:instrText>
            </w:r>
            <w:r>
              <w:rPr>
                <w:noProof/>
                <w:webHidden/>
              </w:rPr>
            </w:r>
            <w:r>
              <w:rPr>
                <w:noProof/>
                <w:webHidden/>
              </w:rPr>
              <w:fldChar w:fldCharType="separate"/>
            </w:r>
            <w:r w:rsidR="00461B03">
              <w:rPr>
                <w:noProof/>
                <w:webHidden/>
              </w:rPr>
              <w:t>83</w:t>
            </w:r>
            <w:r>
              <w:rPr>
                <w:noProof/>
                <w:webHidden/>
              </w:rPr>
              <w:fldChar w:fldCharType="end"/>
            </w:r>
          </w:hyperlink>
        </w:p>
        <w:p w14:paraId="5E86D18E" w14:textId="4CA69F16" w:rsidR="00744A81" w:rsidRDefault="00744A81">
          <w:pPr>
            <w:pStyle w:val="TOC1"/>
            <w:rPr>
              <w:rFonts w:eastAsiaTheme="minorEastAsia"/>
              <w:noProof/>
              <w:lang w:val="en-ID" w:eastAsia="en-ID"/>
            </w:rPr>
          </w:pPr>
          <w:hyperlink w:anchor="_Toc202286251" w:history="1">
            <w:r w:rsidRPr="00FD0546">
              <w:rPr>
                <w:rStyle w:val="Hyperlink"/>
                <w:noProof/>
                <w:lang w:val="en-ID"/>
              </w:rPr>
              <w:t>LAMPIRAN</w:t>
            </w:r>
            <w:r>
              <w:rPr>
                <w:noProof/>
                <w:webHidden/>
              </w:rPr>
              <w:tab/>
            </w:r>
            <w:r>
              <w:rPr>
                <w:noProof/>
                <w:webHidden/>
              </w:rPr>
              <w:fldChar w:fldCharType="begin"/>
            </w:r>
            <w:r>
              <w:rPr>
                <w:noProof/>
                <w:webHidden/>
              </w:rPr>
              <w:instrText xml:space="preserve"> PAGEREF _Toc202286251 \h </w:instrText>
            </w:r>
            <w:r>
              <w:rPr>
                <w:noProof/>
                <w:webHidden/>
              </w:rPr>
            </w:r>
            <w:r>
              <w:rPr>
                <w:noProof/>
                <w:webHidden/>
              </w:rPr>
              <w:fldChar w:fldCharType="separate"/>
            </w:r>
            <w:r w:rsidR="00461B03">
              <w:rPr>
                <w:noProof/>
                <w:webHidden/>
              </w:rPr>
              <w:t>84</w:t>
            </w:r>
            <w:r>
              <w:rPr>
                <w:noProof/>
                <w:webHidden/>
              </w:rPr>
              <w:fldChar w:fldCharType="end"/>
            </w:r>
          </w:hyperlink>
        </w:p>
        <w:p w14:paraId="3F43A396" w14:textId="75221A1C" w:rsidR="009B15B9" w:rsidRPr="008F6775" w:rsidRDefault="009B15B9" w:rsidP="00346688">
          <w:pPr>
            <w:spacing w:line="360" w:lineRule="auto"/>
            <w:rPr>
              <w:rFonts w:ascii="Times New Roman" w:hAnsi="Times New Roman" w:cs="Times New Roman"/>
            </w:rPr>
          </w:pPr>
          <w:r w:rsidRPr="008F6775">
            <w:rPr>
              <w:rFonts w:ascii="Times New Roman" w:hAnsi="Times New Roman" w:cs="Times New Roman"/>
              <w:b/>
              <w:bCs/>
              <w:noProof/>
            </w:rPr>
            <w:fldChar w:fldCharType="end"/>
          </w:r>
        </w:p>
      </w:sdtContent>
    </w:sdt>
    <w:p w14:paraId="25EE390B" w14:textId="7D80BA70" w:rsidR="00E65DD0" w:rsidRPr="008F6775" w:rsidRDefault="00E65DD0" w:rsidP="00346688">
      <w:pPr>
        <w:spacing w:line="360" w:lineRule="auto"/>
        <w:rPr>
          <w:rFonts w:ascii="Times New Roman" w:hAnsi="Times New Roman" w:cs="Times New Roman"/>
          <w:b/>
          <w:bCs/>
        </w:rPr>
      </w:pPr>
    </w:p>
    <w:p w14:paraId="4E7D4CC4" w14:textId="77777777" w:rsidR="00E65DD0" w:rsidRPr="008F6775" w:rsidRDefault="00E65DD0" w:rsidP="00346688">
      <w:pPr>
        <w:spacing w:line="360" w:lineRule="auto"/>
        <w:rPr>
          <w:rFonts w:ascii="Times New Roman" w:hAnsi="Times New Roman" w:cs="Times New Roman"/>
          <w:b/>
          <w:bCs/>
        </w:rPr>
      </w:pPr>
      <w:r w:rsidRPr="008F6775">
        <w:rPr>
          <w:rFonts w:ascii="Times New Roman" w:hAnsi="Times New Roman" w:cs="Times New Roman"/>
          <w:b/>
          <w:bCs/>
        </w:rPr>
        <w:br w:type="page"/>
      </w:r>
    </w:p>
    <w:p w14:paraId="15F89BE1" w14:textId="178584B7" w:rsidR="00E65DD0" w:rsidRPr="00744A81" w:rsidRDefault="00DE68C8" w:rsidP="00744A81">
      <w:pPr>
        <w:pStyle w:val="Heading1"/>
        <w:rPr>
          <w:sz w:val="32"/>
          <w:szCs w:val="32"/>
        </w:rPr>
      </w:pPr>
      <w:bookmarkStart w:id="3" w:name="_Toc202286193"/>
      <w:r w:rsidRPr="00744A81">
        <w:rPr>
          <w:sz w:val="32"/>
          <w:szCs w:val="32"/>
        </w:rPr>
        <w:lastRenderedPageBreak/>
        <w:t>DAFTAR GAMBAR</w:t>
      </w:r>
      <w:bookmarkEnd w:id="3"/>
      <w:r w:rsidRPr="00744A81">
        <w:rPr>
          <w:sz w:val="32"/>
          <w:szCs w:val="32"/>
        </w:rPr>
        <w:t xml:space="preserve"> </w:t>
      </w:r>
    </w:p>
    <w:p w14:paraId="02DC4924" w14:textId="01D03016" w:rsidR="008F6775" w:rsidRPr="008F6775" w:rsidRDefault="008F6775">
      <w:pPr>
        <w:pStyle w:val="TableofFigures"/>
        <w:tabs>
          <w:tab w:val="right" w:leader="dot" w:pos="9917"/>
        </w:tabs>
        <w:rPr>
          <w:ins w:id="4" w:author="Lingga Safitri" w:date="2025-07-01T17:20:00Z" w16du:dateUtc="2025-07-01T10:20:00Z"/>
          <w:rFonts w:eastAsiaTheme="minorEastAsia"/>
          <w:noProof/>
          <w:sz w:val="24"/>
          <w:szCs w:val="24"/>
          <w:lang w:val="en-ID" w:eastAsia="en-ID"/>
        </w:rPr>
      </w:pPr>
      <w:ins w:id="5" w:author="Lingga Safitri" w:date="2025-07-01T17:20:00Z" w16du:dateUtc="2025-07-01T10:20:00Z">
        <w:r w:rsidRPr="008F6775">
          <w:rPr>
            <w:rFonts w:ascii="Times New Roman" w:hAnsi="Times New Roman" w:cs="Times New Roman"/>
            <w:b/>
            <w:bCs/>
            <w:sz w:val="32"/>
            <w:szCs w:val="32"/>
          </w:rPr>
          <w:fldChar w:fldCharType="begin"/>
        </w:r>
        <w:r w:rsidRPr="008F6775">
          <w:rPr>
            <w:rFonts w:ascii="Times New Roman" w:hAnsi="Times New Roman" w:cs="Times New Roman"/>
            <w:b/>
            <w:bCs/>
            <w:sz w:val="32"/>
            <w:szCs w:val="32"/>
          </w:rPr>
          <w:instrText xml:space="preserve"> TOC \h \z \c "Gambar" </w:instrText>
        </w:r>
        <w:r w:rsidRPr="0081315E">
          <w:rPr>
            <w:rFonts w:ascii="Times New Roman" w:hAnsi="Times New Roman" w:cs="Times New Roman"/>
            <w:b/>
            <w:bCs/>
            <w:sz w:val="32"/>
            <w:szCs w:val="32"/>
          </w:rPr>
          <w:fldChar w:fldCharType="separate"/>
        </w:r>
        <w:r w:rsidRPr="008F6775">
          <w:rPr>
            <w:rStyle w:val="Hyperlink"/>
            <w:noProof/>
            <w:color w:val="auto"/>
            <w:rPrChange w:id="6" w:author="Lingga Safitri" w:date="2025-07-01T17:21:00Z" w16du:dateUtc="2025-07-01T10:21:00Z">
              <w:rPr>
                <w:rStyle w:val="Hyperlink"/>
                <w:noProof/>
              </w:rPr>
            </w:rPrChange>
          </w:rPr>
          <w:fldChar w:fldCharType="begin"/>
        </w:r>
        <w:r w:rsidRPr="008F6775">
          <w:rPr>
            <w:rStyle w:val="Hyperlink"/>
            <w:noProof/>
            <w:color w:val="auto"/>
            <w:rPrChange w:id="7" w:author="Lingga Safitri" w:date="2025-07-01T17:21:00Z" w16du:dateUtc="2025-07-01T10:21:00Z">
              <w:rPr>
                <w:rStyle w:val="Hyperlink"/>
                <w:noProof/>
              </w:rPr>
            </w:rPrChange>
          </w:rPr>
          <w:instrText xml:space="preserve"> </w:instrText>
        </w:r>
        <w:r w:rsidRPr="008F6775">
          <w:rPr>
            <w:noProof/>
          </w:rPr>
          <w:instrText>HYPERLINK \l "_Toc202282881"</w:instrText>
        </w:r>
        <w:r w:rsidRPr="008F6775">
          <w:rPr>
            <w:rStyle w:val="Hyperlink"/>
            <w:noProof/>
            <w:color w:val="auto"/>
            <w:rPrChange w:id="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9" w:author="Lingga Safitri" w:date="2025-07-01T17:21:00Z" w16du:dateUtc="2025-07-01T10:21:00Z">
              <w:rPr>
                <w:rStyle w:val="Hyperlink"/>
                <w:noProof/>
              </w:rPr>
            </w:rPrChange>
          </w:rPr>
          <w:fldChar w:fldCharType="separate"/>
        </w:r>
        <w:r w:rsidRPr="008F6775">
          <w:rPr>
            <w:rStyle w:val="Hyperlink"/>
            <w:noProof/>
            <w:color w:val="auto"/>
            <w:rPrChange w:id="10" w:author="Lingga Safitri" w:date="2025-07-01T17:21:00Z" w16du:dateUtc="2025-07-01T10:21:00Z">
              <w:rPr>
                <w:rStyle w:val="Hyperlink"/>
                <w:noProof/>
              </w:rPr>
            </w:rPrChange>
          </w:rPr>
          <w:t>Gambar 2. 1 Use Case</w:t>
        </w:r>
        <w:r w:rsidRPr="008F6775">
          <w:rPr>
            <w:noProof/>
            <w:webHidden/>
          </w:rPr>
          <w:tab/>
        </w:r>
        <w:r w:rsidRPr="0081315E">
          <w:rPr>
            <w:noProof/>
            <w:webHidden/>
          </w:rPr>
          <w:fldChar w:fldCharType="begin"/>
        </w:r>
        <w:r w:rsidRPr="008F6775">
          <w:rPr>
            <w:noProof/>
            <w:webHidden/>
          </w:rPr>
          <w:instrText xml:space="preserve"> PAGEREF _Toc202282881 \h </w:instrText>
        </w:r>
      </w:ins>
      <w:r w:rsidRPr="0081315E">
        <w:rPr>
          <w:noProof/>
          <w:webHidden/>
        </w:rPr>
      </w:r>
      <w:ins w:id="11" w:author="Lingga Safitri" w:date="2025-07-01T17:20:00Z" w16du:dateUtc="2025-07-01T10:20:00Z">
        <w:r w:rsidRPr="0081315E">
          <w:rPr>
            <w:noProof/>
            <w:webHidden/>
          </w:rPr>
          <w:fldChar w:fldCharType="separate"/>
        </w:r>
      </w:ins>
      <w:r w:rsidR="00461B03">
        <w:rPr>
          <w:noProof/>
          <w:webHidden/>
        </w:rPr>
        <w:t>8</w:t>
      </w:r>
      <w:ins w:id="12" w:author="Lingga Safitri" w:date="2025-07-01T17:20:00Z" w16du:dateUtc="2025-07-01T10:20:00Z">
        <w:r w:rsidRPr="0081315E">
          <w:rPr>
            <w:noProof/>
            <w:webHidden/>
          </w:rPr>
          <w:fldChar w:fldCharType="end"/>
        </w:r>
        <w:r w:rsidRPr="008F6775">
          <w:rPr>
            <w:rStyle w:val="Hyperlink"/>
            <w:noProof/>
            <w:color w:val="auto"/>
            <w:rPrChange w:id="13" w:author="Lingga Safitri" w:date="2025-07-01T17:21:00Z" w16du:dateUtc="2025-07-01T10:21:00Z">
              <w:rPr>
                <w:rStyle w:val="Hyperlink"/>
                <w:noProof/>
              </w:rPr>
            </w:rPrChange>
          </w:rPr>
          <w:fldChar w:fldCharType="end"/>
        </w:r>
      </w:ins>
    </w:p>
    <w:p w14:paraId="57EE8FC4" w14:textId="406EB79A" w:rsidR="008F6775" w:rsidRPr="008F6775" w:rsidRDefault="008F6775">
      <w:pPr>
        <w:pStyle w:val="TableofFigures"/>
        <w:tabs>
          <w:tab w:val="right" w:leader="dot" w:pos="9917"/>
        </w:tabs>
        <w:rPr>
          <w:ins w:id="14" w:author="Lingga Safitri" w:date="2025-07-01T17:20:00Z" w16du:dateUtc="2025-07-01T10:20:00Z"/>
          <w:rFonts w:eastAsiaTheme="minorEastAsia"/>
          <w:noProof/>
          <w:sz w:val="24"/>
          <w:szCs w:val="24"/>
          <w:lang w:val="en-ID" w:eastAsia="en-ID"/>
        </w:rPr>
      </w:pPr>
      <w:ins w:id="15" w:author="Lingga Safitri" w:date="2025-07-01T17:20:00Z" w16du:dateUtc="2025-07-01T10:20:00Z">
        <w:r w:rsidRPr="008F6775">
          <w:rPr>
            <w:rStyle w:val="Hyperlink"/>
            <w:noProof/>
            <w:color w:val="auto"/>
            <w:rPrChange w:id="16" w:author="Lingga Safitri" w:date="2025-07-01T17:21:00Z" w16du:dateUtc="2025-07-01T10:21:00Z">
              <w:rPr>
                <w:rStyle w:val="Hyperlink"/>
                <w:noProof/>
              </w:rPr>
            </w:rPrChange>
          </w:rPr>
          <w:fldChar w:fldCharType="begin"/>
        </w:r>
        <w:r w:rsidRPr="008F6775">
          <w:rPr>
            <w:rStyle w:val="Hyperlink"/>
            <w:noProof/>
            <w:color w:val="auto"/>
            <w:rPrChange w:id="17" w:author="Lingga Safitri" w:date="2025-07-01T17:21:00Z" w16du:dateUtc="2025-07-01T10:21:00Z">
              <w:rPr>
                <w:rStyle w:val="Hyperlink"/>
                <w:noProof/>
              </w:rPr>
            </w:rPrChange>
          </w:rPr>
          <w:instrText xml:space="preserve"> </w:instrText>
        </w:r>
        <w:r w:rsidRPr="008F6775">
          <w:rPr>
            <w:noProof/>
          </w:rPr>
          <w:instrText>HYPERLINK \l "_Toc202282882"</w:instrText>
        </w:r>
        <w:r w:rsidRPr="008F6775">
          <w:rPr>
            <w:rStyle w:val="Hyperlink"/>
            <w:noProof/>
            <w:color w:val="auto"/>
            <w:rPrChange w:id="1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19" w:author="Lingga Safitri" w:date="2025-07-01T17:21:00Z" w16du:dateUtc="2025-07-01T10:21:00Z">
              <w:rPr>
                <w:rStyle w:val="Hyperlink"/>
                <w:noProof/>
              </w:rPr>
            </w:rPrChange>
          </w:rPr>
          <w:fldChar w:fldCharType="separate"/>
        </w:r>
        <w:r w:rsidRPr="008F6775">
          <w:rPr>
            <w:rStyle w:val="Hyperlink"/>
            <w:noProof/>
            <w:color w:val="auto"/>
            <w:rPrChange w:id="20" w:author="Lingga Safitri" w:date="2025-07-01T17:21:00Z" w16du:dateUtc="2025-07-01T10:21:00Z">
              <w:rPr>
                <w:rStyle w:val="Hyperlink"/>
                <w:noProof/>
              </w:rPr>
            </w:rPrChange>
          </w:rPr>
          <w:t>Gambar 2.2  Activity Pendaftaran</w:t>
        </w:r>
        <w:r w:rsidRPr="008F6775">
          <w:rPr>
            <w:noProof/>
            <w:webHidden/>
          </w:rPr>
          <w:tab/>
        </w:r>
        <w:r w:rsidRPr="0081315E">
          <w:rPr>
            <w:noProof/>
            <w:webHidden/>
          </w:rPr>
          <w:fldChar w:fldCharType="begin"/>
        </w:r>
        <w:r w:rsidRPr="008F6775">
          <w:rPr>
            <w:noProof/>
            <w:webHidden/>
          </w:rPr>
          <w:instrText xml:space="preserve"> PAGEREF _Toc202282882 \h </w:instrText>
        </w:r>
      </w:ins>
      <w:r w:rsidRPr="0081315E">
        <w:rPr>
          <w:noProof/>
          <w:webHidden/>
        </w:rPr>
      </w:r>
      <w:ins w:id="21" w:author="Lingga Safitri" w:date="2025-07-01T17:20:00Z" w16du:dateUtc="2025-07-01T10:20:00Z">
        <w:r w:rsidRPr="0081315E">
          <w:rPr>
            <w:noProof/>
            <w:webHidden/>
          </w:rPr>
          <w:fldChar w:fldCharType="separate"/>
        </w:r>
      </w:ins>
      <w:r w:rsidR="00461B03">
        <w:rPr>
          <w:noProof/>
          <w:webHidden/>
        </w:rPr>
        <w:t>9</w:t>
      </w:r>
      <w:ins w:id="22" w:author="Lingga Safitri" w:date="2025-07-01T17:20:00Z" w16du:dateUtc="2025-07-01T10:20:00Z">
        <w:r w:rsidRPr="0081315E">
          <w:rPr>
            <w:noProof/>
            <w:webHidden/>
          </w:rPr>
          <w:fldChar w:fldCharType="end"/>
        </w:r>
        <w:r w:rsidRPr="008F6775">
          <w:rPr>
            <w:rStyle w:val="Hyperlink"/>
            <w:noProof/>
            <w:color w:val="auto"/>
            <w:rPrChange w:id="23" w:author="Lingga Safitri" w:date="2025-07-01T17:21:00Z" w16du:dateUtc="2025-07-01T10:21:00Z">
              <w:rPr>
                <w:rStyle w:val="Hyperlink"/>
                <w:noProof/>
              </w:rPr>
            </w:rPrChange>
          </w:rPr>
          <w:fldChar w:fldCharType="end"/>
        </w:r>
      </w:ins>
    </w:p>
    <w:p w14:paraId="760E3A0E" w14:textId="2BAD9ED4" w:rsidR="008F6775" w:rsidRPr="008F6775" w:rsidRDefault="008F6775">
      <w:pPr>
        <w:pStyle w:val="TableofFigures"/>
        <w:tabs>
          <w:tab w:val="right" w:leader="dot" w:pos="9917"/>
        </w:tabs>
        <w:rPr>
          <w:ins w:id="24" w:author="Lingga Safitri" w:date="2025-07-01T17:20:00Z" w16du:dateUtc="2025-07-01T10:20:00Z"/>
          <w:rFonts w:eastAsiaTheme="minorEastAsia"/>
          <w:noProof/>
          <w:sz w:val="24"/>
          <w:szCs w:val="24"/>
          <w:lang w:val="en-ID" w:eastAsia="en-ID"/>
        </w:rPr>
      </w:pPr>
      <w:ins w:id="25" w:author="Lingga Safitri" w:date="2025-07-01T17:20:00Z" w16du:dateUtc="2025-07-01T10:20:00Z">
        <w:r w:rsidRPr="008F6775">
          <w:rPr>
            <w:rStyle w:val="Hyperlink"/>
            <w:noProof/>
            <w:color w:val="auto"/>
            <w:rPrChange w:id="26" w:author="Lingga Safitri" w:date="2025-07-01T17:21:00Z" w16du:dateUtc="2025-07-01T10:21:00Z">
              <w:rPr>
                <w:rStyle w:val="Hyperlink"/>
                <w:noProof/>
              </w:rPr>
            </w:rPrChange>
          </w:rPr>
          <w:fldChar w:fldCharType="begin"/>
        </w:r>
        <w:r w:rsidRPr="008F6775">
          <w:rPr>
            <w:rStyle w:val="Hyperlink"/>
            <w:noProof/>
            <w:color w:val="auto"/>
            <w:rPrChange w:id="27" w:author="Lingga Safitri" w:date="2025-07-01T17:21:00Z" w16du:dateUtc="2025-07-01T10:21:00Z">
              <w:rPr>
                <w:rStyle w:val="Hyperlink"/>
                <w:noProof/>
              </w:rPr>
            </w:rPrChange>
          </w:rPr>
          <w:instrText xml:space="preserve"> </w:instrText>
        </w:r>
        <w:r w:rsidRPr="008F6775">
          <w:rPr>
            <w:noProof/>
          </w:rPr>
          <w:instrText>HYPERLINK \l "_Toc202282883"</w:instrText>
        </w:r>
        <w:r w:rsidRPr="008F6775">
          <w:rPr>
            <w:rStyle w:val="Hyperlink"/>
            <w:noProof/>
            <w:color w:val="auto"/>
            <w:rPrChange w:id="2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29" w:author="Lingga Safitri" w:date="2025-07-01T17:21:00Z" w16du:dateUtc="2025-07-01T10:21:00Z">
              <w:rPr>
                <w:rStyle w:val="Hyperlink"/>
                <w:noProof/>
              </w:rPr>
            </w:rPrChange>
          </w:rPr>
          <w:fldChar w:fldCharType="separate"/>
        </w:r>
        <w:r w:rsidRPr="008F6775">
          <w:rPr>
            <w:rStyle w:val="Hyperlink"/>
            <w:noProof/>
            <w:color w:val="auto"/>
            <w:rPrChange w:id="30" w:author="Lingga Safitri" w:date="2025-07-01T17:21:00Z" w16du:dateUtc="2025-07-01T10:21:00Z">
              <w:rPr>
                <w:rStyle w:val="Hyperlink"/>
                <w:noProof/>
              </w:rPr>
            </w:rPrChange>
          </w:rPr>
          <w:t>Gambar 2. 3 Activity Login</w:t>
        </w:r>
        <w:r w:rsidRPr="008F6775">
          <w:rPr>
            <w:noProof/>
            <w:webHidden/>
          </w:rPr>
          <w:tab/>
        </w:r>
        <w:r w:rsidRPr="0081315E">
          <w:rPr>
            <w:noProof/>
            <w:webHidden/>
          </w:rPr>
          <w:fldChar w:fldCharType="begin"/>
        </w:r>
        <w:r w:rsidRPr="008F6775">
          <w:rPr>
            <w:noProof/>
            <w:webHidden/>
          </w:rPr>
          <w:instrText xml:space="preserve"> PAGEREF _Toc202282883 \h </w:instrText>
        </w:r>
      </w:ins>
      <w:r w:rsidRPr="0081315E">
        <w:rPr>
          <w:noProof/>
          <w:webHidden/>
        </w:rPr>
      </w:r>
      <w:ins w:id="31" w:author="Lingga Safitri" w:date="2025-07-01T17:20:00Z" w16du:dateUtc="2025-07-01T10:20:00Z">
        <w:r w:rsidRPr="0081315E">
          <w:rPr>
            <w:noProof/>
            <w:webHidden/>
          </w:rPr>
          <w:fldChar w:fldCharType="separate"/>
        </w:r>
      </w:ins>
      <w:r w:rsidR="00461B03">
        <w:rPr>
          <w:noProof/>
          <w:webHidden/>
        </w:rPr>
        <w:t>11</w:t>
      </w:r>
      <w:ins w:id="32" w:author="Lingga Safitri" w:date="2025-07-01T17:20:00Z" w16du:dateUtc="2025-07-01T10:20:00Z">
        <w:r w:rsidRPr="0081315E">
          <w:rPr>
            <w:noProof/>
            <w:webHidden/>
          </w:rPr>
          <w:fldChar w:fldCharType="end"/>
        </w:r>
        <w:r w:rsidRPr="008F6775">
          <w:rPr>
            <w:rStyle w:val="Hyperlink"/>
            <w:noProof/>
            <w:color w:val="auto"/>
            <w:rPrChange w:id="33" w:author="Lingga Safitri" w:date="2025-07-01T17:21:00Z" w16du:dateUtc="2025-07-01T10:21:00Z">
              <w:rPr>
                <w:rStyle w:val="Hyperlink"/>
                <w:noProof/>
              </w:rPr>
            </w:rPrChange>
          </w:rPr>
          <w:fldChar w:fldCharType="end"/>
        </w:r>
      </w:ins>
    </w:p>
    <w:p w14:paraId="1AD6127D" w14:textId="71F9B7D1" w:rsidR="008F6775" w:rsidRPr="008F6775" w:rsidRDefault="008F6775">
      <w:pPr>
        <w:pStyle w:val="TableofFigures"/>
        <w:tabs>
          <w:tab w:val="right" w:leader="dot" w:pos="9917"/>
        </w:tabs>
        <w:rPr>
          <w:ins w:id="34" w:author="Lingga Safitri" w:date="2025-07-01T17:20:00Z" w16du:dateUtc="2025-07-01T10:20:00Z"/>
          <w:rFonts w:eastAsiaTheme="minorEastAsia"/>
          <w:noProof/>
          <w:sz w:val="24"/>
          <w:szCs w:val="24"/>
          <w:lang w:val="en-ID" w:eastAsia="en-ID"/>
        </w:rPr>
      </w:pPr>
      <w:ins w:id="35" w:author="Lingga Safitri" w:date="2025-07-01T17:20:00Z" w16du:dateUtc="2025-07-01T10:20:00Z">
        <w:r w:rsidRPr="008F6775">
          <w:rPr>
            <w:rStyle w:val="Hyperlink"/>
            <w:noProof/>
            <w:color w:val="auto"/>
            <w:rPrChange w:id="36" w:author="Lingga Safitri" w:date="2025-07-01T17:21:00Z" w16du:dateUtc="2025-07-01T10:21:00Z">
              <w:rPr>
                <w:rStyle w:val="Hyperlink"/>
                <w:noProof/>
              </w:rPr>
            </w:rPrChange>
          </w:rPr>
          <w:fldChar w:fldCharType="begin"/>
        </w:r>
        <w:r w:rsidRPr="008F6775">
          <w:rPr>
            <w:rStyle w:val="Hyperlink"/>
            <w:noProof/>
            <w:color w:val="auto"/>
            <w:rPrChange w:id="37" w:author="Lingga Safitri" w:date="2025-07-01T17:21:00Z" w16du:dateUtc="2025-07-01T10:21:00Z">
              <w:rPr>
                <w:rStyle w:val="Hyperlink"/>
                <w:noProof/>
              </w:rPr>
            </w:rPrChange>
          </w:rPr>
          <w:instrText xml:space="preserve"> </w:instrText>
        </w:r>
        <w:r w:rsidRPr="008F6775">
          <w:rPr>
            <w:noProof/>
          </w:rPr>
          <w:instrText>HYPERLINK \l "_Toc202282884"</w:instrText>
        </w:r>
        <w:r w:rsidRPr="008F6775">
          <w:rPr>
            <w:rStyle w:val="Hyperlink"/>
            <w:noProof/>
            <w:color w:val="auto"/>
            <w:rPrChange w:id="3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39" w:author="Lingga Safitri" w:date="2025-07-01T17:21:00Z" w16du:dateUtc="2025-07-01T10:21:00Z">
              <w:rPr>
                <w:rStyle w:val="Hyperlink"/>
                <w:noProof/>
              </w:rPr>
            </w:rPrChange>
          </w:rPr>
          <w:fldChar w:fldCharType="separate"/>
        </w:r>
        <w:r w:rsidRPr="008F6775">
          <w:rPr>
            <w:rStyle w:val="Hyperlink"/>
            <w:noProof/>
            <w:color w:val="auto"/>
            <w:rPrChange w:id="40" w:author="Lingga Safitri" w:date="2025-07-01T17:21:00Z" w16du:dateUtc="2025-07-01T10:21:00Z">
              <w:rPr>
                <w:rStyle w:val="Hyperlink"/>
                <w:noProof/>
              </w:rPr>
            </w:rPrChange>
          </w:rPr>
          <w:t>Gambar 2.4 Activity Pemesan Makanan</w:t>
        </w:r>
        <w:r w:rsidRPr="008F6775">
          <w:rPr>
            <w:noProof/>
            <w:webHidden/>
          </w:rPr>
          <w:tab/>
        </w:r>
        <w:r w:rsidRPr="0081315E">
          <w:rPr>
            <w:noProof/>
            <w:webHidden/>
          </w:rPr>
          <w:fldChar w:fldCharType="begin"/>
        </w:r>
        <w:r w:rsidRPr="008F6775">
          <w:rPr>
            <w:noProof/>
            <w:webHidden/>
          </w:rPr>
          <w:instrText xml:space="preserve"> PAGEREF _Toc202282884 \h </w:instrText>
        </w:r>
      </w:ins>
      <w:r w:rsidRPr="0081315E">
        <w:rPr>
          <w:noProof/>
          <w:webHidden/>
        </w:rPr>
      </w:r>
      <w:ins w:id="41" w:author="Lingga Safitri" w:date="2025-07-01T17:20:00Z" w16du:dateUtc="2025-07-01T10:20:00Z">
        <w:r w:rsidRPr="0081315E">
          <w:rPr>
            <w:noProof/>
            <w:webHidden/>
          </w:rPr>
          <w:fldChar w:fldCharType="separate"/>
        </w:r>
      </w:ins>
      <w:r w:rsidR="00461B03">
        <w:rPr>
          <w:noProof/>
          <w:webHidden/>
        </w:rPr>
        <w:t>12</w:t>
      </w:r>
      <w:ins w:id="42" w:author="Lingga Safitri" w:date="2025-07-01T17:20:00Z" w16du:dateUtc="2025-07-01T10:20:00Z">
        <w:r w:rsidRPr="0081315E">
          <w:rPr>
            <w:noProof/>
            <w:webHidden/>
          </w:rPr>
          <w:fldChar w:fldCharType="end"/>
        </w:r>
        <w:r w:rsidRPr="008F6775">
          <w:rPr>
            <w:rStyle w:val="Hyperlink"/>
            <w:noProof/>
            <w:color w:val="auto"/>
            <w:rPrChange w:id="43" w:author="Lingga Safitri" w:date="2025-07-01T17:21:00Z" w16du:dateUtc="2025-07-01T10:21:00Z">
              <w:rPr>
                <w:rStyle w:val="Hyperlink"/>
                <w:noProof/>
              </w:rPr>
            </w:rPrChange>
          </w:rPr>
          <w:fldChar w:fldCharType="end"/>
        </w:r>
      </w:ins>
    </w:p>
    <w:p w14:paraId="2190125D" w14:textId="70D978DA" w:rsidR="008F6775" w:rsidRPr="008F6775" w:rsidRDefault="008F6775">
      <w:pPr>
        <w:pStyle w:val="TableofFigures"/>
        <w:tabs>
          <w:tab w:val="right" w:leader="dot" w:pos="9917"/>
        </w:tabs>
        <w:rPr>
          <w:ins w:id="44" w:author="Lingga Safitri" w:date="2025-07-01T17:20:00Z" w16du:dateUtc="2025-07-01T10:20:00Z"/>
          <w:rFonts w:eastAsiaTheme="minorEastAsia"/>
          <w:noProof/>
          <w:sz w:val="24"/>
          <w:szCs w:val="24"/>
          <w:lang w:val="en-ID" w:eastAsia="en-ID"/>
        </w:rPr>
      </w:pPr>
      <w:ins w:id="45" w:author="Lingga Safitri" w:date="2025-07-01T17:20:00Z" w16du:dateUtc="2025-07-01T10:20:00Z">
        <w:r w:rsidRPr="008F6775">
          <w:rPr>
            <w:rStyle w:val="Hyperlink"/>
            <w:noProof/>
            <w:color w:val="auto"/>
            <w:rPrChange w:id="46" w:author="Lingga Safitri" w:date="2025-07-01T17:21:00Z" w16du:dateUtc="2025-07-01T10:21:00Z">
              <w:rPr>
                <w:rStyle w:val="Hyperlink"/>
                <w:noProof/>
              </w:rPr>
            </w:rPrChange>
          </w:rPr>
          <w:fldChar w:fldCharType="begin"/>
        </w:r>
        <w:r w:rsidRPr="008F6775">
          <w:rPr>
            <w:rStyle w:val="Hyperlink"/>
            <w:noProof/>
            <w:color w:val="auto"/>
            <w:rPrChange w:id="47" w:author="Lingga Safitri" w:date="2025-07-01T17:21:00Z" w16du:dateUtc="2025-07-01T10:21:00Z">
              <w:rPr>
                <w:rStyle w:val="Hyperlink"/>
                <w:noProof/>
              </w:rPr>
            </w:rPrChange>
          </w:rPr>
          <w:instrText xml:space="preserve"> </w:instrText>
        </w:r>
        <w:r w:rsidRPr="008F6775">
          <w:rPr>
            <w:noProof/>
          </w:rPr>
          <w:instrText>HYPERLINK \l "_Toc202282885"</w:instrText>
        </w:r>
        <w:r w:rsidRPr="008F6775">
          <w:rPr>
            <w:rStyle w:val="Hyperlink"/>
            <w:noProof/>
            <w:color w:val="auto"/>
            <w:rPrChange w:id="4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49" w:author="Lingga Safitri" w:date="2025-07-01T17:21:00Z" w16du:dateUtc="2025-07-01T10:21:00Z">
              <w:rPr>
                <w:rStyle w:val="Hyperlink"/>
                <w:noProof/>
              </w:rPr>
            </w:rPrChange>
          </w:rPr>
          <w:fldChar w:fldCharType="separate"/>
        </w:r>
        <w:r w:rsidRPr="008F6775">
          <w:rPr>
            <w:rStyle w:val="Hyperlink"/>
            <w:noProof/>
            <w:color w:val="auto"/>
            <w:rPrChange w:id="50" w:author="Lingga Safitri" w:date="2025-07-01T17:21:00Z" w16du:dateUtc="2025-07-01T10:21:00Z">
              <w:rPr>
                <w:rStyle w:val="Hyperlink"/>
                <w:noProof/>
              </w:rPr>
            </w:rPrChange>
          </w:rPr>
          <w:t>Gambar 2.5  Activity Kelola Dokter</w:t>
        </w:r>
        <w:r w:rsidRPr="008F6775">
          <w:rPr>
            <w:noProof/>
            <w:webHidden/>
          </w:rPr>
          <w:tab/>
        </w:r>
        <w:r w:rsidRPr="0081315E">
          <w:rPr>
            <w:noProof/>
            <w:webHidden/>
          </w:rPr>
          <w:fldChar w:fldCharType="begin"/>
        </w:r>
        <w:r w:rsidRPr="008F6775">
          <w:rPr>
            <w:noProof/>
            <w:webHidden/>
          </w:rPr>
          <w:instrText xml:space="preserve"> PAGEREF _Toc202282885 \h </w:instrText>
        </w:r>
      </w:ins>
      <w:r w:rsidRPr="0081315E">
        <w:rPr>
          <w:noProof/>
          <w:webHidden/>
        </w:rPr>
      </w:r>
      <w:ins w:id="51" w:author="Lingga Safitri" w:date="2025-07-01T17:20:00Z" w16du:dateUtc="2025-07-01T10:20:00Z">
        <w:r w:rsidRPr="0081315E">
          <w:rPr>
            <w:noProof/>
            <w:webHidden/>
          </w:rPr>
          <w:fldChar w:fldCharType="separate"/>
        </w:r>
      </w:ins>
      <w:r w:rsidR="00461B03">
        <w:rPr>
          <w:noProof/>
          <w:webHidden/>
        </w:rPr>
        <w:t>13</w:t>
      </w:r>
      <w:ins w:id="52" w:author="Lingga Safitri" w:date="2025-07-01T17:20:00Z" w16du:dateUtc="2025-07-01T10:20:00Z">
        <w:r w:rsidRPr="0081315E">
          <w:rPr>
            <w:noProof/>
            <w:webHidden/>
          </w:rPr>
          <w:fldChar w:fldCharType="end"/>
        </w:r>
        <w:r w:rsidRPr="008F6775">
          <w:rPr>
            <w:rStyle w:val="Hyperlink"/>
            <w:noProof/>
            <w:color w:val="auto"/>
            <w:rPrChange w:id="53" w:author="Lingga Safitri" w:date="2025-07-01T17:21:00Z" w16du:dateUtc="2025-07-01T10:21:00Z">
              <w:rPr>
                <w:rStyle w:val="Hyperlink"/>
                <w:noProof/>
              </w:rPr>
            </w:rPrChange>
          </w:rPr>
          <w:fldChar w:fldCharType="end"/>
        </w:r>
      </w:ins>
    </w:p>
    <w:p w14:paraId="2F1D422B" w14:textId="721ED537" w:rsidR="008F6775" w:rsidRPr="008F6775" w:rsidRDefault="008F6775">
      <w:pPr>
        <w:pStyle w:val="TableofFigures"/>
        <w:tabs>
          <w:tab w:val="right" w:leader="dot" w:pos="9917"/>
        </w:tabs>
        <w:rPr>
          <w:ins w:id="54" w:author="Lingga Safitri" w:date="2025-07-01T17:20:00Z" w16du:dateUtc="2025-07-01T10:20:00Z"/>
          <w:rFonts w:eastAsiaTheme="minorEastAsia"/>
          <w:noProof/>
          <w:sz w:val="24"/>
          <w:szCs w:val="24"/>
          <w:lang w:val="en-ID" w:eastAsia="en-ID"/>
        </w:rPr>
      </w:pPr>
      <w:ins w:id="55" w:author="Lingga Safitri" w:date="2025-07-01T17:20:00Z" w16du:dateUtc="2025-07-01T10:20:00Z">
        <w:r w:rsidRPr="008F6775">
          <w:rPr>
            <w:rStyle w:val="Hyperlink"/>
            <w:noProof/>
            <w:color w:val="auto"/>
            <w:rPrChange w:id="56" w:author="Lingga Safitri" w:date="2025-07-01T17:21:00Z" w16du:dateUtc="2025-07-01T10:21:00Z">
              <w:rPr>
                <w:rStyle w:val="Hyperlink"/>
                <w:noProof/>
              </w:rPr>
            </w:rPrChange>
          </w:rPr>
          <w:fldChar w:fldCharType="begin"/>
        </w:r>
        <w:r w:rsidRPr="008F6775">
          <w:rPr>
            <w:rStyle w:val="Hyperlink"/>
            <w:noProof/>
            <w:color w:val="auto"/>
            <w:rPrChange w:id="57" w:author="Lingga Safitri" w:date="2025-07-01T17:21:00Z" w16du:dateUtc="2025-07-01T10:21:00Z">
              <w:rPr>
                <w:rStyle w:val="Hyperlink"/>
                <w:noProof/>
              </w:rPr>
            </w:rPrChange>
          </w:rPr>
          <w:instrText xml:space="preserve"> </w:instrText>
        </w:r>
        <w:r w:rsidRPr="008F6775">
          <w:rPr>
            <w:noProof/>
          </w:rPr>
          <w:instrText>HYPERLINK \l "_Toc202282886"</w:instrText>
        </w:r>
        <w:r w:rsidRPr="008F6775">
          <w:rPr>
            <w:rStyle w:val="Hyperlink"/>
            <w:noProof/>
            <w:color w:val="auto"/>
            <w:rPrChange w:id="5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59" w:author="Lingga Safitri" w:date="2025-07-01T17:21:00Z" w16du:dateUtc="2025-07-01T10:21:00Z">
              <w:rPr>
                <w:rStyle w:val="Hyperlink"/>
                <w:noProof/>
              </w:rPr>
            </w:rPrChange>
          </w:rPr>
          <w:fldChar w:fldCharType="separate"/>
        </w:r>
        <w:r w:rsidRPr="008F6775">
          <w:rPr>
            <w:rStyle w:val="Hyperlink"/>
            <w:noProof/>
            <w:color w:val="auto"/>
            <w:rPrChange w:id="60" w:author="Lingga Safitri" w:date="2025-07-01T17:21:00Z" w16du:dateUtc="2025-07-01T10:21:00Z">
              <w:rPr>
                <w:rStyle w:val="Hyperlink"/>
                <w:noProof/>
              </w:rPr>
            </w:rPrChange>
          </w:rPr>
          <w:t>Gambar 2. 6 Activity Whatsapp</w:t>
        </w:r>
        <w:r w:rsidRPr="008F6775">
          <w:rPr>
            <w:noProof/>
            <w:webHidden/>
          </w:rPr>
          <w:tab/>
        </w:r>
        <w:r w:rsidRPr="0081315E">
          <w:rPr>
            <w:noProof/>
            <w:webHidden/>
          </w:rPr>
          <w:fldChar w:fldCharType="begin"/>
        </w:r>
        <w:r w:rsidRPr="008F6775">
          <w:rPr>
            <w:noProof/>
            <w:webHidden/>
          </w:rPr>
          <w:instrText xml:space="preserve"> PAGEREF _Toc202282886 \h </w:instrText>
        </w:r>
      </w:ins>
      <w:r w:rsidRPr="0081315E">
        <w:rPr>
          <w:noProof/>
          <w:webHidden/>
        </w:rPr>
      </w:r>
      <w:ins w:id="61" w:author="Lingga Safitri" w:date="2025-07-01T17:20:00Z" w16du:dateUtc="2025-07-01T10:20:00Z">
        <w:r w:rsidRPr="0081315E">
          <w:rPr>
            <w:noProof/>
            <w:webHidden/>
          </w:rPr>
          <w:fldChar w:fldCharType="separate"/>
        </w:r>
      </w:ins>
      <w:r w:rsidR="00461B03">
        <w:rPr>
          <w:noProof/>
          <w:webHidden/>
        </w:rPr>
        <w:t>14</w:t>
      </w:r>
      <w:ins w:id="62" w:author="Lingga Safitri" w:date="2025-07-01T17:20:00Z" w16du:dateUtc="2025-07-01T10:20:00Z">
        <w:r w:rsidRPr="0081315E">
          <w:rPr>
            <w:noProof/>
            <w:webHidden/>
          </w:rPr>
          <w:fldChar w:fldCharType="end"/>
        </w:r>
        <w:r w:rsidRPr="008F6775">
          <w:rPr>
            <w:rStyle w:val="Hyperlink"/>
            <w:noProof/>
            <w:color w:val="auto"/>
            <w:rPrChange w:id="63" w:author="Lingga Safitri" w:date="2025-07-01T17:21:00Z" w16du:dateUtc="2025-07-01T10:21:00Z">
              <w:rPr>
                <w:rStyle w:val="Hyperlink"/>
                <w:noProof/>
              </w:rPr>
            </w:rPrChange>
          </w:rPr>
          <w:fldChar w:fldCharType="end"/>
        </w:r>
      </w:ins>
    </w:p>
    <w:p w14:paraId="108030EF" w14:textId="60D1C744" w:rsidR="008F6775" w:rsidRPr="008F6775" w:rsidRDefault="008F6775">
      <w:pPr>
        <w:pStyle w:val="TableofFigures"/>
        <w:tabs>
          <w:tab w:val="right" w:leader="dot" w:pos="9917"/>
        </w:tabs>
        <w:rPr>
          <w:ins w:id="64" w:author="Lingga Safitri" w:date="2025-07-01T17:20:00Z" w16du:dateUtc="2025-07-01T10:20:00Z"/>
          <w:rFonts w:eastAsiaTheme="minorEastAsia"/>
          <w:noProof/>
          <w:sz w:val="24"/>
          <w:szCs w:val="24"/>
          <w:lang w:val="en-ID" w:eastAsia="en-ID"/>
        </w:rPr>
      </w:pPr>
      <w:ins w:id="65" w:author="Lingga Safitri" w:date="2025-07-01T17:20:00Z" w16du:dateUtc="2025-07-01T10:20:00Z">
        <w:r w:rsidRPr="008F6775">
          <w:rPr>
            <w:rStyle w:val="Hyperlink"/>
            <w:noProof/>
            <w:color w:val="auto"/>
            <w:rPrChange w:id="66" w:author="Lingga Safitri" w:date="2025-07-01T17:21:00Z" w16du:dateUtc="2025-07-01T10:21:00Z">
              <w:rPr>
                <w:rStyle w:val="Hyperlink"/>
                <w:noProof/>
              </w:rPr>
            </w:rPrChange>
          </w:rPr>
          <w:fldChar w:fldCharType="begin"/>
        </w:r>
        <w:r w:rsidRPr="008F6775">
          <w:rPr>
            <w:rStyle w:val="Hyperlink"/>
            <w:noProof/>
            <w:color w:val="auto"/>
            <w:rPrChange w:id="67" w:author="Lingga Safitri" w:date="2025-07-01T17:21:00Z" w16du:dateUtc="2025-07-01T10:21:00Z">
              <w:rPr>
                <w:rStyle w:val="Hyperlink"/>
                <w:noProof/>
              </w:rPr>
            </w:rPrChange>
          </w:rPr>
          <w:instrText xml:space="preserve"> </w:instrText>
        </w:r>
        <w:r w:rsidRPr="008F6775">
          <w:rPr>
            <w:noProof/>
          </w:rPr>
          <w:instrText>HYPERLINK \l "_Toc202282887"</w:instrText>
        </w:r>
        <w:r w:rsidRPr="008F6775">
          <w:rPr>
            <w:rStyle w:val="Hyperlink"/>
            <w:noProof/>
            <w:color w:val="auto"/>
            <w:rPrChange w:id="6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69" w:author="Lingga Safitri" w:date="2025-07-01T17:21:00Z" w16du:dateUtc="2025-07-01T10:21:00Z">
              <w:rPr>
                <w:rStyle w:val="Hyperlink"/>
                <w:noProof/>
              </w:rPr>
            </w:rPrChange>
          </w:rPr>
          <w:fldChar w:fldCharType="separate"/>
        </w:r>
        <w:r w:rsidRPr="008F6775">
          <w:rPr>
            <w:rStyle w:val="Hyperlink"/>
            <w:noProof/>
            <w:color w:val="auto"/>
            <w:rPrChange w:id="70" w:author="Lingga Safitri" w:date="2025-07-01T17:21:00Z" w16du:dateUtc="2025-07-01T10:21:00Z">
              <w:rPr>
                <w:rStyle w:val="Hyperlink"/>
                <w:noProof/>
              </w:rPr>
            </w:rPrChange>
          </w:rPr>
          <w:t>Gambar 2.7 Activity kode OTP</w:t>
        </w:r>
        <w:r w:rsidRPr="008F6775">
          <w:rPr>
            <w:noProof/>
            <w:webHidden/>
          </w:rPr>
          <w:tab/>
        </w:r>
        <w:r w:rsidRPr="0081315E">
          <w:rPr>
            <w:noProof/>
            <w:webHidden/>
          </w:rPr>
          <w:fldChar w:fldCharType="begin"/>
        </w:r>
        <w:r w:rsidRPr="008F6775">
          <w:rPr>
            <w:noProof/>
            <w:webHidden/>
          </w:rPr>
          <w:instrText xml:space="preserve"> PAGEREF _Toc202282887 \h </w:instrText>
        </w:r>
      </w:ins>
      <w:r w:rsidRPr="0081315E">
        <w:rPr>
          <w:noProof/>
          <w:webHidden/>
        </w:rPr>
      </w:r>
      <w:ins w:id="71" w:author="Lingga Safitri" w:date="2025-07-01T17:20:00Z" w16du:dateUtc="2025-07-01T10:20:00Z">
        <w:r w:rsidRPr="0081315E">
          <w:rPr>
            <w:noProof/>
            <w:webHidden/>
          </w:rPr>
          <w:fldChar w:fldCharType="separate"/>
        </w:r>
      </w:ins>
      <w:r w:rsidR="00461B03">
        <w:rPr>
          <w:noProof/>
          <w:webHidden/>
        </w:rPr>
        <w:t>15</w:t>
      </w:r>
      <w:ins w:id="72" w:author="Lingga Safitri" w:date="2025-07-01T17:20:00Z" w16du:dateUtc="2025-07-01T10:20:00Z">
        <w:r w:rsidRPr="0081315E">
          <w:rPr>
            <w:noProof/>
            <w:webHidden/>
          </w:rPr>
          <w:fldChar w:fldCharType="end"/>
        </w:r>
        <w:r w:rsidRPr="008F6775">
          <w:rPr>
            <w:rStyle w:val="Hyperlink"/>
            <w:noProof/>
            <w:color w:val="auto"/>
            <w:rPrChange w:id="73" w:author="Lingga Safitri" w:date="2025-07-01T17:21:00Z" w16du:dateUtc="2025-07-01T10:21:00Z">
              <w:rPr>
                <w:rStyle w:val="Hyperlink"/>
                <w:noProof/>
              </w:rPr>
            </w:rPrChange>
          </w:rPr>
          <w:fldChar w:fldCharType="end"/>
        </w:r>
      </w:ins>
    </w:p>
    <w:p w14:paraId="20E1F4FA" w14:textId="3E5707BE" w:rsidR="008F6775" w:rsidRPr="008F6775" w:rsidRDefault="008F6775">
      <w:pPr>
        <w:pStyle w:val="TableofFigures"/>
        <w:tabs>
          <w:tab w:val="right" w:leader="dot" w:pos="9917"/>
        </w:tabs>
        <w:rPr>
          <w:ins w:id="74" w:author="Lingga Safitri" w:date="2025-07-01T17:20:00Z" w16du:dateUtc="2025-07-01T10:20:00Z"/>
          <w:rFonts w:eastAsiaTheme="minorEastAsia"/>
          <w:noProof/>
          <w:sz w:val="24"/>
          <w:szCs w:val="24"/>
          <w:lang w:val="en-ID" w:eastAsia="en-ID"/>
        </w:rPr>
      </w:pPr>
      <w:ins w:id="75" w:author="Lingga Safitri" w:date="2025-07-01T17:20:00Z" w16du:dateUtc="2025-07-01T10:20:00Z">
        <w:r w:rsidRPr="008F6775">
          <w:rPr>
            <w:rStyle w:val="Hyperlink"/>
            <w:noProof/>
            <w:color w:val="auto"/>
            <w:rPrChange w:id="76" w:author="Lingga Safitri" w:date="2025-07-01T17:21:00Z" w16du:dateUtc="2025-07-01T10:21:00Z">
              <w:rPr>
                <w:rStyle w:val="Hyperlink"/>
                <w:noProof/>
              </w:rPr>
            </w:rPrChange>
          </w:rPr>
          <w:fldChar w:fldCharType="begin"/>
        </w:r>
        <w:r w:rsidRPr="008F6775">
          <w:rPr>
            <w:rStyle w:val="Hyperlink"/>
            <w:noProof/>
            <w:color w:val="auto"/>
            <w:rPrChange w:id="77" w:author="Lingga Safitri" w:date="2025-07-01T17:21:00Z" w16du:dateUtc="2025-07-01T10:21:00Z">
              <w:rPr>
                <w:rStyle w:val="Hyperlink"/>
                <w:noProof/>
              </w:rPr>
            </w:rPrChange>
          </w:rPr>
          <w:instrText xml:space="preserve"> </w:instrText>
        </w:r>
        <w:r w:rsidRPr="008F6775">
          <w:rPr>
            <w:noProof/>
          </w:rPr>
          <w:instrText>HYPERLINK \l "_Toc202282888"</w:instrText>
        </w:r>
        <w:r w:rsidRPr="008F6775">
          <w:rPr>
            <w:rStyle w:val="Hyperlink"/>
            <w:noProof/>
            <w:color w:val="auto"/>
            <w:rPrChange w:id="7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79" w:author="Lingga Safitri" w:date="2025-07-01T17:21:00Z" w16du:dateUtc="2025-07-01T10:21:00Z">
              <w:rPr>
                <w:rStyle w:val="Hyperlink"/>
                <w:noProof/>
              </w:rPr>
            </w:rPrChange>
          </w:rPr>
          <w:fldChar w:fldCharType="separate"/>
        </w:r>
        <w:r w:rsidRPr="008F6775">
          <w:rPr>
            <w:rStyle w:val="Hyperlink"/>
            <w:noProof/>
            <w:color w:val="auto"/>
            <w:rPrChange w:id="80" w:author="Lingga Safitri" w:date="2025-07-01T17:21:00Z" w16du:dateUtc="2025-07-01T10:21:00Z">
              <w:rPr>
                <w:rStyle w:val="Hyperlink"/>
                <w:noProof/>
              </w:rPr>
            </w:rPrChange>
          </w:rPr>
          <w:t>Gambar 2. 8 User dan Admin Login</w:t>
        </w:r>
        <w:r w:rsidRPr="008F6775">
          <w:rPr>
            <w:noProof/>
            <w:webHidden/>
          </w:rPr>
          <w:tab/>
        </w:r>
        <w:r w:rsidRPr="0081315E">
          <w:rPr>
            <w:noProof/>
            <w:webHidden/>
          </w:rPr>
          <w:fldChar w:fldCharType="begin"/>
        </w:r>
        <w:r w:rsidRPr="008F6775">
          <w:rPr>
            <w:noProof/>
            <w:webHidden/>
          </w:rPr>
          <w:instrText xml:space="preserve"> PAGEREF _Toc202282888 \h </w:instrText>
        </w:r>
      </w:ins>
      <w:r w:rsidRPr="0081315E">
        <w:rPr>
          <w:noProof/>
          <w:webHidden/>
        </w:rPr>
      </w:r>
      <w:ins w:id="81" w:author="Lingga Safitri" w:date="2025-07-01T17:20:00Z" w16du:dateUtc="2025-07-01T10:20:00Z">
        <w:r w:rsidRPr="0081315E">
          <w:rPr>
            <w:noProof/>
            <w:webHidden/>
          </w:rPr>
          <w:fldChar w:fldCharType="separate"/>
        </w:r>
      </w:ins>
      <w:r w:rsidR="00461B03">
        <w:rPr>
          <w:noProof/>
          <w:webHidden/>
        </w:rPr>
        <w:t>16</w:t>
      </w:r>
      <w:ins w:id="82" w:author="Lingga Safitri" w:date="2025-07-01T17:20:00Z" w16du:dateUtc="2025-07-01T10:20:00Z">
        <w:r w:rsidRPr="0081315E">
          <w:rPr>
            <w:noProof/>
            <w:webHidden/>
          </w:rPr>
          <w:fldChar w:fldCharType="end"/>
        </w:r>
        <w:r w:rsidRPr="008F6775">
          <w:rPr>
            <w:rStyle w:val="Hyperlink"/>
            <w:noProof/>
            <w:color w:val="auto"/>
            <w:rPrChange w:id="83" w:author="Lingga Safitri" w:date="2025-07-01T17:21:00Z" w16du:dateUtc="2025-07-01T10:21:00Z">
              <w:rPr>
                <w:rStyle w:val="Hyperlink"/>
                <w:noProof/>
              </w:rPr>
            </w:rPrChange>
          </w:rPr>
          <w:fldChar w:fldCharType="end"/>
        </w:r>
      </w:ins>
    </w:p>
    <w:p w14:paraId="177FDE7C" w14:textId="06358076" w:rsidR="008F6775" w:rsidRPr="008F6775" w:rsidRDefault="008F6775">
      <w:pPr>
        <w:pStyle w:val="TableofFigures"/>
        <w:tabs>
          <w:tab w:val="right" w:leader="dot" w:pos="9917"/>
        </w:tabs>
        <w:rPr>
          <w:ins w:id="84" w:author="Lingga Safitri" w:date="2025-07-01T17:20:00Z" w16du:dateUtc="2025-07-01T10:20:00Z"/>
          <w:rFonts w:eastAsiaTheme="minorEastAsia"/>
          <w:noProof/>
          <w:sz w:val="24"/>
          <w:szCs w:val="24"/>
          <w:lang w:val="en-ID" w:eastAsia="en-ID"/>
        </w:rPr>
      </w:pPr>
      <w:ins w:id="85" w:author="Lingga Safitri" w:date="2025-07-01T17:20:00Z" w16du:dateUtc="2025-07-01T10:20:00Z">
        <w:r w:rsidRPr="008F6775">
          <w:rPr>
            <w:rStyle w:val="Hyperlink"/>
            <w:noProof/>
            <w:color w:val="auto"/>
            <w:rPrChange w:id="86" w:author="Lingga Safitri" w:date="2025-07-01T17:21:00Z" w16du:dateUtc="2025-07-01T10:21:00Z">
              <w:rPr>
                <w:rStyle w:val="Hyperlink"/>
                <w:noProof/>
              </w:rPr>
            </w:rPrChange>
          </w:rPr>
          <w:fldChar w:fldCharType="begin"/>
        </w:r>
        <w:r w:rsidRPr="008F6775">
          <w:rPr>
            <w:rStyle w:val="Hyperlink"/>
            <w:noProof/>
            <w:color w:val="auto"/>
            <w:rPrChange w:id="87" w:author="Lingga Safitri" w:date="2025-07-01T17:21:00Z" w16du:dateUtc="2025-07-01T10:21:00Z">
              <w:rPr>
                <w:rStyle w:val="Hyperlink"/>
                <w:noProof/>
              </w:rPr>
            </w:rPrChange>
          </w:rPr>
          <w:instrText xml:space="preserve"> </w:instrText>
        </w:r>
        <w:r w:rsidRPr="008F6775">
          <w:rPr>
            <w:noProof/>
          </w:rPr>
          <w:instrText>HYPERLINK \l "_Toc202282889"</w:instrText>
        </w:r>
        <w:r w:rsidRPr="008F6775">
          <w:rPr>
            <w:rStyle w:val="Hyperlink"/>
            <w:noProof/>
            <w:color w:val="auto"/>
            <w:rPrChange w:id="8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89" w:author="Lingga Safitri" w:date="2025-07-01T17:21:00Z" w16du:dateUtc="2025-07-01T10:21:00Z">
              <w:rPr>
                <w:rStyle w:val="Hyperlink"/>
                <w:noProof/>
              </w:rPr>
            </w:rPrChange>
          </w:rPr>
          <w:fldChar w:fldCharType="separate"/>
        </w:r>
        <w:r w:rsidRPr="008F6775">
          <w:rPr>
            <w:rStyle w:val="Hyperlink"/>
            <w:noProof/>
            <w:color w:val="auto"/>
            <w:rPrChange w:id="90" w:author="Lingga Safitri" w:date="2025-07-01T17:21:00Z" w16du:dateUtc="2025-07-01T10:21:00Z">
              <w:rPr>
                <w:rStyle w:val="Hyperlink"/>
                <w:noProof/>
              </w:rPr>
            </w:rPrChange>
          </w:rPr>
          <w:t>Gambar 2.9 Kelola Dokter</w:t>
        </w:r>
        <w:r w:rsidRPr="008F6775">
          <w:rPr>
            <w:noProof/>
            <w:webHidden/>
          </w:rPr>
          <w:tab/>
        </w:r>
        <w:r w:rsidRPr="0081315E">
          <w:rPr>
            <w:noProof/>
            <w:webHidden/>
          </w:rPr>
          <w:fldChar w:fldCharType="begin"/>
        </w:r>
        <w:r w:rsidRPr="008F6775">
          <w:rPr>
            <w:noProof/>
            <w:webHidden/>
          </w:rPr>
          <w:instrText xml:space="preserve"> PAGEREF _Toc202282889 \h </w:instrText>
        </w:r>
      </w:ins>
      <w:r w:rsidRPr="0081315E">
        <w:rPr>
          <w:noProof/>
          <w:webHidden/>
        </w:rPr>
      </w:r>
      <w:ins w:id="91" w:author="Lingga Safitri" w:date="2025-07-01T17:20:00Z" w16du:dateUtc="2025-07-01T10:20:00Z">
        <w:r w:rsidRPr="0081315E">
          <w:rPr>
            <w:noProof/>
            <w:webHidden/>
          </w:rPr>
          <w:fldChar w:fldCharType="separate"/>
        </w:r>
      </w:ins>
      <w:r w:rsidR="00461B03">
        <w:rPr>
          <w:noProof/>
          <w:webHidden/>
        </w:rPr>
        <w:t>18</w:t>
      </w:r>
      <w:ins w:id="92" w:author="Lingga Safitri" w:date="2025-07-01T17:20:00Z" w16du:dateUtc="2025-07-01T10:20:00Z">
        <w:r w:rsidRPr="0081315E">
          <w:rPr>
            <w:noProof/>
            <w:webHidden/>
          </w:rPr>
          <w:fldChar w:fldCharType="end"/>
        </w:r>
        <w:r w:rsidRPr="008F6775">
          <w:rPr>
            <w:rStyle w:val="Hyperlink"/>
            <w:noProof/>
            <w:color w:val="auto"/>
            <w:rPrChange w:id="93" w:author="Lingga Safitri" w:date="2025-07-01T17:21:00Z" w16du:dateUtc="2025-07-01T10:21:00Z">
              <w:rPr>
                <w:rStyle w:val="Hyperlink"/>
                <w:noProof/>
              </w:rPr>
            </w:rPrChange>
          </w:rPr>
          <w:fldChar w:fldCharType="end"/>
        </w:r>
      </w:ins>
    </w:p>
    <w:p w14:paraId="1F86EF59" w14:textId="58730D28" w:rsidR="008F6775" w:rsidRPr="008F6775" w:rsidRDefault="008F6775">
      <w:pPr>
        <w:pStyle w:val="TableofFigures"/>
        <w:tabs>
          <w:tab w:val="right" w:leader="dot" w:pos="9917"/>
        </w:tabs>
        <w:rPr>
          <w:ins w:id="94" w:author="Lingga Safitri" w:date="2025-07-01T17:20:00Z" w16du:dateUtc="2025-07-01T10:20:00Z"/>
          <w:rFonts w:eastAsiaTheme="minorEastAsia"/>
          <w:noProof/>
          <w:sz w:val="24"/>
          <w:szCs w:val="24"/>
          <w:lang w:val="en-ID" w:eastAsia="en-ID"/>
        </w:rPr>
      </w:pPr>
      <w:ins w:id="95" w:author="Lingga Safitri" w:date="2025-07-01T17:20:00Z" w16du:dateUtc="2025-07-01T10:20:00Z">
        <w:r w:rsidRPr="008F6775">
          <w:rPr>
            <w:rStyle w:val="Hyperlink"/>
            <w:noProof/>
            <w:color w:val="auto"/>
            <w:rPrChange w:id="96" w:author="Lingga Safitri" w:date="2025-07-01T17:21:00Z" w16du:dateUtc="2025-07-01T10:21:00Z">
              <w:rPr>
                <w:rStyle w:val="Hyperlink"/>
                <w:noProof/>
              </w:rPr>
            </w:rPrChange>
          </w:rPr>
          <w:fldChar w:fldCharType="begin"/>
        </w:r>
        <w:r w:rsidRPr="008F6775">
          <w:rPr>
            <w:rStyle w:val="Hyperlink"/>
            <w:noProof/>
            <w:color w:val="auto"/>
            <w:rPrChange w:id="97" w:author="Lingga Safitri" w:date="2025-07-01T17:21:00Z" w16du:dateUtc="2025-07-01T10:21:00Z">
              <w:rPr>
                <w:rStyle w:val="Hyperlink"/>
                <w:noProof/>
              </w:rPr>
            </w:rPrChange>
          </w:rPr>
          <w:instrText xml:space="preserve"> </w:instrText>
        </w:r>
        <w:r w:rsidRPr="008F6775">
          <w:rPr>
            <w:noProof/>
          </w:rPr>
          <w:instrText>HYPERLINK \l "_Toc202282890"</w:instrText>
        </w:r>
        <w:r w:rsidRPr="008F6775">
          <w:rPr>
            <w:rStyle w:val="Hyperlink"/>
            <w:noProof/>
            <w:color w:val="auto"/>
            <w:rPrChange w:id="9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99" w:author="Lingga Safitri" w:date="2025-07-01T17:21:00Z" w16du:dateUtc="2025-07-01T10:21:00Z">
              <w:rPr>
                <w:rStyle w:val="Hyperlink"/>
                <w:noProof/>
              </w:rPr>
            </w:rPrChange>
          </w:rPr>
          <w:fldChar w:fldCharType="separate"/>
        </w:r>
        <w:r w:rsidRPr="008F6775">
          <w:rPr>
            <w:rStyle w:val="Hyperlink"/>
            <w:noProof/>
            <w:color w:val="auto"/>
            <w:rPrChange w:id="100" w:author="Lingga Safitri" w:date="2025-07-01T17:21:00Z" w16du:dateUtc="2025-07-01T10:21:00Z">
              <w:rPr>
                <w:rStyle w:val="Hyperlink"/>
                <w:noProof/>
              </w:rPr>
            </w:rPrChange>
          </w:rPr>
          <w:t>Gambar 2.10 Pemesanan Konsultasi</w:t>
        </w:r>
        <w:r w:rsidRPr="008F6775">
          <w:rPr>
            <w:noProof/>
            <w:webHidden/>
          </w:rPr>
          <w:tab/>
        </w:r>
        <w:r w:rsidRPr="0081315E">
          <w:rPr>
            <w:noProof/>
            <w:webHidden/>
          </w:rPr>
          <w:fldChar w:fldCharType="begin"/>
        </w:r>
        <w:r w:rsidRPr="008F6775">
          <w:rPr>
            <w:noProof/>
            <w:webHidden/>
          </w:rPr>
          <w:instrText xml:space="preserve"> PAGEREF _Toc202282890 \h </w:instrText>
        </w:r>
      </w:ins>
      <w:r w:rsidRPr="0081315E">
        <w:rPr>
          <w:noProof/>
          <w:webHidden/>
        </w:rPr>
      </w:r>
      <w:ins w:id="101" w:author="Lingga Safitri" w:date="2025-07-01T17:20:00Z" w16du:dateUtc="2025-07-01T10:20:00Z">
        <w:r w:rsidRPr="0081315E">
          <w:rPr>
            <w:noProof/>
            <w:webHidden/>
          </w:rPr>
          <w:fldChar w:fldCharType="separate"/>
        </w:r>
      </w:ins>
      <w:r w:rsidR="00461B03">
        <w:rPr>
          <w:noProof/>
          <w:webHidden/>
        </w:rPr>
        <w:t>19</w:t>
      </w:r>
      <w:ins w:id="102" w:author="Lingga Safitri" w:date="2025-07-01T17:20:00Z" w16du:dateUtc="2025-07-01T10:20:00Z">
        <w:r w:rsidRPr="0081315E">
          <w:rPr>
            <w:noProof/>
            <w:webHidden/>
          </w:rPr>
          <w:fldChar w:fldCharType="end"/>
        </w:r>
        <w:r w:rsidRPr="008F6775">
          <w:rPr>
            <w:rStyle w:val="Hyperlink"/>
            <w:noProof/>
            <w:color w:val="auto"/>
            <w:rPrChange w:id="103" w:author="Lingga Safitri" w:date="2025-07-01T17:21:00Z" w16du:dateUtc="2025-07-01T10:21:00Z">
              <w:rPr>
                <w:rStyle w:val="Hyperlink"/>
                <w:noProof/>
              </w:rPr>
            </w:rPrChange>
          </w:rPr>
          <w:fldChar w:fldCharType="end"/>
        </w:r>
      </w:ins>
    </w:p>
    <w:p w14:paraId="1698FAEF" w14:textId="52B27E07" w:rsidR="008F6775" w:rsidRPr="008F6775" w:rsidRDefault="008F6775">
      <w:pPr>
        <w:pStyle w:val="TableofFigures"/>
        <w:tabs>
          <w:tab w:val="right" w:leader="dot" w:pos="9917"/>
        </w:tabs>
        <w:rPr>
          <w:ins w:id="104" w:author="Lingga Safitri" w:date="2025-07-01T17:20:00Z" w16du:dateUtc="2025-07-01T10:20:00Z"/>
          <w:rFonts w:eastAsiaTheme="minorEastAsia"/>
          <w:noProof/>
          <w:sz w:val="24"/>
          <w:szCs w:val="24"/>
          <w:lang w:val="en-ID" w:eastAsia="en-ID"/>
        </w:rPr>
      </w:pPr>
      <w:ins w:id="105" w:author="Lingga Safitri" w:date="2025-07-01T17:20:00Z" w16du:dateUtc="2025-07-01T10:20:00Z">
        <w:r w:rsidRPr="008F6775">
          <w:rPr>
            <w:rStyle w:val="Hyperlink"/>
            <w:noProof/>
            <w:color w:val="auto"/>
            <w:rPrChange w:id="106" w:author="Lingga Safitri" w:date="2025-07-01T17:21:00Z" w16du:dateUtc="2025-07-01T10:21:00Z">
              <w:rPr>
                <w:rStyle w:val="Hyperlink"/>
                <w:noProof/>
              </w:rPr>
            </w:rPrChange>
          </w:rPr>
          <w:fldChar w:fldCharType="begin"/>
        </w:r>
        <w:r w:rsidRPr="008F6775">
          <w:rPr>
            <w:rStyle w:val="Hyperlink"/>
            <w:noProof/>
            <w:color w:val="auto"/>
            <w:rPrChange w:id="107" w:author="Lingga Safitri" w:date="2025-07-01T17:21:00Z" w16du:dateUtc="2025-07-01T10:21:00Z">
              <w:rPr>
                <w:rStyle w:val="Hyperlink"/>
                <w:noProof/>
              </w:rPr>
            </w:rPrChange>
          </w:rPr>
          <w:instrText xml:space="preserve"> </w:instrText>
        </w:r>
        <w:r w:rsidRPr="008F6775">
          <w:rPr>
            <w:noProof/>
          </w:rPr>
          <w:instrText>HYPERLINK \l "_Toc202282891"</w:instrText>
        </w:r>
        <w:r w:rsidRPr="008F6775">
          <w:rPr>
            <w:rStyle w:val="Hyperlink"/>
            <w:noProof/>
            <w:color w:val="auto"/>
            <w:rPrChange w:id="10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109" w:author="Lingga Safitri" w:date="2025-07-01T17:21:00Z" w16du:dateUtc="2025-07-01T10:21:00Z">
              <w:rPr>
                <w:rStyle w:val="Hyperlink"/>
                <w:noProof/>
              </w:rPr>
            </w:rPrChange>
          </w:rPr>
          <w:fldChar w:fldCharType="separate"/>
        </w:r>
        <w:r w:rsidRPr="008F6775">
          <w:rPr>
            <w:rStyle w:val="Hyperlink"/>
            <w:noProof/>
            <w:color w:val="auto"/>
            <w:rPrChange w:id="110" w:author="Lingga Safitri" w:date="2025-07-01T17:21:00Z" w16du:dateUtc="2025-07-01T10:21:00Z">
              <w:rPr>
                <w:rStyle w:val="Hyperlink"/>
                <w:noProof/>
              </w:rPr>
            </w:rPrChange>
          </w:rPr>
          <w:t>Gambar 2. 11Konsultasi Melalui WhatsApp</w:t>
        </w:r>
        <w:r w:rsidRPr="008F6775">
          <w:rPr>
            <w:noProof/>
            <w:webHidden/>
          </w:rPr>
          <w:tab/>
        </w:r>
        <w:r w:rsidRPr="0081315E">
          <w:rPr>
            <w:noProof/>
            <w:webHidden/>
          </w:rPr>
          <w:fldChar w:fldCharType="begin"/>
        </w:r>
        <w:r w:rsidRPr="008F6775">
          <w:rPr>
            <w:noProof/>
            <w:webHidden/>
          </w:rPr>
          <w:instrText xml:space="preserve"> PAGEREF _Toc202282891 \h </w:instrText>
        </w:r>
      </w:ins>
      <w:r w:rsidRPr="0081315E">
        <w:rPr>
          <w:noProof/>
          <w:webHidden/>
        </w:rPr>
      </w:r>
      <w:ins w:id="111" w:author="Lingga Safitri" w:date="2025-07-01T17:20:00Z" w16du:dateUtc="2025-07-01T10:20:00Z">
        <w:r w:rsidRPr="0081315E">
          <w:rPr>
            <w:noProof/>
            <w:webHidden/>
          </w:rPr>
          <w:fldChar w:fldCharType="separate"/>
        </w:r>
      </w:ins>
      <w:r w:rsidR="00461B03">
        <w:rPr>
          <w:noProof/>
          <w:webHidden/>
        </w:rPr>
        <w:t>20</w:t>
      </w:r>
      <w:ins w:id="112" w:author="Lingga Safitri" w:date="2025-07-01T17:20:00Z" w16du:dateUtc="2025-07-01T10:20:00Z">
        <w:r w:rsidRPr="0081315E">
          <w:rPr>
            <w:noProof/>
            <w:webHidden/>
          </w:rPr>
          <w:fldChar w:fldCharType="end"/>
        </w:r>
        <w:r w:rsidRPr="008F6775">
          <w:rPr>
            <w:rStyle w:val="Hyperlink"/>
            <w:noProof/>
            <w:color w:val="auto"/>
            <w:rPrChange w:id="113" w:author="Lingga Safitri" w:date="2025-07-01T17:21:00Z" w16du:dateUtc="2025-07-01T10:21:00Z">
              <w:rPr>
                <w:rStyle w:val="Hyperlink"/>
                <w:noProof/>
              </w:rPr>
            </w:rPrChange>
          </w:rPr>
          <w:fldChar w:fldCharType="end"/>
        </w:r>
      </w:ins>
    </w:p>
    <w:p w14:paraId="05DF4EE3" w14:textId="387C65FF" w:rsidR="008F6775" w:rsidRPr="008F6775" w:rsidRDefault="008F6775">
      <w:pPr>
        <w:pStyle w:val="TableofFigures"/>
        <w:tabs>
          <w:tab w:val="right" w:leader="dot" w:pos="9917"/>
        </w:tabs>
        <w:rPr>
          <w:ins w:id="114" w:author="Lingga Safitri" w:date="2025-07-01T17:20:00Z" w16du:dateUtc="2025-07-01T10:20:00Z"/>
          <w:rFonts w:eastAsiaTheme="minorEastAsia"/>
          <w:noProof/>
          <w:sz w:val="24"/>
          <w:szCs w:val="24"/>
          <w:lang w:val="en-ID" w:eastAsia="en-ID"/>
        </w:rPr>
      </w:pPr>
      <w:ins w:id="115" w:author="Lingga Safitri" w:date="2025-07-01T17:20:00Z" w16du:dateUtc="2025-07-01T10:20:00Z">
        <w:r w:rsidRPr="008F6775">
          <w:rPr>
            <w:rStyle w:val="Hyperlink"/>
            <w:noProof/>
            <w:color w:val="auto"/>
            <w:rPrChange w:id="116" w:author="Lingga Safitri" w:date="2025-07-01T17:21:00Z" w16du:dateUtc="2025-07-01T10:21:00Z">
              <w:rPr>
                <w:rStyle w:val="Hyperlink"/>
                <w:noProof/>
              </w:rPr>
            </w:rPrChange>
          </w:rPr>
          <w:fldChar w:fldCharType="begin"/>
        </w:r>
        <w:r w:rsidRPr="008F6775">
          <w:rPr>
            <w:rStyle w:val="Hyperlink"/>
            <w:noProof/>
            <w:color w:val="auto"/>
            <w:rPrChange w:id="117" w:author="Lingga Safitri" w:date="2025-07-01T17:21:00Z" w16du:dateUtc="2025-07-01T10:21:00Z">
              <w:rPr>
                <w:rStyle w:val="Hyperlink"/>
                <w:noProof/>
              </w:rPr>
            </w:rPrChange>
          </w:rPr>
          <w:instrText xml:space="preserve"> </w:instrText>
        </w:r>
        <w:r w:rsidRPr="008F6775">
          <w:rPr>
            <w:noProof/>
          </w:rPr>
          <w:instrText>HYPERLINK \l "_Toc202282892"</w:instrText>
        </w:r>
        <w:r w:rsidRPr="008F6775">
          <w:rPr>
            <w:rStyle w:val="Hyperlink"/>
            <w:noProof/>
            <w:color w:val="auto"/>
            <w:rPrChange w:id="11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119" w:author="Lingga Safitri" w:date="2025-07-01T17:21:00Z" w16du:dateUtc="2025-07-01T10:21:00Z">
              <w:rPr>
                <w:rStyle w:val="Hyperlink"/>
                <w:noProof/>
              </w:rPr>
            </w:rPrChange>
          </w:rPr>
          <w:fldChar w:fldCharType="separate"/>
        </w:r>
        <w:r w:rsidRPr="008F6775">
          <w:rPr>
            <w:rStyle w:val="Hyperlink"/>
            <w:noProof/>
            <w:color w:val="auto"/>
            <w:rPrChange w:id="120" w:author="Lingga Safitri" w:date="2025-07-01T17:21:00Z" w16du:dateUtc="2025-07-01T10:21:00Z">
              <w:rPr>
                <w:rStyle w:val="Hyperlink"/>
                <w:noProof/>
              </w:rPr>
            </w:rPrChange>
          </w:rPr>
          <w:t>Gambar 2.12 Kode OTP</w:t>
        </w:r>
        <w:r w:rsidRPr="008F6775">
          <w:rPr>
            <w:noProof/>
            <w:webHidden/>
          </w:rPr>
          <w:tab/>
        </w:r>
        <w:r w:rsidRPr="0081315E">
          <w:rPr>
            <w:noProof/>
            <w:webHidden/>
          </w:rPr>
          <w:fldChar w:fldCharType="begin"/>
        </w:r>
        <w:r w:rsidRPr="008F6775">
          <w:rPr>
            <w:noProof/>
            <w:webHidden/>
          </w:rPr>
          <w:instrText xml:space="preserve"> PAGEREF _Toc202282892 \h </w:instrText>
        </w:r>
      </w:ins>
      <w:r w:rsidRPr="0081315E">
        <w:rPr>
          <w:noProof/>
          <w:webHidden/>
        </w:rPr>
      </w:r>
      <w:ins w:id="121" w:author="Lingga Safitri" w:date="2025-07-01T17:20:00Z" w16du:dateUtc="2025-07-01T10:20:00Z">
        <w:r w:rsidRPr="0081315E">
          <w:rPr>
            <w:noProof/>
            <w:webHidden/>
          </w:rPr>
          <w:fldChar w:fldCharType="separate"/>
        </w:r>
      </w:ins>
      <w:r w:rsidR="00461B03">
        <w:rPr>
          <w:noProof/>
          <w:webHidden/>
        </w:rPr>
        <w:t>22</w:t>
      </w:r>
      <w:ins w:id="122" w:author="Lingga Safitri" w:date="2025-07-01T17:20:00Z" w16du:dateUtc="2025-07-01T10:20:00Z">
        <w:r w:rsidRPr="0081315E">
          <w:rPr>
            <w:noProof/>
            <w:webHidden/>
          </w:rPr>
          <w:fldChar w:fldCharType="end"/>
        </w:r>
        <w:r w:rsidRPr="008F6775">
          <w:rPr>
            <w:rStyle w:val="Hyperlink"/>
            <w:noProof/>
            <w:color w:val="auto"/>
            <w:rPrChange w:id="123" w:author="Lingga Safitri" w:date="2025-07-01T17:21:00Z" w16du:dateUtc="2025-07-01T10:21:00Z">
              <w:rPr>
                <w:rStyle w:val="Hyperlink"/>
                <w:noProof/>
              </w:rPr>
            </w:rPrChange>
          </w:rPr>
          <w:fldChar w:fldCharType="end"/>
        </w:r>
      </w:ins>
    </w:p>
    <w:p w14:paraId="62E20672" w14:textId="1A488E04" w:rsidR="008F6775" w:rsidRPr="008F6775" w:rsidRDefault="008F6775">
      <w:pPr>
        <w:pStyle w:val="TableofFigures"/>
        <w:tabs>
          <w:tab w:val="right" w:leader="dot" w:pos="9917"/>
        </w:tabs>
        <w:rPr>
          <w:ins w:id="124" w:author="Lingga Safitri" w:date="2025-07-01T17:20:00Z" w16du:dateUtc="2025-07-01T10:20:00Z"/>
          <w:rFonts w:eastAsiaTheme="minorEastAsia"/>
          <w:noProof/>
          <w:sz w:val="24"/>
          <w:szCs w:val="24"/>
          <w:lang w:val="en-ID" w:eastAsia="en-ID"/>
        </w:rPr>
      </w:pPr>
      <w:ins w:id="125" w:author="Lingga Safitri" w:date="2025-07-01T17:20:00Z" w16du:dateUtc="2025-07-01T10:20:00Z">
        <w:r w:rsidRPr="008F6775">
          <w:rPr>
            <w:rStyle w:val="Hyperlink"/>
            <w:noProof/>
            <w:color w:val="auto"/>
            <w:rPrChange w:id="126" w:author="Lingga Safitri" w:date="2025-07-01T17:21:00Z" w16du:dateUtc="2025-07-01T10:21:00Z">
              <w:rPr>
                <w:rStyle w:val="Hyperlink"/>
                <w:noProof/>
              </w:rPr>
            </w:rPrChange>
          </w:rPr>
          <w:fldChar w:fldCharType="begin"/>
        </w:r>
        <w:r w:rsidRPr="008F6775">
          <w:rPr>
            <w:rStyle w:val="Hyperlink"/>
            <w:noProof/>
            <w:color w:val="auto"/>
            <w:rPrChange w:id="127" w:author="Lingga Safitri" w:date="2025-07-01T17:21:00Z" w16du:dateUtc="2025-07-01T10:21:00Z">
              <w:rPr>
                <w:rStyle w:val="Hyperlink"/>
                <w:noProof/>
              </w:rPr>
            </w:rPrChange>
          </w:rPr>
          <w:instrText xml:space="preserve"> </w:instrText>
        </w:r>
        <w:r w:rsidRPr="008F6775">
          <w:rPr>
            <w:noProof/>
          </w:rPr>
          <w:instrText>HYPERLINK \l "_Toc202282893"</w:instrText>
        </w:r>
        <w:r w:rsidRPr="008F6775">
          <w:rPr>
            <w:rStyle w:val="Hyperlink"/>
            <w:noProof/>
            <w:color w:val="auto"/>
            <w:rPrChange w:id="12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129" w:author="Lingga Safitri" w:date="2025-07-01T17:21:00Z" w16du:dateUtc="2025-07-01T10:21:00Z">
              <w:rPr>
                <w:rStyle w:val="Hyperlink"/>
                <w:noProof/>
              </w:rPr>
            </w:rPrChange>
          </w:rPr>
          <w:fldChar w:fldCharType="separate"/>
        </w:r>
        <w:r w:rsidRPr="008F6775">
          <w:rPr>
            <w:rStyle w:val="Hyperlink"/>
            <w:noProof/>
            <w:color w:val="auto"/>
            <w:rPrChange w:id="130" w:author="Lingga Safitri" w:date="2025-07-01T17:21:00Z" w16du:dateUtc="2025-07-01T10:21:00Z">
              <w:rPr>
                <w:rStyle w:val="Hyperlink"/>
                <w:noProof/>
              </w:rPr>
            </w:rPrChange>
          </w:rPr>
          <w:t>Gambar 2.13class diagram dan penjelasannya</w:t>
        </w:r>
        <w:r w:rsidRPr="008F6775">
          <w:rPr>
            <w:noProof/>
            <w:webHidden/>
          </w:rPr>
          <w:tab/>
        </w:r>
        <w:r w:rsidRPr="0081315E">
          <w:rPr>
            <w:noProof/>
            <w:webHidden/>
          </w:rPr>
          <w:fldChar w:fldCharType="begin"/>
        </w:r>
        <w:r w:rsidRPr="008F6775">
          <w:rPr>
            <w:noProof/>
            <w:webHidden/>
          </w:rPr>
          <w:instrText xml:space="preserve"> PAGEREF _Toc202282893 \h </w:instrText>
        </w:r>
      </w:ins>
      <w:r w:rsidRPr="0081315E">
        <w:rPr>
          <w:noProof/>
          <w:webHidden/>
        </w:rPr>
      </w:r>
      <w:ins w:id="131" w:author="Lingga Safitri" w:date="2025-07-01T17:20:00Z" w16du:dateUtc="2025-07-01T10:20:00Z">
        <w:r w:rsidRPr="0081315E">
          <w:rPr>
            <w:noProof/>
            <w:webHidden/>
          </w:rPr>
          <w:fldChar w:fldCharType="separate"/>
        </w:r>
      </w:ins>
      <w:r w:rsidR="00461B03">
        <w:rPr>
          <w:noProof/>
          <w:webHidden/>
        </w:rPr>
        <w:t>24</w:t>
      </w:r>
      <w:ins w:id="132" w:author="Lingga Safitri" w:date="2025-07-01T17:20:00Z" w16du:dateUtc="2025-07-01T10:20:00Z">
        <w:r w:rsidRPr="0081315E">
          <w:rPr>
            <w:noProof/>
            <w:webHidden/>
          </w:rPr>
          <w:fldChar w:fldCharType="end"/>
        </w:r>
        <w:r w:rsidRPr="008F6775">
          <w:rPr>
            <w:rStyle w:val="Hyperlink"/>
            <w:noProof/>
            <w:color w:val="auto"/>
            <w:rPrChange w:id="133" w:author="Lingga Safitri" w:date="2025-07-01T17:21:00Z" w16du:dateUtc="2025-07-01T10:21:00Z">
              <w:rPr>
                <w:rStyle w:val="Hyperlink"/>
                <w:noProof/>
              </w:rPr>
            </w:rPrChange>
          </w:rPr>
          <w:fldChar w:fldCharType="end"/>
        </w:r>
      </w:ins>
    </w:p>
    <w:p w14:paraId="141E3529" w14:textId="0EBB8EE5" w:rsidR="008F6775" w:rsidRPr="008F6775" w:rsidRDefault="008F6775">
      <w:pPr>
        <w:pStyle w:val="TableofFigures"/>
        <w:tabs>
          <w:tab w:val="left" w:pos="1680"/>
          <w:tab w:val="right" w:leader="dot" w:pos="9917"/>
        </w:tabs>
        <w:rPr>
          <w:ins w:id="134" w:author="Lingga Safitri" w:date="2025-07-01T17:20:00Z" w16du:dateUtc="2025-07-01T10:20:00Z"/>
          <w:rFonts w:eastAsiaTheme="minorEastAsia"/>
          <w:noProof/>
          <w:sz w:val="24"/>
          <w:szCs w:val="24"/>
          <w:lang w:val="en-ID" w:eastAsia="en-ID"/>
        </w:rPr>
      </w:pPr>
      <w:ins w:id="135" w:author="Lingga Safitri" w:date="2025-07-01T17:20:00Z" w16du:dateUtc="2025-07-01T10:20:00Z">
        <w:r w:rsidRPr="008F6775">
          <w:rPr>
            <w:rStyle w:val="Hyperlink"/>
            <w:noProof/>
            <w:color w:val="auto"/>
            <w:rPrChange w:id="136" w:author="Lingga Safitri" w:date="2025-07-01T17:21:00Z" w16du:dateUtc="2025-07-01T10:21:00Z">
              <w:rPr>
                <w:rStyle w:val="Hyperlink"/>
                <w:noProof/>
              </w:rPr>
            </w:rPrChange>
          </w:rPr>
          <w:fldChar w:fldCharType="begin"/>
        </w:r>
        <w:r w:rsidRPr="008F6775">
          <w:rPr>
            <w:rStyle w:val="Hyperlink"/>
            <w:noProof/>
            <w:color w:val="auto"/>
            <w:rPrChange w:id="137" w:author="Lingga Safitri" w:date="2025-07-01T17:21:00Z" w16du:dateUtc="2025-07-01T10:21:00Z">
              <w:rPr>
                <w:rStyle w:val="Hyperlink"/>
                <w:noProof/>
              </w:rPr>
            </w:rPrChange>
          </w:rPr>
          <w:instrText xml:space="preserve"> </w:instrText>
        </w:r>
        <w:r w:rsidRPr="008F6775">
          <w:rPr>
            <w:noProof/>
          </w:rPr>
          <w:instrText>HYPERLINK \l "_Toc202282894"</w:instrText>
        </w:r>
        <w:r w:rsidRPr="008F6775">
          <w:rPr>
            <w:rStyle w:val="Hyperlink"/>
            <w:noProof/>
            <w:color w:val="auto"/>
            <w:rPrChange w:id="13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139" w:author="Lingga Safitri" w:date="2025-07-01T17:21:00Z" w16du:dateUtc="2025-07-01T10:21:00Z">
              <w:rPr>
                <w:rStyle w:val="Hyperlink"/>
                <w:noProof/>
              </w:rPr>
            </w:rPrChange>
          </w:rPr>
          <w:fldChar w:fldCharType="separate"/>
        </w:r>
        <w:r w:rsidRPr="008F6775">
          <w:rPr>
            <w:rStyle w:val="Hyperlink"/>
            <w:noProof/>
            <w:color w:val="auto"/>
            <w:rPrChange w:id="140" w:author="Lingga Safitri" w:date="2025-07-01T17:21:00Z" w16du:dateUtc="2025-07-01T10:21:00Z">
              <w:rPr>
                <w:rStyle w:val="Hyperlink"/>
                <w:noProof/>
              </w:rPr>
            </w:rPrChange>
          </w:rPr>
          <w:t xml:space="preserve">Gambar </w:t>
        </w:r>
      </w:ins>
      <w:ins w:id="141" w:author="Lingga Safitri" w:date="2025-07-01T17:21:00Z" w16du:dateUtc="2025-07-01T10:21:00Z">
        <w:r w:rsidRPr="008F6775">
          <w:rPr>
            <w:rStyle w:val="Hyperlink"/>
            <w:noProof/>
            <w:color w:val="auto"/>
            <w:rPrChange w:id="142" w:author="Lingga Safitri" w:date="2025-07-01T17:21:00Z" w16du:dateUtc="2025-07-01T10:21:00Z">
              <w:rPr>
                <w:rStyle w:val="Hyperlink"/>
                <w:noProof/>
              </w:rPr>
            </w:rPrChange>
          </w:rPr>
          <w:t>4.</w:t>
        </w:r>
      </w:ins>
      <w:ins w:id="143" w:author="Lingga Safitri" w:date="2025-07-01T17:20:00Z" w16du:dateUtc="2025-07-01T10:20:00Z">
        <w:r w:rsidRPr="008F6775">
          <w:rPr>
            <w:rStyle w:val="Hyperlink"/>
            <w:noProof/>
            <w:color w:val="auto"/>
            <w:rPrChange w:id="144" w:author="Lingga Safitri" w:date="2025-07-01T17:21:00Z" w16du:dateUtc="2025-07-01T10:21:00Z">
              <w:rPr>
                <w:rStyle w:val="Hyperlink"/>
                <w:noProof/>
              </w:rPr>
            </w:rPrChange>
          </w:rPr>
          <w:t>14 Dashboard User atau pasien</w:t>
        </w:r>
        <w:r w:rsidRPr="008F6775">
          <w:rPr>
            <w:noProof/>
            <w:webHidden/>
          </w:rPr>
          <w:tab/>
        </w:r>
        <w:r w:rsidRPr="0081315E">
          <w:rPr>
            <w:noProof/>
            <w:webHidden/>
          </w:rPr>
          <w:fldChar w:fldCharType="begin"/>
        </w:r>
        <w:r w:rsidRPr="008F6775">
          <w:rPr>
            <w:noProof/>
            <w:webHidden/>
          </w:rPr>
          <w:instrText xml:space="preserve"> PAGEREF _Toc202282894 \h </w:instrText>
        </w:r>
      </w:ins>
      <w:r w:rsidRPr="0081315E">
        <w:rPr>
          <w:noProof/>
          <w:webHidden/>
        </w:rPr>
      </w:r>
      <w:ins w:id="145" w:author="Lingga Safitri" w:date="2025-07-01T17:20:00Z" w16du:dateUtc="2025-07-01T10:20:00Z">
        <w:r w:rsidRPr="0081315E">
          <w:rPr>
            <w:noProof/>
            <w:webHidden/>
          </w:rPr>
          <w:fldChar w:fldCharType="separate"/>
        </w:r>
      </w:ins>
      <w:r w:rsidR="00461B03">
        <w:rPr>
          <w:noProof/>
          <w:webHidden/>
        </w:rPr>
        <w:t>43</w:t>
      </w:r>
      <w:ins w:id="146" w:author="Lingga Safitri" w:date="2025-07-01T17:20:00Z" w16du:dateUtc="2025-07-01T10:20:00Z">
        <w:r w:rsidRPr="0081315E">
          <w:rPr>
            <w:noProof/>
            <w:webHidden/>
          </w:rPr>
          <w:fldChar w:fldCharType="end"/>
        </w:r>
        <w:r w:rsidRPr="008F6775">
          <w:rPr>
            <w:rStyle w:val="Hyperlink"/>
            <w:noProof/>
            <w:color w:val="auto"/>
            <w:rPrChange w:id="147" w:author="Lingga Safitri" w:date="2025-07-01T17:21:00Z" w16du:dateUtc="2025-07-01T10:21:00Z">
              <w:rPr>
                <w:rStyle w:val="Hyperlink"/>
                <w:noProof/>
              </w:rPr>
            </w:rPrChange>
          </w:rPr>
          <w:fldChar w:fldCharType="end"/>
        </w:r>
      </w:ins>
    </w:p>
    <w:p w14:paraId="65EA0F07" w14:textId="70C8E558" w:rsidR="008F6775" w:rsidRPr="008F6775" w:rsidRDefault="008F6775">
      <w:pPr>
        <w:pStyle w:val="TableofFigures"/>
        <w:tabs>
          <w:tab w:val="right" w:leader="dot" w:pos="9917"/>
        </w:tabs>
        <w:rPr>
          <w:ins w:id="148" w:author="Lingga Safitri" w:date="2025-07-01T17:20:00Z" w16du:dateUtc="2025-07-01T10:20:00Z"/>
          <w:rFonts w:eastAsiaTheme="minorEastAsia"/>
          <w:noProof/>
          <w:sz w:val="24"/>
          <w:szCs w:val="24"/>
          <w:lang w:val="en-ID" w:eastAsia="en-ID"/>
        </w:rPr>
      </w:pPr>
      <w:ins w:id="149" w:author="Lingga Safitri" w:date="2025-07-01T17:20:00Z" w16du:dateUtc="2025-07-01T10:20:00Z">
        <w:r w:rsidRPr="008F6775">
          <w:rPr>
            <w:rStyle w:val="Hyperlink"/>
            <w:noProof/>
            <w:color w:val="auto"/>
            <w:rPrChange w:id="150" w:author="Lingga Safitri" w:date="2025-07-01T17:21:00Z" w16du:dateUtc="2025-07-01T10:21:00Z">
              <w:rPr>
                <w:rStyle w:val="Hyperlink"/>
                <w:noProof/>
              </w:rPr>
            </w:rPrChange>
          </w:rPr>
          <w:fldChar w:fldCharType="begin"/>
        </w:r>
        <w:r w:rsidRPr="008F6775">
          <w:rPr>
            <w:rStyle w:val="Hyperlink"/>
            <w:noProof/>
            <w:color w:val="auto"/>
            <w:rPrChange w:id="151" w:author="Lingga Safitri" w:date="2025-07-01T17:21:00Z" w16du:dateUtc="2025-07-01T10:21:00Z">
              <w:rPr>
                <w:rStyle w:val="Hyperlink"/>
                <w:noProof/>
              </w:rPr>
            </w:rPrChange>
          </w:rPr>
          <w:instrText xml:space="preserve"> </w:instrText>
        </w:r>
        <w:r w:rsidRPr="008F6775">
          <w:rPr>
            <w:noProof/>
          </w:rPr>
          <w:instrText>HYPERLINK \l "_Toc202282895"</w:instrText>
        </w:r>
        <w:r w:rsidRPr="008F6775">
          <w:rPr>
            <w:rStyle w:val="Hyperlink"/>
            <w:noProof/>
            <w:color w:val="auto"/>
            <w:rPrChange w:id="152"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153" w:author="Lingga Safitri" w:date="2025-07-01T17:21:00Z" w16du:dateUtc="2025-07-01T10:21:00Z">
              <w:rPr>
                <w:rStyle w:val="Hyperlink"/>
                <w:noProof/>
              </w:rPr>
            </w:rPrChange>
          </w:rPr>
          <w:fldChar w:fldCharType="separate"/>
        </w:r>
        <w:r w:rsidRPr="008F6775">
          <w:rPr>
            <w:rStyle w:val="Hyperlink"/>
            <w:noProof/>
            <w:color w:val="auto"/>
            <w:rPrChange w:id="154" w:author="Lingga Safitri" w:date="2025-07-01T17:21:00Z" w16du:dateUtc="2025-07-01T10:21:00Z">
              <w:rPr>
                <w:rStyle w:val="Hyperlink"/>
                <w:noProof/>
              </w:rPr>
            </w:rPrChange>
          </w:rPr>
          <w:t>Gambar 4.15 Index.js</w:t>
        </w:r>
        <w:r w:rsidRPr="008F6775">
          <w:rPr>
            <w:noProof/>
            <w:webHidden/>
          </w:rPr>
          <w:tab/>
        </w:r>
        <w:r w:rsidRPr="0081315E">
          <w:rPr>
            <w:noProof/>
            <w:webHidden/>
          </w:rPr>
          <w:fldChar w:fldCharType="begin"/>
        </w:r>
        <w:r w:rsidRPr="008F6775">
          <w:rPr>
            <w:noProof/>
            <w:webHidden/>
          </w:rPr>
          <w:instrText xml:space="preserve"> PAGEREF _Toc202282895 \h </w:instrText>
        </w:r>
      </w:ins>
      <w:r w:rsidRPr="0081315E">
        <w:rPr>
          <w:noProof/>
          <w:webHidden/>
        </w:rPr>
      </w:r>
      <w:ins w:id="155" w:author="Lingga Safitri" w:date="2025-07-01T17:20:00Z" w16du:dateUtc="2025-07-01T10:20:00Z">
        <w:r w:rsidRPr="0081315E">
          <w:rPr>
            <w:noProof/>
            <w:webHidden/>
          </w:rPr>
          <w:fldChar w:fldCharType="separate"/>
        </w:r>
      </w:ins>
      <w:r w:rsidR="00461B03">
        <w:rPr>
          <w:noProof/>
          <w:webHidden/>
        </w:rPr>
        <w:t>71</w:t>
      </w:r>
      <w:ins w:id="156" w:author="Lingga Safitri" w:date="2025-07-01T17:20:00Z" w16du:dateUtc="2025-07-01T10:20:00Z">
        <w:r w:rsidRPr="0081315E">
          <w:rPr>
            <w:noProof/>
            <w:webHidden/>
          </w:rPr>
          <w:fldChar w:fldCharType="end"/>
        </w:r>
        <w:r w:rsidRPr="008F6775">
          <w:rPr>
            <w:rStyle w:val="Hyperlink"/>
            <w:noProof/>
            <w:color w:val="auto"/>
            <w:rPrChange w:id="157" w:author="Lingga Safitri" w:date="2025-07-01T17:21:00Z" w16du:dateUtc="2025-07-01T10:21:00Z">
              <w:rPr>
                <w:rStyle w:val="Hyperlink"/>
                <w:noProof/>
              </w:rPr>
            </w:rPrChange>
          </w:rPr>
          <w:fldChar w:fldCharType="end"/>
        </w:r>
      </w:ins>
    </w:p>
    <w:p w14:paraId="5F4F7507" w14:textId="0C5C1696" w:rsidR="008F6775" w:rsidRPr="008F6775" w:rsidRDefault="008F6775">
      <w:pPr>
        <w:pStyle w:val="TableofFigures"/>
        <w:tabs>
          <w:tab w:val="right" w:leader="dot" w:pos="9917"/>
        </w:tabs>
        <w:rPr>
          <w:ins w:id="158" w:author="Lingga Safitri" w:date="2025-07-01T17:20:00Z" w16du:dateUtc="2025-07-01T10:20:00Z"/>
          <w:rFonts w:eastAsiaTheme="minorEastAsia"/>
          <w:noProof/>
          <w:sz w:val="24"/>
          <w:szCs w:val="24"/>
          <w:lang w:val="en-ID" w:eastAsia="en-ID"/>
        </w:rPr>
      </w:pPr>
      <w:ins w:id="159" w:author="Lingga Safitri" w:date="2025-07-01T17:20:00Z" w16du:dateUtc="2025-07-01T10:20:00Z">
        <w:r w:rsidRPr="008F6775">
          <w:rPr>
            <w:rStyle w:val="Hyperlink"/>
            <w:noProof/>
            <w:color w:val="auto"/>
            <w:rPrChange w:id="160" w:author="Lingga Safitri" w:date="2025-07-01T17:21:00Z" w16du:dateUtc="2025-07-01T10:21:00Z">
              <w:rPr>
                <w:rStyle w:val="Hyperlink"/>
                <w:noProof/>
              </w:rPr>
            </w:rPrChange>
          </w:rPr>
          <w:fldChar w:fldCharType="begin"/>
        </w:r>
        <w:r w:rsidRPr="008F6775">
          <w:rPr>
            <w:rStyle w:val="Hyperlink"/>
            <w:noProof/>
            <w:color w:val="auto"/>
            <w:rPrChange w:id="161" w:author="Lingga Safitri" w:date="2025-07-01T17:21:00Z" w16du:dateUtc="2025-07-01T10:21:00Z">
              <w:rPr>
                <w:rStyle w:val="Hyperlink"/>
                <w:noProof/>
              </w:rPr>
            </w:rPrChange>
          </w:rPr>
          <w:instrText xml:space="preserve"> </w:instrText>
        </w:r>
        <w:r w:rsidRPr="008F6775">
          <w:rPr>
            <w:noProof/>
          </w:rPr>
          <w:instrText>HYPERLINK \l "_Toc202282896"</w:instrText>
        </w:r>
        <w:r w:rsidRPr="008F6775">
          <w:rPr>
            <w:rStyle w:val="Hyperlink"/>
            <w:noProof/>
            <w:color w:val="auto"/>
            <w:rPrChange w:id="162"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163" w:author="Lingga Safitri" w:date="2025-07-01T17:21:00Z" w16du:dateUtc="2025-07-01T10:21:00Z">
              <w:rPr>
                <w:rStyle w:val="Hyperlink"/>
                <w:noProof/>
              </w:rPr>
            </w:rPrChange>
          </w:rPr>
          <w:fldChar w:fldCharType="separate"/>
        </w:r>
        <w:r w:rsidRPr="008F6775">
          <w:rPr>
            <w:rStyle w:val="Hyperlink"/>
            <w:noProof/>
            <w:color w:val="auto"/>
            <w:rPrChange w:id="164" w:author="Lingga Safitri" w:date="2025-07-01T17:21:00Z" w16du:dateUtc="2025-07-01T10:21:00Z">
              <w:rPr>
                <w:rStyle w:val="Hyperlink"/>
                <w:noProof/>
              </w:rPr>
            </w:rPrChange>
          </w:rPr>
          <w:t>Gambar 4.16</w:t>
        </w:r>
        <w:r w:rsidRPr="008F6775">
          <w:rPr>
            <w:noProof/>
            <w:webHidden/>
          </w:rPr>
          <w:tab/>
        </w:r>
        <w:r w:rsidRPr="0081315E">
          <w:rPr>
            <w:noProof/>
            <w:webHidden/>
          </w:rPr>
          <w:fldChar w:fldCharType="begin"/>
        </w:r>
        <w:r w:rsidRPr="008F6775">
          <w:rPr>
            <w:noProof/>
            <w:webHidden/>
          </w:rPr>
          <w:instrText xml:space="preserve"> PAGEREF _Toc202282896 \h </w:instrText>
        </w:r>
      </w:ins>
      <w:r w:rsidRPr="0081315E">
        <w:rPr>
          <w:noProof/>
          <w:webHidden/>
        </w:rPr>
      </w:r>
      <w:ins w:id="165" w:author="Lingga Safitri" w:date="2025-07-01T17:20:00Z" w16du:dateUtc="2025-07-01T10:20:00Z">
        <w:r w:rsidRPr="0081315E">
          <w:rPr>
            <w:noProof/>
            <w:webHidden/>
          </w:rPr>
          <w:fldChar w:fldCharType="separate"/>
        </w:r>
      </w:ins>
      <w:r w:rsidR="00461B03">
        <w:rPr>
          <w:noProof/>
          <w:webHidden/>
        </w:rPr>
        <w:t>71</w:t>
      </w:r>
      <w:ins w:id="166" w:author="Lingga Safitri" w:date="2025-07-01T17:20:00Z" w16du:dateUtc="2025-07-01T10:20:00Z">
        <w:r w:rsidRPr="0081315E">
          <w:rPr>
            <w:noProof/>
            <w:webHidden/>
          </w:rPr>
          <w:fldChar w:fldCharType="end"/>
        </w:r>
        <w:r w:rsidRPr="008F6775">
          <w:rPr>
            <w:rStyle w:val="Hyperlink"/>
            <w:noProof/>
            <w:color w:val="auto"/>
            <w:rPrChange w:id="167" w:author="Lingga Safitri" w:date="2025-07-01T17:21:00Z" w16du:dateUtc="2025-07-01T10:21:00Z">
              <w:rPr>
                <w:rStyle w:val="Hyperlink"/>
                <w:noProof/>
              </w:rPr>
            </w:rPrChange>
          </w:rPr>
          <w:fldChar w:fldCharType="end"/>
        </w:r>
      </w:ins>
    </w:p>
    <w:p w14:paraId="0649868E" w14:textId="49B70054" w:rsidR="008F6775" w:rsidRPr="008F6775" w:rsidRDefault="008F6775">
      <w:pPr>
        <w:pStyle w:val="TableofFigures"/>
        <w:tabs>
          <w:tab w:val="right" w:leader="dot" w:pos="9917"/>
        </w:tabs>
        <w:rPr>
          <w:ins w:id="168" w:author="Lingga Safitri" w:date="2025-07-01T17:20:00Z" w16du:dateUtc="2025-07-01T10:20:00Z"/>
          <w:rFonts w:eastAsiaTheme="minorEastAsia"/>
          <w:noProof/>
          <w:sz w:val="24"/>
          <w:szCs w:val="24"/>
          <w:lang w:val="en-ID" w:eastAsia="en-ID"/>
        </w:rPr>
      </w:pPr>
      <w:ins w:id="169" w:author="Lingga Safitri" w:date="2025-07-01T17:20:00Z" w16du:dateUtc="2025-07-01T10:20:00Z">
        <w:r w:rsidRPr="008F6775">
          <w:rPr>
            <w:rStyle w:val="Hyperlink"/>
            <w:noProof/>
            <w:color w:val="auto"/>
            <w:rPrChange w:id="170" w:author="Lingga Safitri" w:date="2025-07-01T17:21:00Z" w16du:dateUtc="2025-07-01T10:21:00Z">
              <w:rPr>
                <w:rStyle w:val="Hyperlink"/>
                <w:noProof/>
              </w:rPr>
            </w:rPrChange>
          </w:rPr>
          <w:fldChar w:fldCharType="begin"/>
        </w:r>
        <w:r w:rsidRPr="008F6775">
          <w:rPr>
            <w:rStyle w:val="Hyperlink"/>
            <w:noProof/>
            <w:color w:val="auto"/>
            <w:rPrChange w:id="171" w:author="Lingga Safitri" w:date="2025-07-01T17:21:00Z" w16du:dateUtc="2025-07-01T10:21:00Z">
              <w:rPr>
                <w:rStyle w:val="Hyperlink"/>
                <w:noProof/>
              </w:rPr>
            </w:rPrChange>
          </w:rPr>
          <w:instrText xml:space="preserve"> </w:instrText>
        </w:r>
        <w:r w:rsidRPr="008F6775">
          <w:rPr>
            <w:noProof/>
          </w:rPr>
          <w:instrText>HYPERLINK \l "_Toc202282897"</w:instrText>
        </w:r>
        <w:r w:rsidRPr="008F6775">
          <w:rPr>
            <w:rStyle w:val="Hyperlink"/>
            <w:noProof/>
            <w:color w:val="auto"/>
            <w:rPrChange w:id="172"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173" w:author="Lingga Safitri" w:date="2025-07-01T17:21:00Z" w16du:dateUtc="2025-07-01T10:21:00Z">
              <w:rPr>
                <w:rStyle w:val="Hyperlink"/>
                <w:noProof/>
              </w:rPr>
            </w:rPrChange>
          </w:rPr>
          <w:fldChar w:fldCharType="separate"/>
        </w:r>
        <w:r w:rsidRPr="008F6775">
          <w:rPr>
            <w:rStyle w:val="Hyperlink"/>
            <w:noProof/>
            <w:color w:val="auto"/>
            <w:rPrChange w:id="174" w:author="Lingga Safitri" w:date="2025-07-01T17:21:00Z" w16du:dateUtc="2025-07-01T10:21:00Z">
              <w:rPr>
                <w:rStyle w:val="Hyperlink"/>
                <w:noProof/>
              </w:rPr>
            </w:rPrChange>
          </w:rPr>
          <w:t>Gambar 4. 17</w:t>
        </w:r>
        <w:r w:rsidRPr="008F6775">
          <w:rPr>
            <w:noProof/>
            <w:webHidden/>
          </w:rPr>
          <w:tab/>
        </w:r>
        <w:r w:rsidRPr="0081315E">
          <w:rPr>
            <w:noProof/>
            <w:webHidden/>
          </w:rPr>
          <w:fldChar w:fldCharType="begin"/>
        </w:r>
        <w:r w:rsidRPr="008F6775">
          <w:rPr>
            <w:noProof/>
            <w:webHidden/>
          </w:rPr>
          <w:instrText xml:space="preserve"> PAGEREF _Toc202282897 \h </w:instrText>
        </w:r>
      </w:ins>
      <w:r w:rsidRPr="0081315E">
        <w:rPr>
          <w:noProof/>
          <w:webHidden/>
        </w:rPr>
      </w:r>
      <w:ins w:id="175" w:author="Lingga Safitri" w:date="2025-07-01T17:20:00Z" w16du:dateUtc="2025-07-01T10:20:00Z">
        <w:r w:rsidRPr="0081315E">
          <w:rPr>
            <w:noProof/>
            <w:webHidden/>
          </w:rPr>
          <w:fldChar w:fldCharType="separate"/>
        </w:r>
      </w:ins>
      <w:r w:rsidR="00461B03">
        <w:rPr>
          <w:noProof/>
          <w:webHidden/>
        </w:rPr>
        <w:t>72</w:t>
      </w:r>
      <w:ins w:id="176" w:author="Lingga Safitri" w:date="2025-07-01T17:20:00Z" w16du:dateUtc="2025-07-01T10:20:00Z">
        <w:r w:rsidRPr="0081315E">
          <w:rPr>
            <w:noProof/>
            <w:webHidden/>
          </w:rPr>
          <w:fldChar w:fldCharType="end"/>
        </w:r>
        <w:r w:rsidRPr="008F6775">
          <w:rPr>
            <w:rStyle w:val="Hyperlink"/>
            <w:noProof/>
            <w:color w:val="auto"/>
            <w:rPrChange w:id="177" w:author="Lingga Safitri" w:date="2025-07-01T17:21:00Z" w16du:dateUtc="2025-07-01T10:21:00Z">
              <w:rPr>
                <w:rStyle w:val="Hyperlink"/>
                <w:noProof/>
              </w:rPr>
            </w:rPrChange>
          </w:rPr>
          <w:fldChar w:fldCharType="end"/>
        </w:r>
      </w:ins>
    </w:p>
    <w:p w14:paraId="4DBBB679" w14:textId="33655EBA" w:rsidR="008F6775" w:rsidRPr="008F6775" w:rsidRDefault="008F6775">
      <w:pPr>
        <w:pStyle w:val="TableofFigures"/>
        <w:tabs>
          <w:tab w:val="right" w:leader="dot" w:pos="9917"/>
        </w:tabs>
        <w:rPr>
          <w:ins w:id="178" w:author="Lingga Safitri" w:date="2025-07-01T17:20:00Z" w16du:dateUtc="2025-07-01T10:20:00Z"/>
          <w:rFonts w:eastAsiaTheme="minorEastAsia"/>
          <w:noProof/>
          <w:sz w:val="24"/>
          <w:szCs w:val="24"/>
          <w:lang w:val="en-ID" w:eastAsia="en-ID"/>
        </w:rPr>
      </w:pPr>
      <w:ins w:id="179" w:author="Lingga Safitri" w:date="2025-07-01T17:20:00Z" w16du:dateUtc="2025-07-01T10:20:00Z">
        <w:r w:rsidRPr="008F6775">
          <w:rPr>
            <w:rStyle w:val="Hyperlink"/>
            <w:noProof/>
            <w:color w:val="auto"/>
            <w:rPrChange w:id="180" w:author="Lingga Safitri" w:date="2025-07-01T17:21:00Z" w16du:dateUtc="2025-07-01T10:21:00Z">
              <w:rPr>
                <w:rStyle w:val="Hyperlink"/>
                <w:noProof/>
              </w:rPr>
            </w:rPrChange>
          </w:rPr>
          <w:fldChar w:fldCharType="begin"/>
        </w:r>
        <w:r w:rsidRPr="008F6775">
          <w:rPr>
            <w:rStyle w:val="Hyperlink"/>
            <w:noProof/>
            <w:color w:val="auto"/>
            <w:rPrChange w:id="181" w:author="Lingga Safitri" w:date="2025-07-01T17:21:00Z" w16du:dateUtc="2025-07-01T10:21:00Z">
              <w:rPr>
                <w:rStyle w:val="Hyperlink"/>
                <w:noProof/>
              </w:rPr>
            </w:rPrChange>
          </w:rPr>
          <w:instrText xml:space="preserve"> </w:instrText>
        </w:r>
        <w:r w:rsidRPr="008F6775">
          <w:rPr>
            <w:noProof/>
          </w:rPr>
          <w:instrText>HYPERLINK \l "_Toc202282898"</w:instrText>
        </w:r>
        <w:r w:rsidRPr="008F6775">
          <w:rPr>
            <w:rStyle w:val="Hyperlink"/>
            <w:noProof/>
            <w:color w:val="auto"/>
            <w:rPrChange w:id="182"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183" w:author="Lingga Safitri" w:date="2025-07-01T17:21:00Z" w16du:dateUtc="2025-07-01T10:21:00Z">
              <w:rPr>
                <w:rStyle w:val="Hyperlink"/>
                <w:noProof/>
              </w:rPr>
            </w:rPrChange>
          </w:rPr>
          <w:fldChar w:fldCharType="separate"/>
        </w:r>
        <w:r w:rsidRPr="008F6775">
          <w:rPr>
            <w:rStyle w:val="Hyperlink"/>
            <w:noProof/>
            <w:color w:val="auto"/>
            <w:rPrChange w:id="184" w:author="Lingga Safitri" w:date="2025-07-01T17:21:00Z" w16du:dateUtc="2025-07-01T10:21:00Z">
              <w:rPr>
                <w:rStyle w:val="Hyperlink"/>
                <w:noProof/>
              </w:rPr>
            </w:rPrChange>
          </w:rPr>
          <w:t>Gambar 4.18 Admin.html</w:t>
        </w:r>
        <w:r w:rsidRPr="008F6775">
          <w:rPr>
            <w:noProof/>
            <w:webHidden/>
          </w:rPr>
          <w:tab/>
        </w:r>
        <w:r w:rsidRPr="0081315E">
          <w:rPr>
            <w:noProof/>
            <w:webHidden/>
          </w:rPr>
          <w:fldChar w:fldCharType="begin"/>
        </w:r>
        <w:r w:rsidRPr="008F6775">
          <w:rPr>
            <w:noProof/>
            <w:webHidden/>
          </w:rPr>
          <w:instrText xml:space="preserve"> PAGEREF _Toc202282898 \h </w:instrText>
        </w:r>
      </w:ins>
      <w:r w:rsidRPr="0081315E">
        <w:rPr>
          <w:noProof/>
          <w:webHidden/>
        </w:rPr>
      </w:r>
      <w:ins w:id="185" w:author="Lingga Safitri" w:date="2025-07-01T17:20:00Z" w16du:dateUtc="2025-07-01T10:20:00Z">
        <w:r w:rsidRPr="0081315E">
          <w:rPr>
            <w:noProof/>
            <w:webHidden/>
          </w:rPr>
          <w:fldChar w:fldCharType="separate"/>
        </w:r>
      </w:ins>
      <w:r w:rsidR="00461B03">
        <w:rPr>
          <w:noProof/>
          <w:webHidden/>
        </w:rPr>
        <w:t>72</w:t>
      </w:r>
      <w:ins w:id="186" w:author="Lingga Safitri" w:date="2025-07-01T17:20:00Z" w16du:dateUtc="2025-07-01T10:20:00Z">
        <w:r w:rsidRPr="0081315E">
          <w:rPr>
            <w:noProof/>
            <w:webHidden/>
          </w:rPr>
          <w:fldChar w:fldCharType="end"/>
        </w:r>
        <w:r w:rsidRPr="008F6775">
          <w:rPr>
            <w:rStyle w:val="Hyperlink"/>
            <w:noProof/>
            <w:color w:val="auto"/>
            <w:rPrChange w:id="187" w:author="Lingga Safitri" w:date="2025-07-01T17:21:00Z" w16du:dateUtc="2025-07-01T10:21:00Z">
              <w:rPr>
                <w:rStyle w:val="Hyperlink"/>
                <w:noProof/>
              </w:rPr>
            </w:rPrChange>
          </w:rPr>
          <w:fldChar w:fldCharType="end"/>
        </w:r>
      </w:ins>
    </w:p>
    <w:p w14:paraId="35542556" w14:textId="54F08C9F" w:rsidR="008F6775" w:rsidRPr="008F6775" w:rsidRDefault="008F6775">
      <w:pPr>
        <w:pStyle w:val="TableofFigures"/>
        <w:tabs>
          <w:tab w:val="right" w:leader="dot" w:pos="9917"/>
        </w:tabs>
        <w:rPr>
          <w:ins w:id="188" w:author="Lingga Safitri" w:date="2025-07-01T17:20:00Z" w16du:dateUtc="2025-07-01T10:20:00Z"/>
          <w:rFonts w:eastAsiaTheme="minorEastAsia"/>
          <w:noProof/>
          <w:sz w:val="24"/>
          <w:szCs w:val="24"/>
          <w:lang w:val="en-ID" w:eastAsia="en-ID"/>
        </w:rPr>
      </w:pPr>
      <w:ins w:id="189" w:author="Lingga Safitri" w:date="2025-07-01T17:20:00Z" w16du:dateUtc="2025-07-01T10:20:00Z">
        <w:r w:rsidRPr="008F6775">
          <w:rPr>
            <w:rStyle w:val="Hyperlink"/>
            <w:noProof/>
            <w:color w:val="auto"/>
            <w:rPrChange w:id="190" w:author="Lingga Safitri" w:date="2025-07-01T17:21:00Z" w16du:dateUtc="2025-07-01T10:21:00Z">
              <w:rPr>
                <w:rStyle w:val="Hyperlink"/>
                <w:noProof/>
              </w:rPr>
            </w:rPrChange>
          </w:rPr>
          <w:fldChar w:fldCharType="begin"/>
        </w:r>
        <w:r w:rsidRPr="008F6775">
          <w:rPr>
            <w:rStyle w:val="Hyperlink"/>
            <w:noProof/>
            <w:color w:val="auto"/>
            <w:rPrChange w:id="191" w:author="Lingga Safitri" w:date="2025-07-01T17:21:00Z" w16du:dateUtc="2025-07-01T10:21:00Z">
              <w:rPr>
                <w:rStyle w:val="Hyperlink"/>
                <w:noProof/>
              </w:rPr>
            </w:rPrChange>
          </w:rPr>
          <w:instrText xml:space="preserve"> </w:instrText>
        </w:r>
        <w:r w:rsidRPr="008F6775">
          <w:rPr>
            <w:noProof/>
          </w:rPr>
          <w:instrText>HYPERLINK \l "_Toc202282899"</w:instrText>
        </w:r>
        <w:r w:rsidRPr="008F6775">
          <w:rPr>
            <w:rStyle w:val="Hyperlink"/>
            <w:noProof/>
            <w:color w:val="auto"/>
            <w:rPrChange w:id="192"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193" w:author="Lingga Safitri" w:date="2025-07-01T17:21:00Z" w16du:dateUtc="2025-07-01T10:21:00Z">
              <w:rPr>
                <w:rStyle w:val="Hyperlink"/>
                <w:noProof/>
              </w:rPr>
            </w:rPrChange>
          </w:rPr>
          <w:fldChar w:fldCharType="separate"/>
        </w:r>
        <w:r w:rsidRPr="008F6775">
          <w:rPr>
            <w:rStyle w:val="Hyperlink"/>
            <w:noProof/>
            <w:color w:val="auto"/>
            <w:rPrChange w:id="194" w:author="Lingga Safitri" w:date="2025-07-01T17:21:00Z" w16du:dateUtc="2025-07-01T10:21:00Z">
              <w:rPr>
                <w:rStyle w:val="Hyperlink"/>
                <w:noProof/>
              </w:rPr>
            </w:rPrChange>
          </w:rPr>
          <w:t>Gambar 4.19</w:t>
        </w:r>
        <w:r w:rsidRPr="008F6775">
          <w:rPr>
            <w:noProof/>
            <w:webHidden/>
          </w:rPr>
          <w:tab/>
        </w:r>
        <w:r w:rsidRPr="0081315E">
          <w:rPr>
            <w:noProof/>
            <w:webHidden/>
          </w:rPr>
          <w:fldChar w:fldCharType="begin"/>
        </w:r>
        <w:r w:rsidRPr="008F6775">
          <w:rPr>
            <w:noProof/>
            <w:webHidden/>
          </w:rPr>
          <w:instrText xml:space="preserve"> PAGEREF _Toc202282899 \h </w:instrText>
        </w:r>
      </w:ins>
      <w:r w:rsidRPr="0081315E">
        <w:rPr>
          <w:noProof/>
          <w:webHidden/>
        </w:rPr>
      </w:r>
      <w:ins w:id="195" w:author="Lingga Safitri" w:date="2025-07-01T17:20:00Z" w16du:dateUtc="2025-07-01T10:20:00Z">
        <w:r w:rsidRPr="0081315E">
          <w:rPr>
            <w:noProof/>
            <w:webHidden/>
          </w:rPr>
          <w:fldChar w:fldCharType="separate"/>
        </w:r>
      </w:ins>
      <w:r w:rsidR="00461B03">
        <w:rPr>
          <w:noProof/>
          <w:webHidden/>
        </w:rPr>
        <w:t>72</w:t>
      </w:r>
      <w:ins w:id="196" w:author="Lingga Safitri" w:date="2025-07-01T17:20:00Z" w16du:dateUtc="2025-07-01T10:20:00Z">
        <w:r w:rsidRPr="0081315E">
          <w:rPr>
            <w:noProof/>
            <w:webHidden/>
          </w:rPr>
          <w:fldChar w:fldCharType="end"/>
        </w:r>
        <w:r w:rsidRPr="008F6775">
          <w:rPr>
            <w:rStyle w:val="Hyperlink"/>
            <w:noProof/>
            <w:color w:val="auto"/>
            <w:rPrChange w:id="197" w:author="Lingga Safitri" w:date="2025-07-01T17:21:00Z" w16du:dateUtc="2025-07-01T10:21:00Z">
              <w:rPr>
                <w:rStyle w:val="Hyperlink"/>
                <w:noProof/>
              </w:rPr>
            </w:rPrChange>
          </w:rPr>
          <w:fldChar w:fldCharType="end"/>
        </w:r>
      </w:ins>
    </w:p>
    <w:p w14:paraId="782924DD" w14:textId="25DA450F" w:rsidR="008F6775" w:rsidRPr="008F6775" w:rsidRDefault="008F6775">
      <w:pPr>
        <w:pStyle w:val="TableofFigures"/>
        <w:tabs>
          <w:tab w:val="right" w:leader="dot" w:pos="9917"/>
        </w:tabs>
        <w:rPr>
          <w:ins w:id="198" w:author="Lingga Safitri" w:date="2025-07-01T17:20:00Z" w16du:dateUtc="2025-07-01T10:20:00Z"/>
          <w:rFonts w:eastAsiaTheme="minorEastAsia"/>
          <w:noProof/>
          <w:sz w:val="24"/>
          <w:szCs w:val="24"/>
          <w:lang w:val="en-ID" w:eastAsia="en-ID"/>
        </w:rPr>
      </w:pPr>
      <w:ins w:id="199" w:author="Lingga Safitri" w:date="2025-07-01T17:20:00Z" w16du:dateUtc="2025-07-01T10:20:00Z">
        <w:r w:rsidRPr="008F6775">
          <w:rPr>
            <w:rStyle w:val="Hyperlink"/>
            <w:noProof/>
            <w:color w:val="auto"/>
            <w:rPrChange w:id="200" w:author="Lingga Safitri" w:date="2025-07-01T17:21:00Z" w16du:dateUtc="2025-07-01T10:21:00Z">
              <w:rPr>
                <w:rStyle w:val="Hyperlink"/>
                <w:noProof/>
              </w:rPr>
            </w:rPrChange>
          </w:rPr>
          <w:fldChar w:fldCharType="begin"/>
        </w:r>
        <w:r w:rsidRPr="008F6775">
          <w:rPr>
            <w:rStyle w:val="Hyperlink"/>
            <w:noProof/>
            <w:color w:val="auto"/>
            <w:rPrChange w:id="201" w:author="Lingga Safitri" w:date="2025-07-01T17:21:00Z" w16du:dateUtc="2025-07-01T10:21:00Z">
              <w:rPr>
                <w:rStyle w:val="Hyperlink"/>
                <w:noProof/>
              </w:rPr>
            </w:rPrChange>
          </w:rPr>
          <w:instrText xml:space="preserve"> </w:instrText>
        </w:r>
        <w:r w:rsidRPr="008F6775">
          <w:rPr>
            <w:noProof/>
          </w:rPr>
          <w:instrText>HYPERLINK \l "_Toc202282900"</w:instrText>
        </w:r>
        <w:r w:rsidRPr="008F6775">
          <w:rPr>
            <w:rStyle w:val="Hyperlink"/>
            <w:noProof/>
            <w:color w:val="auto"/>
            <w:rPrChange w:id="202"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203" w:author="Lingga Safitri" w:date="2025-07-01T17:21:00Z" w16du:dateUtc="2025-07-01T10:21:00Z">
              <w:rPr>
                <w:rStyle w:val="Hyperlink"/>
                <w:noProof/>
              </w:rPr>
            </w:rPrChange>
          </w:rPr>
          <w:fldChar w:fldCharType="separate"/>
        </w:r>
        <w:r w:rsidRPr="008F6775">
          <w:rPr>
            <w:rStyle w:val="Hyperlink"/>
            <w:noProof/>
            <w:color w:val="auto"/>
            <w:rPrChange w:id="204" w:author="Lingga Safitri" w:date="2025-07-01T17:21:00Z" w16du:dateUtc="2025-07-01T10:21:00Z">
              <w:rPr>
                <w:rStyle w:val="Hyperlink"/>
                <w:noProof/>
              </w:rPr>
            </w:rPrChange>
          </w:rPr>
          <w:t>Gambar 4. 20</w:t>
        </w:r>
        <w:r w:rsidRPr="008F6775">
          <w:rPr>
            <w:noProof/>
            <w:webHidden/>
          </w:rPr>
          <w:tab/>
        </w:r>
        <w:r w:rsidRPr="0081315E">
          <w:rPr>
            <w:noProof/>
            <w:webHidden/>
          </w:rPr>
          <w:fldChar w:fldCharType="begin"/>
        </w:r>
        <w:r w:rsidRPr="008F6775">
          <w:rPr>
            <w:noProof/>
            <w:webHidden/>
          </w:rPr>
          <w:instrText xml:space="preserve"> PAGEREF _Toc202282900 \h </w:instrText>
        </w:r>
      </w:ins>
      <w:r w:rsidRPr="0081315E">
        <w:rPr>
          <w:noProof/>
          <w:webHidden/>
        </w:rPr>
      </w:r>
      <w:ins w:id="205" w:author="Lingga Safitri" w:date="2025-07-01T17:20:00Z" w16du:dateUtc="2025-07-01T10:20:00Z">
        <w:r w:rsidRPr="0081315E">
          <w:rPr>
            <w:noProof/>
            <w:webHidden/>
          </w:rPr>
          <w:fldChar w:fldCharType="separate"/>
        </w:r>
      </w:ins>
      <w:r w:rsidR="00461B03">
        <w:rPr>
          <w:noProof/>
          <w:webHidden/>
        </w:rPr>
        <w:t>73</w:t>
      </w:r>
      <w:ins w:id="206" w:author="Lingga Safitri" w:date="2025-07-01T17:20:00Z" w16du:dateUtc="2025-07-01T10:20:00Z">
        <w:r w:rsidRPr="0081315E">
          <w:rPr>
            <w:noProof/>
            <w:webHidden/>
          </w:rPr>
          <w:fldChar w:fldCharType="end"/>
        </w:r>
        <w:r w:rsidRPr="008F6775">
          <w:rPr>
            <w:rStyle w:val="Hyperlink"/>
            <w:noProof/>
            <w:color w:val="auto"/>
            <w:rPrChange w:id="207" w:author="Lingga Safitri" w:date="2025-07-01T17:21:00Z" w16du:dateUtc="2025-07-01T10:21:00Z">
              <w:rPr>
                <w:rStyle w:val="Hyperlink"/>
                <w:noProof/>
              </w:rPr>
            </w:rPrChange>
          </w:rPr>
          <w:fldChar w:fldCharType="end"/>
        </w:r>
      </w:ins>
    </w:p>
    <w:p w14:paraId="5D781D35" w14:textId="01FAB455" w:rsidR="008F6775" w:rsidRPr="008F6775" w:rsidRDefault="008F6775">
      <w:pPr>
        <w:pStyle w:val="TableofFigures"/>
        <w:tabs>
          <w:tab w:val="right" w:leader="dot" w:pos="9917"/>
        </w:tabs>
        <w:rPr>
          <w:ins w:id="208" w:author="Lingga Safitri" w:date="2025-07-01T17:20:00Z" w16du:dateUtc="2025-07-01T10:20:00Z"/>
          <w:rFonts w:eastAsiaTheme="minorEastAsia"/>
          <w:noProof/>
          <w:sz w:val="24"/>
          <w:szCs w:val="24"/>
          <w:lang w:val="en-ID" w:eastAsia="en-ID"/>
        </w:rPr>
      </w:pPr>
      <w:ins w:id="209" w:author="Lingga Safitri" w:date="2025-07-01T17:20:00Z" w16du:dateUtc="2025-07-01T10:20:00Z">
        <w:r w:rsidRPr="008F6775">
          <w:rPr>
            <w:rStyle w:val="Hyperlink"/>
            <w:noProof/>
            <w:color w:val="auto"/>
            <w:rPrChange w:id="210" w:author="Lingga Safitri" w:date="2025-07-01T17:21:00Z" w16du:dateUtc="2025-07-01T10:21:00Z">
              <w:rPr>
                <w:rStyle w:val="Hyperlink"/>
                <w:noProof/>
              </w:rPr>
            </w:rPrChange>
          </w:rPr>
          <w:fldChar w:fldCharType="begin"/>
        </w:r>
        <w:r w:rsidRPr="008F6775">
          <w:rPr>
            <w:rStyle w:val="Hyperlink"/>
            <w:noProof/>
            <w:color w:val="auto"/>
            <w:rPrChange w:id="211" w:author="Lingga Safitri" w:date="2025-07-01T17:21:00Z" w16du:dateUtc="2025-07-01T10:21:00Z">
              <w:rPr>
                <w:rStyle w:val="Hyperlink"/>
                <w:noProof/>
              </w:rPr>
            </w:rPrChange>
          </w:rPr>
          <w:instrText xml:space="preserve"> </w:instrText>
        </w:r>
        <w:r w:rsidRPr="008F6775">
          <w:rPr>
            <w:noProof/>
          </w:rPr>
          <w:instrText>HYPERLINK \l "_Toc202282901"</w:instrText>
        </w:r>
        <w:r w:rsidRPr="008F6775">
          <w:rPr>
            <w:rStyle w:val="Hyperlink"/>
            <w:noProof/>
            <w:color w:val="auto"/>
            <w:rPrChange w:id="212"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213" w:author="Lingga Safitri" w:date="2025-07-01T17:21:00Z" w16du:dateUtc="2025-07-01T10:21:00Z">
              <w:rPr>
                <w:rStyle w:val="Hyperlink"/>
                <w:noProof/>
              </w:rPr>
            </w:rPrChange>
          </w:rPr>
          <w:fldChar w:fldCharType="separate"/>
        </w:r>
        <w:r w:rsidRPr="008F6775">
          <w:rPr>
            <w:rStyle w:val="Hyperlink"/>
            <w:noProof/>
            <w:color w:val="auto"/>
            <w:rPrChange w:id="214" w:author="Lingga Safitri" w:date="2025-07-01T17:21:00Z" w16du:dateUtc="2025-07-01T10:21:00Z">
              <w:rPr>
                <w:rStyle w:val="Hyperlink"/>
                <w:noProof/>
              </w:rPr>
            </w:rPrChange>
          </w:rPr>
          <w:t>Gambar 4.21</w:t>
        </w:r>
        <w:r w:rsidRPr="008F6775">
          <w:rPr>
            <w:noProof/>
            <w:webHidden/>
          </w:rPr>
          <w:tab/>
        </w:r>
        <w:r w:rsidRPr="0081315E">
          <w:rPr>
            <w:noProof/>
            <w:webHidden/>
          </w:rPr>
          <w:fldChar w:fldCharType="begin"/>
        </w:r>
        <w:r w:rsidRPr="008F6775">
          <w:rPr>
            <w:noProof/>
            <w:webHidden/>
          </w:rPr>
          <w:instrText xml:space="preserve"> PAGEREF _Toc202282901 \h </w:instrText>
        </w:r>
      </w:ins>
      <w:r w:rsidRPr="0081315E">
        <w:rPr>
          <w:noProof/>
          <w:webHidden/>
        </w:rPr>
      </w:r>
      <w:ins w:id="215" w:author="Lingga Safitri" w:date="2025-07-01T17:20:00Z" w16du:dateUtc="2025-07-01T10:20:00Z">
        <w:r w:rsidRPr="0081315E">
          <w:rPr>
            <w:noProof/>
            <w:webHidden/>
          </w:rPr>
          <w:fldChar w:fldCharType="separate"/>
        </w:r>
      </w:ins>
      <w:r w:rsidR="00461B03">
        <w:rPr>
          <w:noProof/>
          <w:webHidden/>
        </w:rPr>
        <w:t>74</w:t>
      </w:r>
      <w:ins w:id="216" w:author="Lingga Safitri" w:date="2025-07-01T17:20:00Z" w16du:dateUtc="2025-07-01T10:20:00Z">
        <w:r w:rsidRPr="0081315E">
          <w:rPr>
            <w:noProof/>
            <w:webHidden/>
          </w:rPr>
          <w:fldChar w:fldCharType="end"/>
        </w:r>
        <w:r w:rsidRPr="008F6775">
          <w:rPr>
            <w:rStyle w:val="Hyperlink"/>
            <w:noProof/>
            <w:color w:val="auto"/>
            <w:rPrChange w:id="217" w:author="Lingga Safitri" w:date="2025-07-01T17:21:00Z" w16du:dateUtc="2025-07-01T10:21:00Z">
              <w:rPr>
                <w:rStyle w:val="Hyperlink"/>
                <w:noProof/>
              </w:rPr>
            </w:rPrChange>
          </w:rPr>
          <w:fldChar w:fldCharType="end"/>
        </w:r>
      </w:ins>
    </w:p>
    <w:p w14:paraId="64055BE2" w14:textId="28E4AD8E" w:rsidR="008F6775" w:rsidRPr="008F6775" w:rsidRDefault="008F6775">
      <w:pPr>
        <w:pStyle w:val="TableofFigures"/>
        <w:tabs>
          <w:tab w:val="right" w:leader="dot" w:pos="9917"/>
        </w:tabs>
        <w:rPr>
          <w:ins w:id="218" w:author="Lingga Safitri" w:date="2025-07-01T17:20:00Z" w16du:dateUtc="2025-07-01T10:20:00Z"/>
          <w:rFonts w:eastAsiaTheme="minorEastAsia"/>
          <w:noProof/>
          <w:sz w:val="24"/>
          <w:szCs w:val="24"/>
          <w:lang w:val="en-ID" w:eastAsia="en-ID"/>
        </w:rPr>
      </w:pPr>
      <w:ins w:id="219" w:author="Lingga Safitri" w:date="2025-07-01T17:20:00Z" w16du:dateUtc="2025-07-01T10:20:00Z">
        <w:r w:rsidRPr="008F6775">
          <w:rPr>
            <w:rStyle w:val="Hyperlink"/>
            <w:noProof/>
            <w:color w:val="auto"/>
            <w:rPrChange w:id="220" w:author="Lingga Safitri" w:date="2025-07-01T17:21:00Z" w16du:dateUtc="2025-07-01T10:21:00Z">
              <w:rPr>
                <w:rStyle w:val="Hyperlink"/>
                <w:noProof/>
              </w:rPr>
            </w:rPrChange>
          </w:rPr>
          <w:fldChar w:fldCharType="begin"/>
        </w:r>
        <w:r w:rsidRPr="008F6775">
          <w:rPr>
            <w:rStyle w:val="Hyperlink"/>
            <w:noProof/>
            <w:color w:val="auto"/>
            <w:rPrChange w:id="221" w:author="Lingga Safitri" w:date="2025-07-01T17:21:00Z" w16du:dateUtc="2025-07-01T10:21:00Z">
              <w:rPr>
                <w:rStyle w:val="Hyperlink"/>
                <w:noProof/>
              </w:rPr>
            </w:rPrChange>
          </w:rPr>
          <w:instrText xml:space="preserve"> </w:instrText>
        </w:r>
        <w:r w:rsidRPr="008F6775">
          <w:rPr>
            <w:noProof/>
          </w:rPr>
          <w:instrText>HYPERLINK \l "_Toc202282902"</w:instrText>
        </w:r>
        <w:r w:rsidRPr="008F6775">
          <w:rPr>
            <w:rStyle w:val="Hyperlink"/>
            <w:noProof/>
            <w:color w:val="auto"/>
            <w:rPrChange w:id="222"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223" w:author="Lingga Safitri" w:date="2025-07-01T17:21:00Z" w16du:dateUtc="2025-07-01T10:21:00Z">
              <w:rPr>
                <w:rStyle w:val="Hyperlink"/>
                <w:noProof/>
              </w:rPr>
            </w:rPrChange>
          </w:rPr>
          <w:fldChar w:fldCharType="separate"/>
        </w:r>
        <w:r w:rsidRPr="008F6775">
          <w:rPr>
            <w:rStyle w:val="Hyperlink"/>
            <w:noProof/>
            <w:color w:val="auto"/>
            <w:rPrChange w:id="224" w:author="Lingga Safitri" w:date="2025-07-01T17:21:00Z" w16du:dateUtc="2025-07-01T10:21:00Z">
              <w:rPr>
                <w:rStyle w:val="Hyperlink"/>
                <w:noProof/>
              </w:rPr>
            </w:rPrChange>
          </w:rPr>
          <w:t>Gambar 4.22</w:t>
        </w:r>
        <w:r w:rsidRPr="008F6775">
          <w:rPr>
            <w:noProof/>
            <w:webHidden/>
          </w:rPr>
          <w:tab/>
        </w:r>
        <w:r w:rsidRPr="0081315E">
          <w:rPr>
            <w:noProof/>
            <w:webHidden/>
          </w:rPr>
          <w:fldChar w:fldCharType="begin"/>
        </w:r>
        <w:r w:rsidRPr="008F6775">
          <w:rPr>
            <w:noProof/>
            <w:webHidden/>
          </w:rPr>
          <w:instrText xml:space="preserve"> PAGEREF _Toc202282902 \h </w:instrText>
        </w:r>
      </w:ins>
      <w:r w:rsidRPr="0081315E">
        <w:rPr>
          <w:noProof/>
          <w:webHidden/>
        </w:rPr>
      </w:r>
      <w:ins w:id="225" w:author="Lingga Safitri" w:date="2025-07-01T17:20:00Z" w16du:dateUtc="2025-07-01T10:20:00Z">
        <w:r w:rsidRPr="0081315E">
          <w:rPr>
            <w:noProof/>
            <w:webHidden/>
          </w:rPr>
          <w:fldChar w:fldCharType="separate"/>
        </w:r>
      </w:ins>
      <w:r w:rsidR="00461B03">
        <w:rPr>
          <w:noProof/>
          <w:webHidden/>
        </w:rPr>
        <w:t>74</w:t>
      </w:r>
      <w:ins w:id="226" w:author="Lingga Safitri" w:date="2025-07-01T17:20:00Z" w16du:dateUtc="2025-07-01T10:20:00Z">
        <w:r w:rsidRPr="0081315E">
          <w:rPr>
            <w:noProof/>
            <w:webHidden/>
          </w:rPr>
          <w:fldChar w:fldCharType="end"/>
        </w:r>
        <w:r w:rsidRPr="008F6775">
          <w:rPr>
            <w:rStyle w:val="Hyperlink"/>
            <w:noProof/>
            <w:color w:val="auto"/>
            <w:rPrChange w:id="227" w:author="Lingga Safitri" w:date="2025-07-01T17:21:00Z" w16du:dateUtc="2025-07-01T10:21:00Z">
              <w:rPr>
                <w:rStyle w:val="Hyperlink"/>
                <w:noProof/>
              </w:rPr>
            </w:rPrChange>
          </w:rPr>
          <w:fldChar w:fldCharType="end"/>
        </w:r>
      </w:ins>
    </w:p>
    <w:p w14:paraId="3CA2E0F1" w14:textId="0901250F" w:rsidR="008F6775" w:rsidRPr="008F6775" w:rsidRDefault="008F6775">
      <w:pPr>
        <w:pStyle w:val="TableofFigures"/>
        <w:tabs>
          <w:tab w:val="right" w:leader="dot" w:pos="9917"/>
        </w:tabs>
        <w:rPr>
          <w:ins w:id="228" w:author="Lingga Safitri" w:date="2025-07-01T17:20:00Z" w16du:dateUtc="2025-07-01T10:20:00Z"/>
          <w:rFonts w:eastAsiaTheme="minorEastAsia"/>
          <w:noProof/>
          <w:sz w:val="24"/>
          <w:szCs w:val="24"/>
          <w:lang w:val="en-ID" w:eastAsia="en-ID"/>
        </w:rPr>
      </w:pPr>
      <w:ins w:id="229" w:author="Lingga Safitri" w:date="2025-07-01T17:20:00Z" w16du:dateUtc="2025-07-01T10:20:00Z">
        <w:r w:rsidRPr="008F6775">
          <w:rPr>
            <w:rStyle w:val="Hyperlink"/>
            <w:noProof/>
            <w:color w:val="auto"/>
            <w:rPrChange w:id="230" w:author="Lingga Safitri" w:date="2025-07-01T17:21:00Z" w16du:dateUtc="2025-07-01T10:21:00Z">
              <w:rPr>
                <w:rStyle w:val="Hyperlink"/>
                <w:noProof/>
              </w:rPr>
            </w:rPrChange>
          </w:rPr>
          <w:fldChar w:fldCharType="begin"/>
        </w:r>
        <w:r w:rsidRPr="008F6775">
          <w:rPr>
            <w:rStyle w:val="Hyperlink"/>
            <w:noProof/>
            <w:color w:val="auto"/>
            <w:rPrChange w:id="231" w:author="Lingga Safitri" w:date="2025-07-01T17:21:00Z" w16du:dateUtc="2025-07-01T10:21:00Z">
              <w:rPr>
                <w:rStyle w:val="Hyperlink"/>
                <w:noProof/>
              </w:rPr>
            </w:rPrChange>
          </w:rPr>
          <w:instrText xml:space="preserve"> </w:instrText>
        </w:r>
        <w:r w:rsidRPr="008F6775">
          <w:rPr>
            <w:noProof/>
          </w:rPr>
          <w:instrText>HYPERLINK \l "_Toc202282903"</w:instrText>
        </w:r>
        <w:r w:rsidRPr="008F6775">
          <w:rPr>
            <w:rStyle w:val="Hyperlink"/>
            <w:noProof/>
            <w:color w:val="auto"/>
            <w:rPrChange w:id="232"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233" w:author="Lingga Safitri" w:date="2025-07-01T17:21:00Z" w16du:dateUtc="2025-07-01T10:21:00Z">
              <w:rPr>
                <w:rStyle w:val="Hyperlink"/>
                <w:noProof/>
              </w:rPr>
            </w:rPrChange>
          </w:rPr>
          <w:fldChar w:fldCharType="separate"/>
        </w:r>
        <w:r w:rsidRPr="008F6775">
          <w:rPr>
            <w:rStyle w:val="Hyperlink"/>
            <w:noProof/>
            <w:color w:val="auto"/>
            <w:rPrChange w:id="234" w:author="Lingga Safitri" w:date="2025-07-01T17:21:00Z" w16du:dateUtc="2025-07-01T10:21:00Z">
              <w:rPr>
                <w:rStyle w:val="Hyperlink"/>
                <w:noProof/>
              </w:rPr>
            </w:rPrChange>
          </w:rPr>
          <w:t>Gambar 4.23</w:t>
        </w:r>
        <w:r w:rsidRPr="008F6775">
          <w:rPr>
            <w:noProof/>
            <w:webHidden/>
          </w:rPr>
          <w:tab/>
        </w:r>
        <w:r w:rsidRPr="0081315E">
          <w:rPr>
            <w:noProof/>
            <w:webHidden/>
          </w:rPr>
          <w:fldChar w:fldCharType="begin"/>
        </w:r>
        <w:r w:rsidRPr="008F6775">
          <w:rPr>
            <w:noProof/>
            <w:webHidden/>
          </w:rPr>
          <w:instrText xml:space="preserve"> PAGEREF _Toc202282903 \h </w:instrText>
        </w:r>
      </w:ins>
      <w:r w:rsidRPr="0081315E">
        <w:rPr>
          <w:noProof/>
          <w:webHidden/>
        </w:rPr>
      </w:r>
      <w:ins w:id="235" w:author="Lingga Safitri" w:date="2025-07-01T17:20:00Z" w16du:dateUtc="2025-07-01T10:20:00Z">
        <w:r w:rsidRPr="0081315E">
          <w:rPr>
            <w:noProof/>
            <w:webHidden/>
          </w:rPr>
          <w:fldChar w:fldCharType="separate"/>
        </w:r>
      </w:ins>
      <w:r w:rsidR="00461B03">
        <w:rPr>
          <w:noProof/>
          <w:webHidden/>
        </w:rPr>
        <w:t>74</w:t>
      </w:r>
      <w:ins w:id="236" w:author="Lingga Safitri" w:date="2025-07-01T17:20:00Z" w16du:dateUtc="2025-07-01T10:20:00Z">
        <w:r w:rsidRPr="0081315E">
          <w:rPr>
            <w:noProof/>
            <w:webHidden/>
          </w:rPr>
          <w:fldChar w:fldCharType="end"/>
        </w:r>
        <w:r w:rsidRPr="008F6775">
          <w:rPr>
            <w:rStyle w:val="Hyperlink"/>
            <w:noProof/>
            <w:color w:val="auto"/>
            <w:rPrChange w:id="237" w:author="Lingga Safitri" w:date="2025-07-01T17:21:00Z" w16du:dateUtc="2025-07-01T10:21:00Z">
              <w:rPr>
                <w:rStyle w:val="Hyperlink"/>
                <w:noProof/>
              </w:rPr>
            </w:rPrChange>
          </w:rPr>
          <w:fldChar w:fldCharType="end"/>
        </w:r>
      </w:ins>
    </w:p>
    <w:p w14:paraId="4F9C5059" w14:textId="2C962EB6" w:rsidR="008F6775" w:rsidRPr="008F6775" w:rsidRDefault="008F6775">
      <w:pPr>
        <w:pStyle w:val="TableofFigures"/>
        <w:tabs>
          <w:tab w:val="right" w:leader="dot" w:pos="9917"/>
        </w:tabs>
        <w:rPr>
          <w:ins w:id="238" w:author="Lingga Safitri" w:date="2025-07-01T17:20:00Z" w16du:dateUtc="2025-07-01T10:20:00Z"/>
          <w:rFonts w:eastAsiaTheme="minorEastAsia"/>
          <w:noProof/>
          <w:sz w:val="24"/>
          <w:szCs w:val="24"/>
          <w:lang w:val="en-ID" w:eastAsia="en-ID"/>
        </w:rPr>
      </w:pPr>
      <w:ins w:id="239" w:author="Lingga Safitri" w:date="2025-07-01T17:20:00Z" w16du:dateUtc="2025-07-01T10:20:00Z">
        <w:r w:rsidRPr="008F6775">
          <w:rPr>
            <w:rStyle w:val="Hyperlink"/>
            <w:noProof/>
            <w:color w:val="auto"/>
            <w:rPrChange w:id="240" w:author="Lingga Safitri" w:date="2025-07-01T17:21:00Z" w16du:dateUtc="2025-07-01T10:21:00Z">
              <w:rPr>
                <w:rStyle w:val="Hyperlink"/>
                <w:noProof/>
              </w:rPr>
            </w:rPrChange>
          </w:rPr>
          <w:fldChar w:fldCharType="begin"/>
        </w:r>
        <w:r w:rsidRPr="008F6775">
          <w:rPr>
            <w:rStyle w:val="Hyperlink"/>
            <w:noProof/>
            <w:color w:val="auto"/>
            <w:rPrChange w:id="241" w:author="Lingga Safitri" w:date="2025-07-01T17:21:00Z" w16du:dateUtc="2025-07-01T10:21:00Z">
              <w:rPr>
                <w:rStyle w:val="Hyperlink"/>
                <w:noProof/>
              </w:rPr>
            </w:rPrChange>
          </w:rPr>
          <w:instrText xml:space="preserve"> </w:instrText>
        </w:r>
        <w:r w:rsidRPr="008F6775">
          <w:rPr>
            <w:noProof/>
          </w:rPr>
          <w:instrText>HYPERLINK \l "_Toc202282904"</w:instrText>
        </w:r>
        <w:r w:rsidRPr="008F6775">
          <w:rPr>
            <w:rStyle w:val="Hyperlink"/>
            <w:noProof/>
            <w:color w:val="auto"/>
            <w:rPrChange w:id="242"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243" w:author="Lingga Safitri" w:date="2025-07-01T17:21:00Z" w16du:dateUtc="2025-07-01T10:21:00Z">
              <w:rPr>
                <w:rStyle w:val="Hyperlink"/>
                <w:noProof/>
              </w:rPr>
            </w:rPrChange>
          </w:rPr>
          <w:fldChar w:fldCharType="separate"/>
        </w:r>
        <w:r w:rsidRPr="008F6775">
          <w:rPr>
            <w:rStyle w:val="Hyperlink"/>
            <w:noProof/>
            <w:color w:val="auto"/>
            <w:rPrChange w:id="244" w:author="Lingga Safitri" w:date="2025-07-01T17:21:00Z" w16du:dateUtc="2025-07-01T10:21:00Z">
              <w:rPr>
                <w:rStyle w:val="Hyperlink"/>
                <w:noProof/>
              </w:rPr>
            </w:rPrChange>
          </w:rPr>
          <w:t>Gambar 4.24</w:t>
        </w:r>
        <w:r w:rsidRPr="008F6775">
          <w:rPr>
            <w:noProof/>
            <w:webHidden/>
          </w:rPr>
          <w:tab/>
        </w:r>
        <w:r w:rsidRPr="0081315E">
          <w:rPr>
            <w:noProof/>
            <w:webHidden/>
          </w:rPr>
          <w:fldChar w:fldCharType="begin"/>
        </w:r>
        <w:r w:rsidRPr="008F6775">
          <w:rPr>
            <w:noProof/>
            <w:webHidden/>
          </w:rPr>
          <w:instrText xml:space="preserve"> PAGEREF _Toc202282904 \h </w:instrText>
        </w:r>
      </w:ins>
      <w:r w:rsidRPr="0081315E">
        <w:rPr>
          <w:noProof/>
          <w:webHidden/>
        </w:rPr>
      </w:r>
      <w:ins w:id="245" w:author="Lingga Safitri" w:date="2025-07-01T17:20:00Z" w16du:dateUtc="2025-07-01T10:20:00Z">
        <w:r w:rsidRPr="0081315E">
          <w:rPr>
            <w:noProof/>
            <w:webHidden/>
          </w:rPr>
          <w:fldChar w:fldCharType="separate"/>
        </w:r>
      </w:ins>
      <w:r w:rsidR="00461B03">
        <w:rPr>
          <w:noProof/>
          <w:webHidden/>
        </w:rPr>
        <w:t>75</w:t>
      </w:r>
      <w:ins w:id="246" w:author="Lingga Safitri" w:date="2025-07-01T17:20:00Z" w16du:dateUtc="2025-07-01T10:20:00Z">
        <w:r w:rsidRPr="0081315E">
          <w:rPr>
            <w:noProof/>
            <w:webHidden/>
          </w:rPr>
          <w:fldChar w:fldCharType="end"/>
        </w:r>
        <w:r w:rsidRPr="008F6775">
          <w:rPr>
            <w:rStyle w:val="Hyperlink"/>
            <w:noProof/>
            <w:color w:val="auto"/>
            <w:rPrChange w:id="247" w:author="Lingga Safitri" w:date="2025-07-01T17:21:00Z" w16du:dateUtc="2025-07-01T10:21:00Z">
              <w:rPr>
                <w:rStyle w:val="Hyperlink"/>
                <w:noProof/>
              </w:rPr>
            </w:rPrChange>
          </w:rPr>
          <w:fldChar w:fldCharType="end"/>
        </w:r>
      </w:ins>
    </w:p>
    <w:p w14:paraId="3AC33528" w14:textId="1EF1A431" w:rsidR="008F6775" w:rsidRPr="008F6775" w:rsidRDefault="008F6775">
      <w:pPr>
        <w:pStyle w:val="TableofFigures"/>
        <w:tabs>
          <w:tab w:val="right" w:leader="dot" w:pos="9917"/>
        </w:tabs>
        <w:rPr>
          <w:ins w:id="248" w:author="Lingga Safitri" w:date="2025-07-01T17:20:00Z" w16du:dateUtc="2025-07-01T10:20:00Z"/>
          <w:rFonts w:eastAsiaTheme="minorEastAsia"/>
          <w:noProof/>
          <w:sz w:val="24"/>
          <w:szCs w:val="24"/>
          <w:lang w:val="en-ID" w:eastAsia="en-ID"/>
        </w:rPr>
      </w:pPr>
      <w:ins w:id="249" w:author="Lingga Safitri" w:date="2025-07-01T17:20:00Z" w16du:dateUtc="2025-07-01T10:20:00Z">
        <w:r w:rsidRPr="008F6775">
          <w:rPr>
            <w:rStyle w:val="Hyperlink"/>
            <w:noProof/>
            <w:color w:val="auto"/>
            <w:rPrChange w:id="250" w:author="Lingga Safitri" w:date="2025-07-01T17:21:00Z" w16du:dateUtc="2025-07-01T10:21:00Z">
              <w:rPr>
                <w:rStyle w:val="Hyperlink"/>
                <w:noProof/>
              </w:rPr>
            </w:rPrChange>
          </w:rPr>
          <w:fldChar w:fldCharType="begin"/>
        </w:r>
        <w:r w:rsidRPr="008F6775">
          <w:rPr>
            <w:rStyle w:val="Hyperlink"/>
            <w:noProof/>
            <w:color w:val="auto"/>
            <w:rPrChange w:id="251" w:author="Lingga Safitri" w:date="2025-07-01T17:21:00Z" w16du:dateUtc="2025-07-01T10:21:00Z">
              <w:rPr>
                <w:rStyle w:val="Hyperlink"/>
                <w:noProof/>
              </w:rPr>
            </w:rPrChange>
          </w:rPr>
          <w:instrText xml:space="preserve"> </w:instrText>
        </w:r>
        <w:r w:rsidRPr="008F6775">
          <w:rPr>
            <w:noProof/>
          </w:rPr>
          <w:instrText>HYPERLINK \l "_Toc202282905"</w:instrText>
        </w:r>
        <w:r w:rsidRPr="008F6775">
          <w:rPr>
            <w:rStyle w:val="Hyperlink"/>
            <w:noProof/>
            <w:color w:val="auto"/>
            <w:rPrChange w:id="252"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253" w:author="Lingga Safitri" w:date="2025-07-01T17:21:00Z" w16du:dateUtc="2025-07-01T10:21:00Z">
              <w:rPr>
                <w:rStyle w:val="Hyperlink"/>
                <w:noProof/>
              </w:rPr>
            </w:rPrChange>
          </w:rPr>
          <w:fldChar w:fldCharType="separate"/>
        </w:r>
        <w:r w:rsidRPr="008F6775">
          <w:rPr>
            <w:rStyle w:val="Hyperlink"/>
            <w:noProof/>
            <w:color w:val="auto"/>
            <w:rPrChange w:id="254" w:author="Lingga Safitri" w:date="2025-07-01T17:21:00Z" w16du:dateUtc="2025-07-01T10:21:00Z">
              <w:rPr>
                <w:rStyle w:val="Hyperlink"/>
                <w:noProof/>
              </w:rPr>
            </w:rPrChange>
          </w:rPr>
          <w:t>Gambar 4.25</w:t>
        </w:r>
        <w:r w:rsidRPr="008F6775">
          <w:rPr>
            <w:noProof/>
            <w:webHidden/>
          </w:rPr>
          <w:tab/>
        </w:r>
        <w:r w:rsidRPr="0081315E">
          <w:rPr>
            <w:noProof/>
            <w:webHidden/>
          </w:rPr>
          <w:fldChar w:fldCharType="begin"/>
        </w:r>
        <w:r w:rsidRPr="008F6775">
          <w:rPr>
            <w:noProof/>
            <w:webHidden/>
          </w:rPr>
          <w:instrText xml:space="preserve"> PAGEREF _Toc202282905 \h </w:instrText>
        </w:r>
      </w:ins>
      <w:r w:rsidRPr="0081315E">
        <w:rPr>
          <w:noProof/>
          <w:webHidden/>
        </w:rPr>
      </w:r>
      <w:ins w:id="255" w:author="Lingga Safitri" w:date="2025-07-01T17:20:00Z" w16du:dateUtc="2025-07-01T10:20:00Z">
        <w:r w:rsidRPr="0081315E">
          <w:rPr>
            <w:noProof/>
            <w:webHidden/>
          </w:rPr>
          <w:fldChar w:fldCharType="separate"/>
        </w:r>
      </w:ins>
      <w:r w:rsidR="00461B03">
        <w:rPr>
          <w:noProof/>
          <w:webHidden/>
        </w:rPr>
        <w:t>75</w:t>
      </w:r>
      <w:ins w:id="256" w:author="Lingga Safitri" w:date="2025-07-01T17:20:00Z" w16du:dateUtc="2025-07-01T10:20:00Z">
        <w:r w:rsidRPr="0081315E">
          <w:rPr>
            <w:noProof/>
            <w:webHidden/>
          </w:rPr>
          <w:fldChar w:fldCharType="end"/>
        </w:r>
        <w:r w:rsidRPr="008F6775">
          <w:rPr>
            <w:rStyle w:val="Hyperlink"/>
            <w:noProof/>
            <w:color w:val="auto"/>
            <w:rPrChange w:id="257" w:author="Lingga Safitri" w:date="2025-07-01T17:21:00Z" w16du:dateUtc="2025-07-01T10:21:00Z">
              <w:rPr>
                <w:rStyle w:val="Hyperlink"/>
                <w:noProof/>
              </w:rPr>
            </w:rPrChange>
          </w:rPr>
          <w:fldChar w:fldCharType="end"/>
        </w:r>
      </w:ins>
    </w:p>
    <w:p w14:paraId="6DDB1CAA" w14:textId="78DD97D1" w:rsidR="008F6775" w:rsidRPr="008F6775" w:rsidRDefault="008F6775">
      <w:pPr>
        <w:pStyle w:val="TableofFigures"/>
        <w:tabs>
          <w:tab w:val="right" w:leader="dot" w:pos="9917"/>
        </w:tabs>
        <w:rPr>
          <w:ins w:id="258" w:author="Lingga Safitri" w:date="2025-07-01T17:20:00Z" w16du:dateUtc="2025-07-01T10:20:00Z"/>
          <w:rFonts w:eastAsiaTheme="minorEastAsia"/>
          <w:noProof/>
          <w:sz w:val="24"/>
          <w:szCs w:val="24"/>
          <w:lang w:val="en-ID" w:eastAsia="en-ID"/>
        </w:rPr>
      </w:pPr>
      <w:ins w:id="259" w:author="Lingga Safitri" w:date="2025-07-01T17:20:00Z" w16du:dateUtc="2025-07-01T10:20:00Z">
        <w:r w:rsidRPr="008F6775">
          <w:rPr>
            <w:rStyle w:val="Hyperlink"/>
            <w:noProof/>
            <w:color w:val="auto"/>
            <w:rPrChange w:id="260" w:author="Lingga Safitri" w:date="2025-07-01T17:21:00Z" w16du:dateUtc="2025-07-01T10:21:00Z">
              <w:rPr>
                <w:rStyle w:val="Hyperlink"/>
                <w:noProof/>
              </w:rPr>
            </w:rPrChange>
          </w:rPr>
          <w:fldChar w:fldCharType="begin"/>
        </w:r>
        <w:r w:rsidRPr="008F6775">
          <w:rPr>
            <w:rStyle w:val="Hyperlink"/>
            <w:noProof/>
            <w:color w:val="auto"/>
            <w:rPrChange w:id="261" w:author="Lingga Safitri" w:date="2025-07-01T17:21:00Z" w16du:dateUtc="2025-07-01T10:21:00Z">
              <w:rPr>
                <w:rStyle w:val="Hyperlink"/>
                <w:noProof/>
              </w:rPr>
            </w:rPrChange>
          </w:rPr>
          <w:instrText xml:space="preserve"> </w:instrText>
        </w:r>
        <w:r w:rsidRPr="008F6775">
          <w:rPr>
            <w:noProof/>
          </w:rPr>
          <w:instrText>HYPERLINK \l "_Toc202282906"</w:instrText>
        </w:r>
        <w:r w:rsidRPr="008F6775">
          <w:rPr>
            <w:rStyle w:val="Hyperlink"/>
            <w:noProof/>
            <w:color w:val="auto"/>
            <w:rPrChange w:id="262"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263" w:author="Lingga Safitri" w:date="2025-07-01T17:21:00Z" w16du:dateUtc="2025-07-01T10:21:00Z">
              <w:rPr>
                <w:rStyle w:val="Hyperlink"/>
                <w:noProof/>
              </w:rPr>
            </w:rPrChange>
          </w:rPr>
          <w:fldChar w:fldCharType="separate"/>
        </w:r>
        <w:r w:rsidRPr="008F6775">
          <w:rPr>
            <w:rStyle w:val="Hyperlink"/>
            <w:noProof/>
            <w:color w:val="auto"/>
            <w:rPrChange w:id="264" w:author="Lingga Safitri" w:date="2025-07-01T17:21:00Z" w16du:dateUtc="2025-07-01T10:21:00Z">
              <w:rPr>
                <w:rStyle w:val="Hyperlink"/>
                <w:noProof/>
              </w:rPr>
            </w:rPrChange>
          </w:rPr>
          <w:t>Gambar 4.26</w:t>
        </w:r>
        <w:r w:rsidRPr="008F6775">
          <w:rPr>
            <w:noProof/>
            <w:webHidden/>
          </w:rPr>
          <w:tab/>
        </w:r>
        <w:r w:rsidRPr="0081315E">
          <w:rPr>
            <w:noProof/>
            <w:webHidden/>
          </w:rPr>
          <w:fldChar w:fldCharType="begin"/>
        </w:r>
        <w:r w:rsidRPr="008F6775">
          <w:rPr>
            <w:noProof/>
            <w:webHidden/>
          </w:rPr>
          <w:instrText xml:space="preserve"> PAGEREF _Toc202282906 \h </w:instrText>
        </w:r>
      </w:ins>
      <w:r w:rsidRPr="0081315E">
        <w:rPr>
          <w:noProof/>
          <w:webHidden/>
        </w:rPr>
      </w:r>
      <w:ins w:id="265" w:author="Lingga Safitri" w:date="2025-07-01T17:20:00Z" w16du:dateUtc="2025-07-01T10:20:00Z">
        <w:r w:rsidRPr="0081315E">
          <w:rPr>
            <w:noProof/>
            <w:webHidden/>
          </w:rPr>
          <w:fldChar w:fldCharType="separate"/>
        </w:r>
      </w:ins>
      <w:r w:rsidR="00461B03">
        <w:rPr>
          <w:noProof/>
          <w:webHidden/>
        </w:rPr>
        <w:t>76</w:t>
      </w:r>
      <w:ins w:id="266" w:author="Lingga Safitri" w:date="2025-07-01T17:20:00Z" w16du:dateUtc="2025-07-01T10:20:00Z">
        <w:r w:rsidRPr="0081315E">
          <w:rPr>
            <w:noProof/>
            <w:webHidden/>
          </w:rPr>
          <w:fldChar w:fldCharType="end"/>
        </w:r>
        <w:r w:rsidRPr="008F6775">
          <w:rPr>
            <w:rStyle w:val="Hyperlink"/>
            <w:noProof/>
            <w:color w:val="auto"/>
            <w:rPrChange w:id="267" w:author="Lingga Safitri" w:date="2025-07-01T17:21:00Z" w16du:dateUtc="2025-07-01T10:21:00Z">
              <w:rPr>
                <w:rStyle w:val="Hyperlink"/>
                <w:noProof/>
              </w:rPr>
            </w:rPrChange>
          </w:rPr>
          <w:fldChar w:fldCharType="end"/>
        </w:r>
      </w:ins>
    </w:p>
    <w:p w14:paraId="09E79D7F" w14:textId="32A66127" w:rsidR="008F6775" w:rsidRPr="008F6775" w:rsidRDefault="008F6775">
      <w:pPr>
        <w:pStyle w:val="TableofFigures"/>
        <w:tabs>
          <w:tab w:val="right" w:leader="dot" w:pos="9917"/>
        </w:tabs>
        <w:rPr>
          <w:ins w:id="268" w:author="Lingga Safitri" w:date="2025-07-01T17:20:00Z" w16du:dateUtc="2025-07-01T10:20:00Z"/>
          <w:rFonts w:eastAsiaTheme="minorEastAsia"/>
          <w:noProof/>
          <w:sz w:val="24"/>
          <w:szCs w:val="24"/>
          <w:lang w:val="en-ID" w:eastAsia="en-ID"/>
        </w:rPr>
      </w:pPr>
      <w:ins w:id="269" w:author="Lingga Safitri" w:date="2025-07-01T17:20:00Z" w16du:dateUtc="2025-07-01T10:20:00Z">
        <w:r w:rsidRPr="008F6775">
          <w:rPr>
            <w:rStyle w:val="Hyperlink"/>
            <w:noProof/>
            <w:color w:val="auto"/>
            <w:rPrChange w:id="270" w:author="Lingga Safitri" w:date="2025-07-01T17:21:00Z" w16du:dateUtc="2025-07-01T10:21:00Z">
              <w:rPr>
                <w:rStyle w:val="Hyperlink"/>
                <w:noProof/>
              </w:rPr>
            </w:rPrChange>
          </w:rPr>
          <w:fldChar w:fldCharType="begin"/>
        </w:r>
        <w:r w:rsidRPr="008F6775">
          <w:rPr>
            <w:rStyle w:val="Hyperlink"/>
            <w:noProof/>
            <w:color w:val="auto"/>
            <w:rPrChange w:id="271" w:author="Lingga Safitri" w:date="2025-07-01T17:21:00Z" w16du:dateUtc="2025-07-01T10:21:00Z">
              <w:rPr>
                <w:rStyle w:val="Hyperlink"/>
                <w:noProof/>
              </w:rPr>
            </w:rPrChange>
          </w:rPr>
          <w:instrText xml:space="preserve"> </w:instrText>
        </w:r>
        <w:r w:rsidRPr="008F6775">
          <w:rPr>
            <w:noProof/>
          </w:rPr>
          <w:instrText>HYPERLINK \l "_Toc202282907"</w:instrText>
        </w:r>
        <w:r w:rsidRPr="008F6775">
          <w:rPr>
            <w:rStyle w:val="Hyperlink"/>
            <w:noProof/>
            <w:color w:val="auto"/>
            <w:rPrChange w:id="272"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273" w:author="Lingga Safitri" w:date="2025-07-01T17:21:00Z" w16du:dateUtc="2025-07-01T10:21:00Z">
              <w:rPr>
                <w:rStyle w:val="Hyperlink"/>
                <w:noProof/>
              </w:rPr>
            </w:rPrChange>
          </w:rPr>
          <w:fldChar w:fldCharType="separate"/>
        </w:r>
        <w:r w:rsidRPr="008F6775">
          <w:rPr>
            <w:rStyle w:val="Hyperlink"/>
            <w:noProof/>
            <w:color w:val="auto"/>
            <w:rPrChange w:id="274" w:author="Lingga Safitri" w:date="2025-07-01T17:21:00Z" w16du:dateUtc="2025-07-01T10:21:00Z">
              <w:rPr>
                <w:rStyle w:val="Hyperlink"/>
                <w:noProof/>
              </w:rPr>
            </w:rPrChange>
          </w:rPr>
          <w:t>Gambar 4.27</w:t>
        </w:r>
        <w:r w:rsidRPr="008F6775">
          <w:rPr>
            <w:noProof/>
            <w:webHidden/>
          </w:rPr>
          <w:tab/>
        </w:r>
        <w:r w:rsidRPr="0081315E">
          <w:rPr>
            <w:noProof/>
            <w:webHidden/>
          </w:rPr>
          <w:fldChar w:fldCharType="begin"/>
        </w:r>
        <w:r w:rsidRPr="008F6775">
          <w:rPr>
            <w:noProof/>
            <w:webHidden/>
          </w:rPr>
          <w:instrText xml:space="preserve"> PAGEREF _Toc202282907 \h </w:instrText>
        </w:r>
      </w:ins>
      <w:r w:rsidRPr="0081315E">
        <w:rPr>
          <w:noProof/>
          <w:webHidden/>
        </w:rPr>
      </w:r>
      <w:ins w:id="275" w:author="Lingga Safitri" w:date="2025-07-01T17:20:00Z" w16du:dateUtc="2025-07-01T10:20:00Z">
        <w:r w:rsidRPr="0081315E">
          <w:rPr>
            <w:noProof/>
            <w:webHidden/>
          </w:rPr>
          <w:fldChar w:fldCharType="separate"/>
        </w:r>
      </w:ins>
      <w:r w:rsidR="00461B03">
        <w:rPr>
          <w:noProof/>
          <w:webHidden/>
        </w:rPr>
        <w:t>77</w:t>
      </w:r>
      <w:ins w:id="276" w:author="Lingga Safitri" w:date="2025-07-01T17:20:00Z" w16du:dateUtc="2025-07-01T10:20:00Z">
        <w:r w:rsidRPr="0081315E">
          <w:rPr>
            <w:noProof/>
            <w:webHidden/>
          </w:rPr>
          <w:fldChar w:fldCharType="end"/>
        </w:r>
        <w:r w:rsidRPr="008F6775">
          <w:rPr>
            <w:rStyle w:val="Hyperlink"/>
            <w:noProof/>
            <w:color w:val="auto"/>
            <w:rPrChange w:id="277" w:author="Lingga Safitri" w:date="2025-07-01T17:21:00Z" w16du:dateUtc="2025-07-01T10:21:00Z">
              <w:rPr>
                <w:rStyle w:val="Hyperlink"/>
                <w:noProof/>
              </w:rPr>
            </w:rPrChange>
          </w:rPr>
          <w:fldChar w:fldCharType="end"/>
        </w:r>
      </w:ins>
    </w:p>
    <w:p w14:paraId="1591CECE" w14:textId="2DD9B00D" w:rsidR="008F6775" w:rsidRPr="008F6775" w:rsidRDefault="008F6775">
      <w:pPr>
        <w:pStyle w:val="TableofFigures"/>
        <w:tabs>
          <w:tab w:val="right" w:leader="dot" w:pos="9917"/>
        </w:tabs>
        <w:rPr>
          <w:ins w:id="278" w:author="Lingga Safitri" w:date="2025-07-01T17:20:00Z" w16du:dateUtc="2025-07-01T10:20:00Z"/>
          <w:rFonts w:eastAsiaTheme="minorEastAsia"/>
          <w:noProof/>
          <w:sz w:val="24"/>
          <w:szCs w:val="24"/>
          <w:lang w:val="en-ID" w:eastAsia="en-ID"/>
        </w:rPr>
      </w:pPr>
      <w:ins w:id="279" w:author="Lingga Safitri" w:date="2025-07-01T17:20:00Z" w16du:dateUtc="2025-07-01T10:20:00Z">
        <w:r w:rsidRPr="008F6775">
          <w:rPr>
            <w:rStyle w:val="Hyperlink"/>
            <w:noProof/>
            <w:color w:val="auto"/>
            <w:rPrChange w:id="280" w:author="Lingga Safitri" w:date="2025-07-01T17:21:00Z" w16du:dateUtc="2025-07-01T10:21:00Z">
              <w:rPr>
                <w:rStyle w:val="Hyperlink"/>
                <w:noProof/>
              </w:rPr>
            </w:rPrChange>
          </w:rPr>
          <w:fldChar w:fldCharType="begin"/>
        </w:r>
        <w:r w:rsidRPr="008F6775">
          <w:rPr>
            <w:rStyle w:val="Hyperlink"/>
            <w:noProof/>
            <w:color w:val="auto"/>
            <w:rPrChange w:id="281" w:author="Lingga Safitri" w:date="2025-07-01T17:21:00Z" w16du:dateUtc="2025-07-01T10:21:00Z">
              <w:rPr>
                <w:rStyle w:val="Hyperlink"/>
                <w:noProof/>
              </w:rPr>
            </w:rPrChange>
          </w:rPr>
          <w:instrText xml:space="preserve"> </w:instrText>
        </w:r>
        <w:r w:rsidRPr="008F6775">
          <w:rPr>
            <w:noProof/>
          </w:rPr>
          <w:instrText>HYPERLINK \l "_Toc202282908"</w:instrText>
        </w:r>
        <w:r w:rsidRPr="008F6775">
          <w:rPr>
            <w:rStyle w:val="Hyperlink"/>
            <w:noProof/>
            <w:color w:val="auto"/>
            <w:rPrChange w:id="282"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283" w:author="Lingga Safitri" w:date="2025-07-01T17:21:00Z" w16du:dateUtc="2025-07-01T10:21:00Z">
              <w:rPr>
                <w:rStyle w:val="Hyperlink"/>
                <w:noProof/>
              </w:rPr>
            </w:rPrChange>
          </w:rPr>
          <w:fldChar w:fldCharType="separate"/>
        </w:r>
        <w:r w:rsidRPr="008F6775">
          <w:rPr>
            <w:rStyle w:val="Hyperlink"/>
            <w:noProof/>
            <w:color w:val="auto"/>
            <w:rPrChange w:id="284" w:author="Lingga Safitri" w:date="2025-07-01T17:21:00Z" w16du:dateUtc="2025-07-01T10:21:00Z">
              <w:rPr>
                <w:rStyle w:val="Hyperlink"/>
                <w:noProof/>
              </w:rPr>
            </w:rPrChange>
          </w:rPr>
          <w:t>Gambar 4.28</w:t>
        </w:r>
        <w:r w:rsidRPr="008F6775">
          <w:rPr>
            <w:noProof/>
            <w:webHidden/>
          </w:rPr>
          <w:tab/>
        </w:r>
        <w:r w:rsidRPr="0081315E">
          <w:rPr>
            <w:noProof/>
            <w:webHidden/>
          </w:rPr>
          <w:fldChar w:fldCharType="begin"/>
        </w:r>
        <w:r w:rsidRPr="008F6775">
          <w:rPr>
            <w:noProof/>
            <w:webHidden/>
          </w:rPr>
          <w:instrText xml:space="preserve"> PAGEREF _Toc202282908 \h </w:instrText>
        </w:r>
      </w:ins>
      <w:r w:rsidRPr="0081315E">
        <w:rPr>
          <w:noProof/>
          <w:webHidden/>
        </w:rPr>
      </w:r>
      <w:ins w:id="285" w:author="Lingga Safitri" w:date="2025-07-01T17:20:00Z" w16du:dateUtc="2025-07-01T10:20:00Z">
        <w:r w:rsidRPr="0081315E">
          <w:rPr>
            <w:noProof/>
            <w:webHidden/>
          </w:rPr>
          <w:fldChar w:fldCharType="separate"/>
        </w:r>
      </w:ins>
      <w:r w:rsidR="00461B03">
        <w:rPr>
          <w:noProof/>
          <w:webHidden/>
        </w:rPr>
        <w:t>78</w:t>
      </w:r>
      <w:ins w:id="286" w:author="Lingga Safitri" w:date="2025-07-01T17:20:00Z" w16du:dateUtc="2025-07-01T10:20:00Z">
        <w:r w:rsidRPr="0081315E">
          <w:rPr>
            <w:noProof/>
            <w:webHidden/>
          </w:rPr>
          <w:fldChar w:fldCharType="end"/>
        </w:r>
        <w:r w:rsidRPr="008F6775">
          <w:rPr>
            <w:rStyle w:val="Hyperlink"/>
            <w:noProof/>
            <w:color w:val="auto"/>
            <w:rPrChange w:id="287" w:author="Lingga Safitri" w:date="2025-07-01T17:21:00Z" w16du:dateUtc="2025-07-01T10:21:00Z">
              <w:rPr>
                <w:rStyle w:val="Hyperlink"/>
                <w:noProof/>
              </w:rPr>
            </w:rPrChange>
          </w:rPr>
          <w:fldChar w:fldCharType="end"/>
        </w:r>
      </w:ins>
    </w:p>
    <w:p w14:paraId="15B77B1F" w14:textId="25783696" w:rsidR="008F6775" w:rsidRPr="008F6775" w:rsidRDefault="008F6775">
      <w:pPr>
        <w:pStyle w:val="TableofFigures"/>
        <w:tabs>
          <w:tab w:val="right" w:leader="dot" w:pos="9917"/>
        </w:tabs>
        <w:rPr>
          <w:ins w:id="288" w:author="Lingga Safitri" w:date="2025-07-01T17:20:00Z" w16du:dateUtc="2025-07-01T10:20:00Z"/>
          <w:rFonts w:eastAsiaTheme="minorEastAsia"/>
          <w:noProof/>
          <w:sz w:val="24"/>
          <w:szCs w:val="24"/>
          <w:lang w:val="en-ID" w:eastAsia="en-ID"/>
        </w:rPr>
      </w:pPr>
      <w:ins w:id="289" w:author="Lingga Safitri" w:date="2025-07-01T17:20:00Z" w16du:dateUtc="2025-07-01T10:20:00Z">
        <w:r w:rsidRPr="008F6775">
          <w:rPr>
            <w:rStyle w:val="Hyperlink"/>
            <w:noProof/>
            <w:color w:val="auto"/>
            <w:rPrChange w:id="290" w:author="Lingga Safitri" w:date="2025-07-01T17:21:00Z" w16du:dateUtc="2025-07-01T10:21:00Z">
              <w:rPr>
                <w:rStyle w:val="Hyperlink"/>
                <w:noProof/>
              </w:rPr>
            </w:rPrChange>
          </w:rPr>
          <w:fldChar w:fldCharType="begin"/>
        </w:r>
        <w:r w:rsidRPr="008F6775">
          <w:rPr>
            <w:rStyle w:val="Hyperlink"/>
            <w:noProof/>
            <w:color w:val="auto"/>
            <w:rPrChange w:id="291" w:author="Lingga Safitri" w:date="2025-07-01T17:21:00Z" w16du:dateUtc="2025-07-01T10:21:00Z">
              <w:rPr>
                <w:rStyle w:val="Hyperlink"/>
                <w:noProof/>
              </w:rPr>
            </w:rPrChange>
          </w:rPr>
          <w:instrText xml:space="preserve"> </w:instrText>
        </w:r>
        <w:r w:rsidRPr="008F6775">
          <w:rPr>
            <w:noProof/>
          </w:rPr>
          <w:instrText>HYPERLINK \l "_Toc202282909"</w:instrText>
        </w:r>
        <w:r w:rsidRPr="008F6775">
          <w:rPr>
            <w:rStyle w:val="Hyperlink"/>
            <w:noProof/>
            <w:color w:val="auto"/>
            <w:rPrChange w:id="292"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293" w:author="Lingga Safitri" w:date="2025-07-01T17:21:00Z" w16du:dateUtc="2025-07-01T10:21:00Z">
              <w:rPr>
                <w:rStyle w:val="Hyperlink"/>
                <w:noProof/>
              </w:rPr>
            </w:rPrChange>
          </w:rPr>
          <w:fldChar w:fldCharType="separate"/>
        </w:r>
        <w:r w:rsidRPr="008F6775">
          <w:rPr>
            <w:rStyle w:val="Hyperlink"/>
            <w:noProof/>
            <w:color w:val="auto"/>
            <w:rPrChange w:id="294" w:author="Lingga Safitri" w:date="2025-07-01T17:21:00Z" w16du:dateUtc="2025-07-01T10:21:00Z">
              <w:rPr>
                <w:rStyle w:val="Hyperlink"/>
                <w:noProof/>
              </w:rPr>
            </w:rPrChange>
          </w:rPr>
          <w:t>Gambar 29 C:\User\MPI\Downloads\medical-convesation</w:t>
        </w:r>
        <w:r w:rsidRPr="008F6775">
          <w:rPr>
            <w:noProof/>
            <w:webHidden/>
          </w:rPr>
          <w:tab/>
        </w:r>
        <w:r w:rsidRPr="0081315E">
          <w:rPr>
            <w:noProof/>
            <w:webHidden/>
          </w:rPr>
          <w:fldChar w:fldCharType="begin"/>
        </w:r>
        <w:r w:rsidRPr="008F6775">
          <w:rPr>
            <w:noProof/>
            <w:webHidden/>
          </w:rPr>
          <w:instrText xml:space="preserve"> PAGEREF _Toc202282909 \h </w:instrText>
        </w:r>
      </w:ins>
      <w:r w:rsidRPr="0081315E">
        <w:rPr>
          <w:noProof/>
          <w:webHidden/>
        </w:rPr>
      </w:r>
      <w:ins w:id="295" w:author="Lingga Safitri" w:date="2025-07-01T17:20:00Z" w16du:dateUtc="2025-07-01T10:20:00Z">
        <w:r w:rsidRPr="0081315E">
          <w:rPr>
            <w:noProof/>
            <w:webHidden/>
          </w:rPr>
          <w:fldChar w:fldCharType="separate"/>
        </w:r>
      </w:ins>
      <w:r w:rsidR="00461B03">
        <w:rPr>
          <w:noProof/>
          <w:webHidden/>
        </w:rPr>
        <w:t>88</w:t>
      </w:r>
      <w:ins w:id="296" w:author="Lingga Safitri" w:date="2025-07-01T17:20:00Z" w16du:dateUtc="2025-07-01T10:20:00Z">
        <w:r w:rsidRPr="0081315E">
          <w:rPr>
            <w:noProof/>
            <w:webHidden/>
          </w:rPr>
          <w:fldChar w:fldCharType="end"/>
        </w:r>
        <w:r w:rsidRPr="008F6775">
          <w:rPr>
            <w:rStyle w:val="Hyperlink"/>
            <w:noProof/>
            <w:color w:val="auto"/>
            <w:rPrChange w:id="297" w:author="Lingga Safitri" w:date="2025-07-01T17:21:00Z" w16du:dateUtc="2025-07-01T10:21:00Z">
              <w:rPr>
                <w:rStyle w:val="Hyperlink"/>
                <w:noProof/>
              </w:rPr>
            </w:rPrChange>
          </w:rPr>
          <w:fldChar w:fldCharType="end"/>
        </w:r>
      </w:ins>
    </w:p>
    <w:p w14:paraId="3C97CBE8" w14:textId="7D18E496" w:rsidR="00FB4CC9" w:rsidRPr="008F6775" w:rsidRDefault="008F6775" w:rsidP="00FB4CC9">
      <w:pPr>
        <w:pStyle w:val="TableofFigures"/>
        <w:tabs>
          <w:tab w:val="right" w:leader="dot" w:pos="9917"/>
        </w:tabs>
        <w:rPr>
          <w:rFonts w:ascii="Times New Roman" w:hAnsi="Times New Roman" w:cs="Times New Roman"/>
          <w:b/>
          <w:bCs/>
          <w:sz w:val="32"/>
          <w:szCs w:val="32"/>
        </w:rPr>
      </w:pPr>
      <w:ins w:id="298" w:author="Lingga Safitri" w:date="2025-07-01T17:20:00Z" w16du:dateUtc="2025-07-01T10:20:00Z">
        <w:r w:rsidRPr="0081315E">
          <w:rPr>
            <w:rFonts w:ascii="Times New Roman" w:hAnsi="Times New Roman" w:cs="Times New Roman"/>
            <w:b/>
            <w:bCs/>
            <w:sz w:val="32"/>
            <w:szCs w:val="32"/>
          </w:rPr>
          <w:fldChar w:fldCharType="end"/>
        </w:r>
      </w:ins>
      <w:r w:rsidR="00FB4CC9" w:rsidRPr="008F6775">
        <w:rPr>
          <w:rFonts w:ascii="Times New Roman" w:hAnsi="Times New Roman" w:cs="Times New Roman"/>
          <w:b/>
          <w:bCs/>
          <w:sz w:val="32"/>
          <w:szCs w:val="32"/>
        </w:rPr>
        <w:t xml:space="preserve"> </w:t>
      </w:r>
    </w:p>
    <w:p w14:paraId="76CF2B55" w14:textId="27B33A9D" w:rsidR="009271E1" w:rsidRPr="008F6775" w:rsidRDefault="009271E1" w:rsidP="009271E1">
      <w:pPr>
        <w:spacing w:line="360" w:lineRule="auto"/>
        <w:rPr>
          <w:rFonts w:ascii="Times New Roman" w:hAnsi="Times New Roman" w:cs="Times New Roman"/>
          <w:b/>
          <w:bCs/>
          <w:sz w:val="32"/>
          <w:szCs w:val="32"/>
        </w:rPr>
      </w:pPr>
    </w:p>
    <w:p w14:paraId="36412216" w14:textId="77777777" w:rsidR="00E65DD0" w:rsidRPr="008F6775" w:rsidRDefault="00E65DD0" w:rsidP="00346688">
      <w:pPr>
        <w:spacing w:line="360" w:lineRule="auto"/>
        <w:rPr>
          <w:ins w:id="299" w:author="Lingga Safitri" w:date="2025-07-01T16:56:00Z" w16du:dateUtc="2025-07-01T09:56:00Z"/>
          <w:rFonts w:ascii="Times New Roman" w:hAnsi="Times New Roman" w:cs="Times New Roman"/>
          <w:b/>
          <w:bCs/>
        </w:rPr>
      </w:pPr>
      <w:r w:rsidRPr="008F6775">
        <w:rPr>
          <w:rFonts w:ascii="Times New Roman" w:hAnsi="Times New Roman" w:cs="Times New Roman"/>
          <w:b/>
          <w:bCs/>
        </w:rPr>
        <w:br w:type="page"/>
      </w:r>
    </w:p>
    <w:p w14:paraId="354E884A" w14:textId="229549FA" w:rsidR="002F21BC" w:rsidRPr="00744A81" w:rsidRDefault="002F21BC" w:rsidP="00744A81">
      <w:pPr>
        <w:pStyle w:val="Heading1"/>
        <w:rPr>
          <w:ins w:id="300" w:author="Lingga Safitri" w:date="2025-07-01T16:56:00Z" w16du:dateUtc="2025-07-01T09:56:00Z"/>
          <w:sz w:val="32"/>
          <w:szCs w:val="32"/>
        </w:rPr>
        <w:pPrChange w:id="301" w:author="Lingga Safitri" w:date="2025-07-01T16:56:00Z" w16du:dateUtc="2025-07-01T09:56:00Z">
          <w:pPr>
            <w:spacing w:line="360" w:lineRule="auto"/>
          </w:pPr>
        </w:pPrChange>
      </w:pPr>
      <w:bookmarkStart w:id="302" w:name="_Toc202286194"/>
      <w:ins w:id="303" w:author="Lingga Safitri" w:date="2025-07-01T16:56:00Z" w16du:dateUtc="2025-07-01T09:56:00Z">
        <w:r w:rsidRPr="00744A81">
          <w:rPr>
            <w:sz w:val="32"/>
            <w:szCs w:val="32"/>
          </w:rPr>
          <w:lastRenderedPageBreak/>
          <w:t>DAFTAR TABEL</w:t>
        </w:r>
        <w:bookmarkEnd w:id="302"/>
      </w:ins>
    </w:p>
    <w:p w14:paraId="3FDEEA2F" w14:textId="2723C108" w:rsidR="008F6775" w:rsidRPr="008F6775" w:rsidRDefault="008F6775">
      <w:pPr>
        <w:pStyle w:val="TableofFigures"/>
        <w:tabs>
          <w:tab w:val="right" w:leader="dot" w:pos="9917"/>
        </w:tabs>
        <w:rPr>
          <w:ins w:id="304" w:author="Lingga Safitri" w:date="2025-07-01T17:19:00Z" w16du:dateUtc="2025-07-01T10:19:00Z"/>
          <w:rFonts w:eastAsiaTheme="minorEastAsia"/>
          <w:noProof/>
          <w:sz w:val="24"/>
          <w:szCs w:val="24"/>
          <w:lang w:val="en-ID" w:eastAsia="en-ID"/>
        </w:rPr>
      </w:pPr>
      <w:ins w:id="305" w:author="Lingga Safitri" w:date="2025-07-01T17:19:00Z" w16du:dateUtc="2025-07-01T10:19:00Z">
        <w:r w:rsidRPr="0081315E">
          <w:rPr>
            <w:rFonts w:ascii="Times New Roman" w:hAnsi="Times New Roman" w:cs="Times New Roman"/>
            <w:b/>
            <w:bCs/>
          </w:rPr>
          <w:fldChar w:fldCharType="begin"/>
        </w:r>
        <w:r w:rsidRPr="008F6775">
          <w:rPr>
            <w:rFonts w:ascii="Times New Roman" w:hAnsi="Times New Roman" w:cs="Times New Roman"/>
            <w:b/>
            <w:bCs/>
          </w:rPr>
          <w:instrText xml:space="preserve"> TOC \h \z \c "Tabel 4" </w:instrText>
        </w:r>
        <w:r w:rsidRPr="0081315E">
          <w:rPr>
            <w:rFonts w:ascii="Times New Roman" w:hAnsi="Times New Roman" w:cs="Times New Roman"/>
            <w:b/>
            <w:bCs/>
          </w:rPr>
          <w:fldChar w:fldCharType="separate"/>
        </w:r>
        <w:r w:rsidRPr="008F6775">
          <w:rPr>
            <w:rStyle w:val="Hyperlink"/>
            <w:noProof/>
            <w:color w:val="auto"/>
            <w:rPrChange w:id="306" w:author="Lingga Safitri" w:date="2025-07-01T17:21:00Z" w16du:dateUtc="2025-07-01T10:21:00Z">
              <w:rPr>
                <w:rStyle w:val="Hyperlink"/>
                <w:noProof/>
              </w:rPr>
            </w:rPrChange>
          </w:rPr>
          <w:fldChar w:fldCharType="begin"/>
        </w:r>
        <w:r w:rsidRPr="008F6775">
          <w:rPr>
            <w:rStyle w:val="Hyperlink"/>
            <w:noProof/>
            <w:color w:val="auto"/>
            <w:rPrChange w:id="307" w:author="Lingga Safitri" w:date="2025-07-01T17:21:00Z" w16du:dateUtc="2025-07-01T10:21:00Z">
              <w:rPr>
                <w:rStyle w:val="Hyperlink"/>
                <w:noProof/>
              </w:rPr>
            </w:rPrChange>
          </w:rPr>
          <w:instrText xml:space="preserve"> </w:instrText>
        </w:r>
        <w:r w:rsidRPr="008F6775">
          <w:rPr>
            <w:noProof/>
          </w:rPr>
          <w:instrText>HYPERLINK \l "_Toc202282797"</w:instrText>
        </w:r>
        <w:r w:rsidRPr="008F6775">
          <w:rPr>
            <w:rStyle w:val="Hyperlink"/>
            <w:noProof/>
            <w:color w:val="auto"/>
            <w:rPrChange w:id="30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309" w:author="Lingga Safitri" w:date="2025-07-01T17:21:00Z" w16du:dateUtc="2025-07-01T10:21:00Z">
              <w:rPr>
                <w:rStyle w:val="Hyperlink"/>
                <w:noProof/>
              </w:rPr>
            </w:rPrChange>
          </w:rPr>
          <w:fldChar w:fldCharType="separate"/>
        </w:r>
        <w:r w:rsidRPr="008F6775">
          <w:rPr>
            <w:rStyle w:val="Hyperlink"/>
            <w:noProof/>
            <w:color w:val="auto"/>
            <w:rPrChange w:id="310" w:author="Lingga Safitri" w:date="2025-07-01T17:21:00Z" w16du:dateUtc="2025-07-01T10:21:00Z">
              <w:rPr>
                <w:rStyle w:val="Hyperlink"/>
                <w:noProof/>
              </w:rPr>
            </w:rPrChange>
          </w:rPr>
          <w:t>Tabel 4 1 Login</w:t>
        </w:r>
        <w:r w:rsidRPr="008F6775">
          <w:rPr>
            <w:noProof/>
            <w:webHidden/>
          </w:rPr>
          <w:tab/>
        </w:r>
        <w:r w:rsidRPr="0081315E">
          <w:rPr>
            <w:noProof/>
            <w:webHidden/>
          </w:rPr>
          <w:fldChar w:fldCharType="begin"/>
        </w:r>
        <w:r w:rsidRPr="008F6775">
          <w:rPr>
            <w:noProof/>
            <w:webHidden/>
          </w:rPr>
          <w:instrText xml:space="preserve"> PAGEREF _Toc202282797 \h </w:instrText>
        </w:r>
      </w:ins>
      <w:r w:rsidRPr="0081315E">
        <w:rPr>
          <w:noProof/>
          <w:webHidden/>
        </w:rPr>
      </w:r>
      <w:ins w:id="311" w:author="Lingga Safitri" w:date="2025-07-01T17:19:00Z" w16du:dateUtc="2025-07-01T10:19:00Z">
        <w:r w:rsidRPr="0081315E">
          <w:rPr>
            <w:noProof/>
            <w:webHidden/>
          </w:rPr>
          <w:fldChar w:fldCharType="separate"/>
        </w:r>
      </w:ins>
      <w:r w:rsidR="00461B03">
        <w:rPr>
          <w:noProof/>
          <w:webHidden/>
        </w:rPr>
        <w:t>37</w:t>
      </w:r>
      <w:ins w:id="312" w:author="Lingga Safitri" w:date="2025-07-01T17:19:00Z" w16du:dateUtc="2025-07-01T10:19:00Z">
        <w:r w:rsidRPr="0081315E">
          <w:rPr>
            <w:noProof/>
            <w:webHidden/>
          </w:rPr>
          <w:fldChar w:fldCharType="end"/>
        </w:r>
        <w:r w:rsidRPr="008F6775">
          <w:rPr>
            <w:rStyle w:val="Hyperlink"/>
            <w:noProof/>
            <w:color w:val="auto"/>
            <w:rPrChange w:id="313" w:author="Lingga Safitri" w:date="2025-07-01T17:21:00Z" w16du:dateUtc="2025-07-01T10:21:00Z">
              <w:rPr>
                <w:rStyle w:val="Hyperlink"/>
                <w:noProof/>
              </w:rPr>
            </w:rPrChange>
          </w:rPr>
          <w:fldChar w:fldCharType="end"/>
        </w:r>
      </w:ins>
    </w:p>
    <w:p w14:paraId="65CAEAA8" w14:textId="225F4FCC" w:rsidR="008F6775" w:rsidRPr="008F6775" w:rsidRDefault="008F6775">
      <w:pPr>
        <w:pStyle w:val="TableofFigures"/>
        <w:tabs>
          <w:tab w:val="right" w:leader="dot" w:pos="9917"/>
        </w:tabs>
        <w:rPr>
          <w:ins w:id="314" w:author="Lingga Safitri" w:date="2025-07-01T17:19:00Z" w16du:dateUtc="2025-07-01T10:19:00Z"/>
          <w:rFonts w:eastAsiaTheme="minorEastAsia"/>
          <w:noProof/>
          <w:sz w:val="24"/>
          <w:szCs w:val="24"/>
          <w:lang w:val="en-ID" w:eastAsia="en-ID"/>
        </w:rPr>
      </w:pPr>
      <w:ins w:id="315" w:author="Lingga Safitri" w:date="2025-07-01T17:19:00Z" w16du:dateUtc="2025-07-01T10:19:00Z">
        <w:r w:rsidRPr="008F6775">
          <w:rPr>
            <w:rStyle w:val="Hyperlink"/>
            <w:noProof/>
            <w:color w:val="auto"/>
            <w:rPrChange w:id="316" w:author="Lingga Safitri" w:date="2025-07-01T17:21:00Z" w16du:dateUtc="2025-07-01T10:21:00Z">
              <w:rPr>
                <w:rStyle w:val="Hyperlink"/>
                <w:noProof/>
              </w:rPr>
            </w:rPrChange>
          </w:rPr>
          <w:fldChar w:fldCharType="begin"/>
        </w:r>
        <w:r w:rsidRPr="008F6775">
          <w:rPr>
            <w:rStyle w:val="Hyperlink"/>
            <w:noProof/>
            <w:color w:val="auto"/>
            <w:rPrChange w:id="317" w:author="Lingga Safitri" w:date="2025-07-01T17:21:00Z" w16du:dateUtc="2025-07-01T10:21:00Z">
              <w:rPr>
                <w:rStyle w:val="Hyperlink"/>
                <w:noProof/>
              </w:rPr>
            </w:rPrChange>
          </w:rPr>
          <w:instrText xml:space="preserve"> </w:instrText>
        </w:r>
        <w:r w:rsidRPr="008F6775">
          <w:rPr>
            <w:noProof/>
          </w:rPr>
          <w:instrText>HYPERLINK \l "_Toc202282798"</w:instrText>
        </w:r>
        <w:r w:rsidRPr="008F6775">
          <w:rPr>
            <w:rStyle w:val="Hyperlink"/>
            <w:noProof/>
            <w:color w:val="auto"/>
            <w:rPrChange w:id="31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319" w:author="Lingga Safitri" w:date="2025-07-01T17:21:00Z" w16du:dateUtc="2025-07-01T10:21:00Z">
              <w:rPr>
                <w:rStyle w:val="Hyperlink"/>
                <w:noProof/>
              </w:rPr>
            </w:rPrChange>
          </w:rPr>
          <w:fldChar w:fldCharType="separate"/>
        </w:r>
        <w:r w:rsidRPr="008F6775">
          <w:rPr>
            <w:rStyle w:val="Hyperlink"/>
            <w:noProof/>
            <w:color w:val="auto"/>
            <w:rPrChange w:id="320" w:author="Lingga Safitri" w:date="2025-07-01T17:21:00Z" w16du:dateUtc="2025-07-01T10:21:00Z">
              <w:rPr>
                <w:rStyle w:val="Hyperlink"/>
                <w:noProof/>
              </w:rPr>
            </w:rPrChange>
          </w:rPr>
          <w:t>Tabel 4 2 baris yang dilewati</w:t>
        </w:r>
        <w:r w:rsidRPr="008F6775">
          <w:rPr>
            <w:noProof/>
            <w:webHidden/>
          </w:rPr>
          <w:tab/>
        </w:r>
        <w:r w:rsidRPr="0081315E">
          <w:rPr>
            <w:noProof/>
            <w:webHidden/>
          </w:rPr>
          <w:fldChar w:fldCharType="begin"/>
        </w:r>
        <w:r w:rsidRPr="008F6775">
          <w:rPr>
            <w:noProof/>
            <w:webHidden/>
          </w:rPr>
          <w:instrText xml:space="preserve"> PAGEREF _Toc202282798 \h </w:instrText>
        </w:r>
      </w:ins>
      <w:r w:rsidRPr="0081315E">
        <w:rPr>
          <w:noProof/>
          <w:webHidden/>
        </w:rPr>
      </w:r>
      <w:ins w:id="321" w:author="Lingga Safitri" w:date="2025-07-01T17:19:00Z" w16du:dateUtc="2025-07-01T10:19:00Z">
        <w:r w:rsidRPr="0081315E">
          <w:rPr>
            <w:noProof/>
            <w:webHidden/>
          </w:rPr>
          <w:fldChar w:fldCharType="separate"/>
        </w:r>
      </w:ins>
      <w:r w:rsidR="00461B03">
        <w:rPr>
          <w:noProof/>
          <w:webHidden/>
        </w:rPr>
        <w:t>38</w:t>
      </w:r>
      <w:ins w:id="322" w:author="Lingga Safitri" w:date="2025-07-01T17:19:00Z" w16du:dateUtc="2025-07-01T10:19:00Z">
        <w:r w:rsidRPr="0081315E">
          <w:rPr>
            <w:noProof/>
            <w:webHidden/>
          </w:rPr>
          <w:fldChar w:fldCharType="end"/>
        </w:r>
        <w:r w:rsidRPr="008F6775">
          <w:rPr>
            <w:rStyle w:val="Hyperlink"/>
            <w:noProof/>
            <w:color w:val="auto"/>
            <w:rPrChange w:id="323" w:author="Lingga Safitri" w:date="2025-07-01T17:21:00Z" w16du:dateUtc="2025-07-01T10:21:00Z">
              <w:rPr>
                <w:rStyle w:val="Hyperlink"/>
                <w:noProof/>
              </w:rPr>
            </w:rPrChange>
          </w:rPr>
          <w:fldChar w:fldCharType="end"/>
        </w:r>
      </w:ins>
    </w:p>
    <w:p w14:paraId="34992A37" w14:textId="335AEBFB" w:rsidR="008F6775" w:rsidRPr="008F6775" w:rsidRDefault="008F6775">
      <w:pPr>
        <w:pStyle w:val="TableofFigures"/>
        <w:tabs>
          <w:tab w:val="right" w:leader="dot" w:pos="9917"/>
        </w:tabs>
        <w:rPr>
          <w:ins w:id="324" w:author="Lingga Safitri" w:date="2025-07-01T17:19:00Z" w16du:dateUtc="2025-07-01T10:19:00Z"/>
          <w:rFonts w:eastAsiaTheme="minorEastAsia"/>
          <w:noProof/>
          <w:sz w:val="24"/>
          <w:szCs w:val="24"/>
          <w:lang w:val="en-ID" w:eastAsia="en-ID"/>
        </w:rPr>
      </w:pPr>
      <w:ins w:id="325" w:author="Lingga Safitri" w:date="2025-07-01T17:19:00Z" w16du:dateUtc="2025-07-01T10:19:00Z">
        <w:r w:rsidRPr="008F6775">
          <w:rPr>
            <w:rStyle w:val="Hyperlink"/>
            <w:noProof/>
            <w:color w:val="auto"/>
            <w:rPrChange w:id="326" w:author="Lingga Safitri" w:date="2025-07-01T17:21:00Z" w16du:dateUtc="2025-07-01T10:21:00Z">
              <w:rPr>
                <w:rStyle w:val="Hyperlink"/>
                <w:noProof/>
              </w:rPr>
            </w:rPrChange>
          </w:rPr>
          <w:fldChar w:fldCharType="begin"/>
        </w:r>
        <w:r w:rsidRPr="008F6775">
          <w:rPr>
            <w:rStyle w:val="Hyperlink"/>
            <w:noProof/>
            <w:color w:val="auto"/>
            <w:rPrChange w:id="327" w:author="Lingga Safitri" w:date="2025-07-01T17:21:00Z" w16du:dateUtc="2025-07-01T10:21:00Z">
              <w:rPr>
                <w:rStyle w:val="Hyperlink"/>
                <w:noProof/>
              </w:rPr>
            </w:rPrChange>
          </w:rPr>
          <w:instrText xml:space="preserve"> </w:instrText>
        </w:r>
        <w:r w:rsidRPr="008F6775">
          <w:rPr>
            <w:noProof/>
          </w:rPr>
          <w:instrText>HYPERLINK \l "_Toc202282799"</w:instrText>
        </w:r>
        <w:r w:rsidRPr="008F6775">
          <w:rPr>
            <w:rStyle w:val="Hyperlink"/>
            <w:noProof/>
            <w:color w:val="auto"/>
            <w:rPrChange w:id="32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329" w:author="Lingga Safitri" w:date="2025-07-01T17:21:00Z" w16du:dateUtc="2025-07-01T10:21:00Z">
              <w:rPr>
                <w:rStyle w:val="Hyperlink"/>
                <w:noProof/>
              </w:rPr>
            </w:rPrChange>
          </w:rPr>
          <w:fldChar w:fldCharType="separate"/>
        </w:r>
        <w:r w:rsidRPr="008F6775">
          <w:rPr>
            <w:rStyle w:val="Hyperlink"/>
            <w:noProof/>
            <w:color w:val="auto"/>
            <w:rPrChange w:id="330" w:author="Lingga Safitri" w:date="2025-07-01T17:21:00Z" w16du:dateUtc="2025-07-01T10:21:00Z">
              <w:rPr>
                <w:rStyle w:val="Hyperlink"/>
                <w:noProof/>
              </w:rPr>
            </w:rPrChange>
          </w:rPr>
          <w:t>Tabel 4 3 Baris Kode</w:t>
        </w:r>
        <w:r w:rsidRPr="008F6775">
          <w:rPr>
            <w:noProof/>
            <w:webHidden/>
          </w:rPr>
          <w:tab/>
        </w:r>
        <w:r w:rsidRPr="0081315E">
          <w:rPr>
            <w:noProof/>
            <w:webHidden/>
          </w:rPr>
          <w:fldChar w:fldCharType="begin"/>
        </w:r>
        <w:r w:rsidRPr="008F6775">
          <w:rPr>
            <w:noProof/>
            <w:webHidden/>
          </w:rPr>
          <w:instrText xml:space="preserve"> PAGEREF _Toc202282799 \h </w:instrText>
        </w:r>
      </w:ins>
      <w:r w:rsidRPr="0081315E">
        <w:rPr>
          <w:noProof/>
          <w:webHidden/>
        </w:rPr>
      </w:r>
      <w:ins w:id="331" w:author="Lingga Safitri" w:date="2025-07-01T17:19:00Z" w16du:dateUtc="2025-07-01T10:19:00Z">
        <w:r w:rsidRPr="0081315E">
          <w:rPr>
            <w:noProof/>
            <w:webHidden/>
          </w:rPr>
          <w:fldChar w:fldCharType="separate"/>
        </w:r>
      </w:ins>
      <w:r w:rsidR="00461B03">
        <w:rPr>
          <w:noProof/>
          <w:webHidden/>
        </w:rPr>
        <w:t>39</w:t>
      </w:r>
      <w:ins w:id="332" w:author="Lingga Safitri" w:date="2025-07-01T17:19:00Z" w16du:dateUtc="2025-07-01T10:19:00Z">
        <w:r w:rsidRPr="0081315E">
          <w:rPr>
            <w:noProof/>
            <w:webHidden/>
          </w:rPr>
          <w:fldChar w:fldCharType="end"/>
        </w:r>
        <w:r w:rsidRPr="008F6775">
          <w:rPr>
            <w:rStyle w:val="Hyperlink"/>
            <w:noProof/>
            <w:color w:val="auto"/>
            <w:rPrChange w:id="333" w:author="Lingga Safitri" w:date="2025-07-01T17:21:00Z" w16du:dateUtc="2025-07-01T10:21:00Z">
              <w:rPr>
                <w:rStyle w:val="Hyperlink"/>
                <w:noProof/>
              </w:rPr>
            </w:rPrChange>
          </w:rPr>
          <w:fldChar w:fldCharType="end"/>
        </w:r>
      </w:ins>
    </w:p>
    <w:p w14:paraId="72F54B21" w14:textId="405BDC73" w:rsidR="008F6775" w:rsidRPr="008F6775" w:rsidRDefault="008F6775">
      <w:pPr>
        <w:pStyle w:val="TableofFigures"/>
        <w:tabs>
          <w:tab w:val="right" w:leader="dot" w:pos="9917"/>
        </w:tabs>
        <w:rPr>
          <w:ins w:id="334" w:author="Lingga Safitri" w:date="2025-07-01T17:19:00Z" w16du:dateUtc="2025-07-01T10:19:00Z"/>
          <w:rFonts w:eastAsiaTheme="minorEastAsia"/>
          <w:noProof/>
          <w:sz w:val="24"/>
          <w:szCs w:val="24"/>
          <w:lang w:val="en-ID" w:eastAsia="en-ID"/>
        </w:rPr>
      </w:pPr>
      <w:ins w:id="335" w:author="Lingga Safitri" w:date="2025-07-01T17:19:00Z" w16du:dateUtc="2025-07-01T10:19:00Z">
        <w:r w:rsidRPr="008F6775">
          <w:rPr>
            <w:rStyle w:val="Hyperlink"/>
            <w:noProof/>
            <w:color w:val="auto"/>
            <w:rPrChange w:id="336" w:author="Lingga Safitri" w:date="2025-07-01T17:21:00Z" w16du:dateUtc="2025-07-01T10:21:00Z">
              <w:rPr>
                <w:rStyle w:val="Hyperlink"/>
                <w:noProof/>
              </w:rPr>
            </w:rPrChange>
          </w:rPr>
          <w:fldChar w:fldCharType="begin"/>
        </w:r>
        <w:r w:rsidRPr="008F6775">
          <w:rPr>
            <w:rStyle w:val="Hyperlink"/>
            <w:noProof/>
            <w:color w:val="auto"/>
            <w:rPrChange w:id="337" w:author="Lingga Safitri" w:date="2025-07-01T17:21:00Z" w16du:dateUtc="2025-07-01T10:21:00Z">
              <w:rPr>
                <w:rStyle w:val="Hyperlink"/>
                <w:noProof/>
              </w:rPr>
            </w:rPrChange>
          </w:rPr>
          <w:instrText xml:space="preserve"> </w:instrText>
        </w:r>
        <w:r w:rsidRPr="008F6775">
          <w:rPr>
            <w:noProof/>
          </w:rPr>
          <w:instrText>HYPERLINK \l "_Toc202282800"</w:instrText>
        </w:r>
        <w:r w:rsidRPr="008F6775">
          <w:rPr>
            <w:rStyle w:val="Hyperlink"/>
            <w:noProof/>
            <w:color w:val="auto"/>
            <w:rPrChange w:id="33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339" w:author="Lingga Safitri" w:date="2025-07-01T17:21:00Z" w16du:dateUtc="2025-07-01T10:21:00Z">
              <w:rPr>
                <w:rStyle w:val="Hyperlink"/>
                <w:noProof/>
              </w:rPr>
            </w:rPrChange>
          </w:rPr>
          <w:fldChar w:fldCharType="separate"/>
        </w:r>
        <w:r w:rsidRPr="008F6775">
          <w:rPr>
            <w:rStyle w:val="Hyperlink"/>
            <w:noProof/>
            <w:color w:val="auto"/>
            <w:rPrChange w:id="340" w:author="Lingga Safitri" w:date="2025-07-01T17:21:00Z" w16du:dateUtc="2025-07-01T10:21:00Z">
              <w:rPr>
                <w:rStyle w:val="Hyperlink"/>
                <w:noProof/>
              </w:rPr>
            </w:rPrChange>
          </w:rPr>
          <w:t>Tabel 4 4 Dashboard User atau pasien</w:t>
        </w:r>
        <w:r w:rsidRPr="008F6775">
          <w:rPr>
            <w:noProof/>
            <w:webHidden/>
          </w:rPr>
          <w:tab/>
        </w:r>
        <w:r w:rsidRPr="0081315E">
          <w:rPr>
            <w:noProof/>
            <w:webHidden/>
          </w:rPr>
          <w:fldChar w:fldCharType="begin"/>
        </w:r>
        <w:r w:rsidRPr="008F6775">
          <w:rPr>
            <w:noProof/>
            <w:webHidden/>
          </w:rPr>
          <w:instrText xml:space="preserve"> PAGEREF _Toc202282800 \h </w:instrText>
        </w:r>
      </w:ins>
      <w:r w:rsidRPr="0081315E">
        <w:rPr>
          <w:noProof/>
          <w:webHidden/>
        </w:rPr>
      </w:r>
      <w:ins w:id="341" w:author="Lingga Safitri" w:date="2025-07-01T17:19:00Z" w16du:dateUtc="2025-07-01T10:19:00Z">
        <w:r w:rsidRPr="0081315E">
          <w:rPr>
            <w:noProof/>
            <w:webHidden/>
          </w:rPr>
          <w:fldChar w:fldCharType="separate"/>
        </w:r>
      </w:ins>
      <w:r w:rsidR="00461B03">
        <w:rPr>
          <w:noProof/>
          <w:webHidden/>
        </w:rPr>
        <w:t>42</w:t>
      </w:r>
      <w:ins w:id="342" w:author="Lingga Safitri" w:date="2025-07-01T17:19:00Z" w16du:dateUtc="2025-07-01T10:19:00Z">
        <w:r w:rsidRPr="0081315E">
          <w:rPr>
            <w:noProof/>
            <w:webHidden/>
          </w:rPr>
          <w:fldChar w:fldCharType="end"/>
        </w:r>
        <w:r w:rsidRPr="008F6775">
          <w:rPr>
            <w:rStyle w:val="Hyperlink"/>
            <w:noProof/>
            <w:color w:val="auto"/>
            <w:rPrChange w:id="343" w:author="Lingga Safitri" w:date="2025-07-01T17:21:00Z" w16du:dateUtc="2025-07-01T10:21:00Z">
              <w:rPr>
                <w:rStyle w:val="Hyperlink"/>
                <w:noProof/>
              </w:rPr>
            </w:rPrChange>
          </w:rPr>
          <w:fldChar w:fldCharType="end"/>
        </w:r>
      </w:ins>
    </w:p>
    <w:p w14:paraId="4750384F" w14:textId="66AB1F60" w:rsidR="008F6775" w:rsidRPr="008F6775" w:rsidRDefault="008F6775">
      <w:pPr>
        <w:pStyle w:val="TableofFigures"/>
        <w:tabs>
          <w:tab w:val="right" w:leader="dot" w:pos="9917"/>
        </w:tabs>
        <w:rPr>
          <w:ins w:id="344" w:author="Lingga Safitri" w:date="2025-07-01T17:19:00Z" w16du:dateUtc="2025-07-01T10:19:00Z"/>
          <w:rFonts w:eastAsiaTheme="minorEastAsia"/>
          <w:noProof/>
          <w:sz w:val="24"/>
          <w:szCs w:val="24"/>
          <w:lang w:val="en-ID" w:eastAsia="en-ID"/>
        </w:rPr>
      </w:pPr>
      <w:ins w:id="345" w:author="Lingga Safitri" w:date="2025-07-01T17:19:00Z" w16du:dateUtc="2025-07-01T10:19:00Z">
        <w:r w:rsidRPr="008F6775">
          <w:rPr>
            <w:rStyle w:val="Hyperlink"/>
            <w:noProof/>
            <w:color w:val="auto"/>
            <w:rPrChange w:id="346" w:author="Lingga Safitri" w:date="2025-07-01T17:21:00Z" w16du:dateUtc="2025-07-01T10:21:00Z">
              <w:rPr>
                <w:rStyle w:val="Hyperlink"/>
                <w:noProof/>
              </w:rPr>
            </w:rPrChange>
          </w:rPr>
          <w:fldChar w:fldCharType="begin"/>
        </w:r>
        <w:r w:rsidRPr="008F6775">
          <w:rPr>
            <w:rStyle w:val="Hyperlink"/>
            <w:noProof/>
            <w:color w:val="auto"/>
            <w:rPrChange w:id="347" w:author="Lingga Safitri" w:date="2025-07-01T17:21:00Z" w16du:dateUtc="2025-07-01T10:21:00Z">
              <w:rPr>
                <w:rStyle w:val="Hyperlink"/>
                <w:noProof/>
              </w:rPr>
            </w:rPrChange>
          </w:rPr>
          <w:instrText xml:space="preserve"> </w:instrText>
        </w:r>
        <w:r w:rsidRPr="008F6775">
          <w:rPr>
            <w:noProof/>
          </w:rPr>
          <w:instrText>HYPERLINK \l "_Toc202282801"</w:instrText>
        </w:r>
        <w:r w:rsidRPr="008F6775">
          <w:rPr>
            <w:rStyle w:val="Hyperlink"/>
            <w:noProof/>
            <w:color w:val="auto"/>
            <w:rPrChange w:id="34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349" w:author="Lingga Safitri" w:date="2025-07-01T17:21:00Z" w16du:dateUtc="2025-07-01T10:21:00Z">
              <w:rPr>
                <w:rStyle w:val="Hyperlink"/>
                <w:noProof/>
              </w:rPr>
            </w:rPrChange>
          </w:rPr>
          <w:fldChar w:fldCharType="separate"/>
        </w:r>
        <w:r w:rsidRPr="008F6775">
          <w:rPr>
            <w:rStyle w:val="Hyperlink"/>
            <w:noProof/>
            <w:color w:val="auto"/>
            <w:rPrChange w:id="350" w:author="Lingga Safitri" w:date="2025-07-01T17:21:00Z" w16du:dateUtc="2025-07-01T10:21:00Z">
              <w:rPr>
                <w:rStyle w:val="Hyperlink"/>
                <w:noProof/>
              </w:rPr>
            </w:rPrChange>
          </w:rPr>
          <w:t>Tabel 4 5Baris Yang Dilewati</w:t>
        </w:r>
        <w:r w:rsidRPr="008F6775">
          <w:rPr>
            <w:noProof/>
            <w:webHidden/>
          </w:rPr>
          <w:tab/>
        </w:r>
        <w:r w:rsidRPr="0081315E">
          <w:rPr>
            <w:noProof/>
            <w:webHidden/>
          </w:rPr>
          <w:fldChar w:fldCharType="begin"/>
        </w:r>
        <w:r w:rsidRPr="008F6775">
          <w:rPr>
            <w:noProof/>
            <w:webHidden/>
          </w:rPr>
          <w:instrText xml:space="preserve"> PAGEREF _Toc202282801 \h </w:instrText>
        </w:r>
      </w:ins>
      <w:r w:rsidRPr="0081315E">
        <w:rPr>
          <w:noProof/>
          <w:webHidden/>
        </w:rPr>
      </w:r>
      <w:ins w:id="351" w:author="Lingga Safitri" w:date="2025-07-01T17:19:00Z" w16du:dateUtc="2025-07-01T10:19:00Z">
        <w:r w:rsidRPr="0081315E">
          <w:rPr>
            <w:noProof/>
            <w:webHidden/>
          </w:rPr>
          <w:fldChar w:fldCharType="separate"/>
        </w:r>
      </w:ins>
      <w:r w:rsidR="00461B03">
        <w:rPr>
          <w:noProof/>
          <w:webHidden/>
        </w:rPr>
        <w:t>42</w:t>
      </w:r>
      <w:ins w:id="352" w:author="Lingga Safitri" w:date="2025-07-01T17:19:00Z" w16du:dateUtc="2025-07-01T10:19:00Z">
        <w:r w:rsidRPr="0081315E">
          <w:rPr>
            <w:noProof/>
            <w:webHidden/>
          </w:rPr>
          <w:fldChar w:fldCharType="end"/>
        </w:r>
        <w:r w:rsidRPr="008F6775">
          <w:rPr>
            <w:rStyle w:val="Hyperlink"/>
            <w:noProof/>
            <w:color w:val="auto"/>
            <w:rPrChange w:id="353" w:author="Lingga Safitri" w:date="2025-07-01T17:21:00Z" w16du:dateUtc="2025-07-01T10:21:00Z">
              <w:rPr>
                <w:rStyle w:val="Hyperlink"/>
                <w:noProof/>
              </w:rPr>
            </w:rPrChange>
          </w:rPr>
          <w:fldChar w:fldCharType="end"/>
        </w:r>
      </w:ins>
    </w:p>
    <w:p w14:paraId="6B8D0A56" w14:textId="14022C55" w:rsidR="008F6775" w:rsidRPr="008F6775" w:rsidRDefault="008F6775">
      <w:pPr>
        <w:pStyle w:val="TableofFigures"/>
        <w:tabs>
          <w:tab w:val="right" w:leader="dot" w:pos="9917"/>
        </w:tabs>
        <w:rPr>
          <w:ins w:id="354" w:author="Lingga Safitri" w:date="2025-07-01T17:19:00Z" w16du:dateUtc="2025-07-01T10:19:00Z"/>
          <w:rFonts w:eastAsiaTheme="minorEastAsia"/>
          <w:noProof/>
          <w:sz w:val="24"/>
          <w:szCs w:val="24"/>
          <w:lang w:val="en-ID" w:eastAsia="en-ID"/>
        </w:rPr>
      </w:pPr>
      <w:ins w:id="355" w:author="Lingga Safitri" w:date="2025-07-01T17:19:00Z" w16du:dateUtc="2025-07-01T10:19:00Z">
        <w:r w:rsidRPr="008F6775">
          <w:rPr>
            <w:rStyle w:val="Hyperlink"/>
            <w:noProof/>
            <w:color w:val="auto"/>
            <w:rPrChange w:id="356" w:author="Lingga Safitri" w:date="2025-07-01T17:21:00Z" w16du:dateUtc="2025-07-01T10:21:00Z">
              <w:rPr>
                <w:rStyle w:val="Hyperlink"/>
                <w:noProof/>
              </w:rPr>
            </w:rPrChange>
          </w:rPr>
          <w:fldChar w:fldCharType="begin"/>
        </w:r>
        <w:r w:rsidRPr="008F6775">
          <w:rPr>
            <w:rStyle w:val="Hyperlink"/>
            <w:noProof/>
            <w:color w:val="auto"/>
            <w:rPrChange w:id="357" w:author="Lingga Safitri" w:date="2025-07-01T17:21:00Z" w16du:dateUtc="2025-07-01T10:21:00Z">
              <w:rPr>
                <w:rStyle w:val="Hyperlink"/>
                <w:noProof/>
              </w:rPr>
            </w:rPrChange>
          </w:rPr>
          <w:instrText xml:space="preserve"> </w:instrText>
        </w:r>
        <w:r w:rsidRPr="008F6775">
          <w:rPr>
            <w:noProof/>
          </w:rPr>
          <w:instrText>HYPERLINK \l "_Toc202282802"</w:instrText>
        </w:r>
        <w:r w:rsidRPr="008F6775">
          <w:rPr>
            <w:rStyle w:val="Hyperlink"/>
            <w:noProof/>
            <w:color w:val="auto"/>
            <w:rPrChange w:id="35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359" w:author="Lingga Safitri" w:date="2025-07-01T17:21:00Z" w16du:dateUtc="2025-07-01T10:21:00Z">
              <w:rPr>
                <w:rStyle w:val="Hyperlink"/>
                <w:noProof/>
              </w:rPr>
            </w:rPrChange>
          </w:rPr>
          <w:fldChar w:fldCharType="separate"/>
        </w:r>
        <w:r w:rsidRPr="008F6775">
          <w:rPr>
            <w:rStyle w:val="Hyperlink"/>
            <w:noProof/>
            <w:color w:val="auto"/>
            <w:rPrChange w:id="360" w:author="Lingga Safitri" w:date="2025-07-01T17:21:00Z" w16du:dateUtc="2025-07-01T10:21:00Z">
              <w:rPr>
                <w:rStyle w:val="Hyperlink"/>
                <w:noProof/>
              </w:rPr>
            </w:rPrChange>
          </w:rPr>
          <w:t>Tabel 4 6 Dashboard Admin</w:t>
        </w:r>
        <w:r w:rsidRPr="008F6775">
          <w:rPr>
            <w:noProof/>
            <w:webHidden/>
          </w:rPr>
          <w:tab/>
        </w:r>
        <w:r w:rsidRPr="0081315E">
          <w:rPr>
            <w:noProof/>
            <w:webHidden/>
          </w:rPr>
          <w:fldChar w:fldCharType="begin"/>
        </w:r>
        <w:r w:rsidRPr="008F6775">
          <w:rPr>
            <w:noProof/>
            <w:webHidden/>
          </w:rPr>
          <w:instrText xml:space="preserve"> PAGEREF _Toc202282802 \h </w:instrText>
        </w:r>
      </w:ins>
      <w:r w:rsidRPr="0081315E">
        <w:rPr>
          <w:noProof/>
          <w:webHidden/>
        </w:rPr>
      </w:r>
      <w:ins w:id="361" w:author="Lingga Safitri" w:date="2025-07-01T17:19:00Z" w16du:dateUtc="2025-07-01T10:19:00Z">
        <w:r w:rsidRPr="0081315E">
          <w:rPr>
            <w:noProof/>
            <w:webHidden/>
          </w:rPr>
          <w:fldChar w:fldCharType="separate"/>
        </w:r>
      </w:ins>
      <w:r w:rsidR="00461B03">
        <w:rPr>
          <w:noProof/>
          <w:webHidden/>
        </w:rPr>
        <w:t>43</w:t>
      </w:r>
      <w:ins w:id="362" w:author="Lingga Safitri" w:date="2025-07-01T17:19:00Z" w16du:dateUtc="2025-07-01T10:19:00Z">
        <w:r w:rsidRPr="0081315E">
          <w:rPr>
            <w:noProof/>
            <w:webHidden/>
          </w:rPr>
          <w:fldChar w:fldCharType="end"/>
        </w:r>
        <w:r w:rsidRPr="008F6775">
          <w:rPr>
            <w:rStyle w:val="Hyperlink"/>
            <w:noProof/>
            <w:color w:val="auto"/>
            <w:rPrChange w:id="363" w:author="Lingga Safitri" w:date="2025-07-01T17:21:00Z" w16du:dateUtc="2025-07-01T10:21:00Z">
              <w:rPr>
                <w:rStyle w:val="Hyperlink"/>
                <w:noProof/>
              </w:rPr>
            </w:rPrChange>
          </w:rPr>
          <w:fldChar w:fldCharType="end"/>
        </w:r>
      </w:ins>
    </w:p>
    <w:p w14:paraId="1CD264B4" w14:textId="622522D1" w:rsidR="008F6775" w:rsidRPr="008F6775" w:rsidRDefault="008F6775">
      <w:pPr>
        <w:pStyle w:val="TableofFigures"/>
        <w:tabs>
          <w:tab w:val="right" w:leader="dot" w:pos="9917"/>
        </w:tabs>
        <w:rPr>
          <w:ins w:id="364" w:author="Lingga Safitri" w:date="2025-07-01T17:19:00Z" w16du:dateUtc="2025-07-01T10:19:00Z"/>
          <w:rFonts w:eastAsiaTheme="minorEastAsia"/>
          <w:noProof/>
          <w:sz w:val="24"/>
          <w:szCs w:val="24"/>
          <w:lang w:val="en-ID" w:eastAsia="en-ID"/>
        </w:rPr>
      </w:pPr>
      <w:ins w:id="365" w:author="Lingga Safitri" w:date="2025-07-01T17:19:00Z" w16du:dateUtc="2025-07-01T10:19:00Z">
        <w:r w:rsidRPr="008F6775">
          <w:rPr>
            <w:rStyle w:val="Hyperlink"/>
            <w:noProof/>
            <w:color w:val="auto"/>
            <w:rPrChange w:id="366" w:author="Lingga Safitri" w:date="2025-07-01T17:21:00Z" w16du:dateUtc="2025-07-01T10:21:00Z">
              <w:rPr>
                <w:rStyle w:val="Hyperlink"/>
                <w:noProof/>
              </w:rPr>
            </w:rPrChange>
          </w:rPr>
          <w:fldChar w:fldCharType="begin"/>
        </w:r>
        <w:r w:rsidRPr="008F6775">
          <w:rPr>
            <w:rStyle w:val="Hyperlink"/>
            <w:noProof/>
            <w:color w:val="auto"/>
            <w:rPrChange w:id="367" w:author="Lingga Safitri" w:date="2025-07-01T17:21:00Z" w16du:dateUtc="2025-07-01T10:21:00Z">
              <w:rPr>
                <w:rStyle w:val="Hyperlink"/>
                <w:noProof/>
              </w:rPr>
            </w:rPrChange>
          </w:rPr>
          <w:instrText xml:space="preserve"> </w:instrText>
        </w:r>
        <w:r w:rsidRPr="008F6775">
          <w:rPr>
            <w:noProof/>
          </w:rPr>
          <w:instrText>HYPERLINK \l "_Toc202282803"</w:instrText>
        </w:r>
        <w:r w:rsidRPr="008F6775">
          <w:rPr>
            <w:rStyle w:val="Hyperlink"/>
            <w:noProof/>
            <w:color w:val="auto"/>
            <w:rPrChange w:id="36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369" w:author="Lingga Safitri" w:date="2025-07-01T17:21:00Z" w16du:dateUtc="2025-07-01T10:21:00Z">
              <w:rPr>
                <w:rStyle w:val="Hyperlink"/>
                <w:noProof/>
              </w:rPr>
            </w:rPrChange>
          </w:rPr>
          <w:fldChar w:fldCharType="separate"/>
        </w:r>
        <w:r w:rsidRPr="008F6775">
          <w:rPr>
            <w:rStyle w:val="Hyperlink"/>
            <w:noProof/>
            <w:color w:val="auto"/>
            <w:rPrChange w:id="370" w:author="Lingga Safitri" w:date="2025-07-01T17:21:00Z" w16du:dateUtc="2025-07-01T10:21:00Z">
              <w:rPr>
                <w:rStyle w:val="Hyperlink"/>
                <w:noProof/>
              </w:rPr>
            </w:rPrChange>
          </w:rPr>
          <w:t>Tabel 4 7Baris Yang Dilewai</w:t>
        </w:r>
        <w:r w:rsidRPr="008F6775">
          <w:rPr>
            <w:noProof/>
            <w:webHidden/>
          </w:rPr>
          <w:tab/>
        </w:r>
        <w:r w:rsidRPr="0081315E">
          <w:rPr>
            <w:noProof/>
            <w:webHidden/>
          </w:rPr>
          <w:fldChar w:fldCharType="begin"/>
        </w:r>
        <w:r w:rsidRPr="008F6775">
          <w:rPr>
            <w:noProof/>
            <w:webHidden/>
          </w:rPr>
          <w:instrText xml:space="preserve"> PAGEREF _Toc202282803 \h </w:instrText>
        </w:r>
      </w:ins>
      <w:r w:rsidRPr="0081315E">
        <w:rPr>
          <w:noProof/>
          <w:webHidden/>
        </w:rPr>
      </w:r>
      <w:ins w:id="371" w:author="Lingga Safitri" w:date="2025-07-01T17:19:00Z" w16du:dateUtc="2025-07-01T10:19:00Z">
        <w:r w:rsidRPr="0081315E">
          <w:rPr>
            <w:noProof/>
            <w:webHidden/>
          </w:rPr>
          <w:fldChar w:fldCharType="separate"/>
        </w:r>
      </w:ins>
      <w:r w:rsidR="00461B03">
        <w:rPr>
          <w:noProof/>
          <w:webHidden/>
        </w:rPr>
        <w:t>46</w:t>
      </w:r>
      <w:ins w:id="372" w:author="Lingga Safitri" w:date="2025-07-01T17:19:00Z" w16du:dateUtc="2025-07-01T10:19:00Z">
        <w:r w:rsidRPr="0081315E">
          <w:rPr>
            <w:noProof/>
            <w:webHidden/>
          </w:rPr>
          <w:fldChar w:fldCharType="end"/>
        </w:r>
        <w:r w:rsidRPr="008F6775">
          <w:rPr>
            <w:rStyle w:val="Hyperlink"/>
            <w:noProof/>
            <w:color w:val="auto"/>
            <w:rPrChange w:id="373" w:author="Lingga Safitri" w:date="2025-07-01T17:21:00Z" w16du:dateUtc="2025-07-01T10:21:00Z">
              <w:rPr>
                <w:rStyle w:val="Hyperlink"/>
                <w:noProof/>
              </w:rPr>
            </w:rPrChange>
          </w:rPr>
          <w:fldChar w:fldCharType="end"/>
        </w:r>
      </w:ins>
    </w:p>
    <w:p w14:paraId="4E6E10C0" w14:textId="64C1A95C" w:rsidR="008F6775" w:rsidRPr="008F6775" w:rsidRDefault="008F6775">
      <w:pPr>
        <w:pStyle w:val="TableofFigures"/>
        <w:tabs>
          <w:tab w:val="right" w:leader="dot" w:pos="9917"/>
        </w:tabs>
        <w:rPr>
          <w:ins w:id="374" w:author="Lingga Safitri" w:date="2025-07-01T17:19:00Z" w16du:dateUtc="2025-07-01T10:19:00Z"/>
          <w:rFonts w:eastAsiaTheme="minorEastAsia"/>
          <w:noProof/>
          <w:sz w:val="24"/>
          <w:szCs w:val="24"/>
          <w:lang w:val="en-ID" w:eastAsia="en-ID"/>
        </w:rPr>
      </w:pPr>
      <w:ins w:id="375" w:author="Lingga Safitri" w:date="2025-07-01T17:19:00Z" w16du:dateUtc="2025-07-01T10:19:00Z">
        <w:r w:rsidRPr="008F6775">
          <w:rPr>
            <w:rStyle w:val="Hyperlink"/>
            <w:noProof/>
            <w:color w:val="auto"/>
            <w:rPrChange w:id="376" w:author="Lingga Safitri" w:date="2025-07-01T17:21:00Z" w16du:dateUtc="2025-07-01T10:21:00Z">
              <w:rPr>
                <w:rStyle w:val="Hyperlink"/>
                <w:noProof/>
              </w:rPr>
            </w:rPrChange>
          </w:rPr>
          <w:fldChar w:fldCharType="begin"/>
        </w:r>
        <w:r w:rsidRPr="008F6775">
          <w:rPr>
            <w:rStyle w:val="Hyperlink"/>
            <w:noProof/>
            <w:color w:val="auto"/>
            <w:rPrChange w:id="377" w:author="Lingga Safitri" w:date="2025-07-01T17:21:00Z" w16du:dateUtc="2025-07-01T10:21:00Z">
              <w:rPr>
                <w:rStyle w:val="Hyperlink"/>
                <w:noProof/>
              </w:rPr>
            </w:rPrChange>
          </w:rPr>
          <w:instrText xml:space="preserve"> </w:instrText>
        </w:r>
        <w:r w:rsidRPr="008F6775">
          <w:rPr>
            <w:noProof/>
          </w:rPr>
          <w:instrText>HYPERLINK \l "_Toc202282804"</w:instrText>
        </w:r>
        <w:r w:rsidRPr="008F6775">
          <w:rPr>
            <w:rStyle w:val="Hyperlink"/>
            <w:noProof/>
            <w:color w:val="auto"/>
            <w:rPrChange w:id="37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379" w:author="Lingga Safitri" w:date="2025-07-01T17:21:00Z" w16du:dateUtc="2025-07-01T10:21:00Z">
              <w:rPr>
                <w:rStyle w:val="Hyperlink"/>
                <w:noProof/>
              </w:rPr>
            </w:rPrChange>
          </w:rPr>
          <w:fldChar w:fldCharType="separate"/>
        </w:r>
        <w:r w:rsidRPr="008F6775">
          <w:rPr>
            <w:rStyle w:val="Hyperlink"/>
            <w:noProof/>
            <w:color w:val="auto"/>
            <w:rPrChange w:id="380" w:author="Lingga Safitri" w:date="2025-07-01T17:21:00Z" w16du:dateUtc="2025-07-01T10:21:00Z">
              <w:rPr>
                <w:rStyle w:val="Hyperlink"/>
                <w:noProof/>
              </w:rPr>
            </w:rPrChange>
          </w:rPr>
          <w:t>Tabel 4 8 OTP (One Time Password)</w:t>
        </w:r>
        <w:r w:rsidRPr="008F6775">
          <w:rPr>
            <w:noProof/>
            <w:webHidden/>
          </w:rPr>
          <w:tab/>
        </w:r>
        <w:r w:rsidRPr="0081315E">
          <w:rPr>
            <w:noProof/>
            <w:webHidden/>
          </w:rPr>
          <w:fldChar w:fldCharType="begin"/>
        </w:r>
        <w:r w:rsidRPr="008F6775">
          <w:rPr>
            <w:noProof/>
            <w:webHidden/>
          </w:rPr>
          <w:instrText xml:space="preserve"> PAGEREF _Toc202282804 \h </w:instrText>
        </w:r>
      </w:ins>
      <w:r w:rsidRPr="0081315E">
        <w:rPr>
          <w:noProof/>
          <w:webHidden/>
        </w:rPr>
      </w:r>
      <w:ins w:id="381" w:author="Lingga Safitri" w:date="2025-07-01T17:19:00Z" w16du:dateUtc="2025-07-01T10:19:00Z">
        <w:r w:rsidRPr="0081315E">
          <w:rPr>
            <w:noProof/>
            <w:webHidden/>
          </w:rPr>
          <w:fldChar w:fldCharType="separate"/>
        </w:r>
      </w:ins>
      <w:r w:rsidR="00461B03">
        <w:rPr>
          <w:noProof/>
          <w:webHidden/>
        </w:rPr>
        <w:t>47</w:t>
      </w:r>
      <w:ins w:id="382" w:author="Lingga Safitri" w:date="2025-07-01T17:19:00Z" w16du:dateUtc="2025-07-01T10:19:00Z">
        <w:r w:rsidRPr="0081315E">
          <w:rPr>
            <w:noProof/>
            <w:webHidden/>
          </w:rPr>
          <w:fldChar w:fldCharType="end"/>
        </w:r>
        <w:r w:rsidRPr="008F6775">
          <w:rPr>
            <w:rStyle w:val="Hyperlink"/>
            <w:noProof/>
            <w:color w:val="auto"/>
            <w:rPrChange w:id="383" w:author="Lingga Safitri" w:date="2025-07-01T17:21:00Z" w16du:dateUtc="2025-07-01T10:21:00Z">
              <w:rPr>
                <w:rStyle w:val="Hyperlink"/>
                <w:noProof/>
              </w:rPr>
            </w:rPrChange>
          </w:rPr>
          <w:fldChar w:fldCharType="end"/>
        </w:r>
      </w:ins>
    </w:p>
    <w:p w14:paraId="6F857AE7" w14:textId="150AE10A" w:rsidR="008F6775" w:rsidRPr="008F6775" w:rsidRDefault="008F6775">
      <w:pPr>
        <w:pStyle w:val="TableofFigures"/>
        <w:tabs>
          <w:tab w:val="right" w:leader="dot" w:pos="9917"/>
        </w:tabs>
        <w:rPr>
          <w:ins w:id="384" w:author="Lingga Safitri" w:date="2025-07-01T17:19:00Z" w16du:dateUtc="2025-07-01T10:19:00Z"/>
          <w:rFonts w:eastAsiaTheme="minorEastAsia"/>
          <w:noProof/>
          <w:sz w:val="24"/>
          <w:szCs w:val="24"/>
          <w:lang w:val="en-ID" w:eastAsia="en-ID"/>
        </w:rPr>
      </w:pPr>
      <w:ins w:id="385" w:author="Lingga Safitri" w:date="2025-07-01T17:19:00Z" w16du:dateUtc="2025-07-01T10:19:00Z">
        <w:r w:rsidRPr="008F6775">
          <w:rPr>
            <w:rStyle w:val="Hyperlink"/>
            <w:noProof/>
            <w:color w:val="auto"/>
            <w:rPrChange w:id="386" w:author="Lingga Safitri" w:date="2025-07-01T17:21:00Z" w16du:dateUtc="2025-07-01T10:21:00Z">
              <w:rPr>
                <w:rStyle w:val="Hyperlink"/>
                <w:noProof/>
              </w:rPr>
            </w:rPrChange>
          </w:rPr>
          <w:fldChar w:fldCharType="begin"/>
        </w:r>
        <w:r w:rsidRPr="008F6775">
          <w:rPr>
            <w:rStyle w:val="Hyperlink"/>
            <w:noProof/>
            <w:color w:val="auto"/>
            <w:rPrChange w:id="387" w:author="Lingga Safitri" w:date="2025-07-01T17:21:00Z" w16du:dateUtc="2025-07-01T10:21:00Z">
              <w:rPr>
                <w:rStyle w:val="Hyperlink"/>
                <w:noProof/>
              </w:rPr>
            </w:rPrChange>
          </w:rPr>
          <w:instrText xml:space="preserve"> </w:instrText>
        </w:r>
        <w:r w:rsidRPr="008F6775">
          <w:rPr>
            <w:noProof/>
          </w:rPr>
          <w:instrText>HYPERLINK \l "_Toc202282805"</w:instrText>
        </w:r>
        <w:r w:rsidRPr="008F6775">
          <w:rPr>
            <w:rStyle w:val="Hyperlink"/>
            <w:noProof/>
            <w:color w:val="auto"/>
            <w:rPrChange w:id="38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389" w:author="Lingga Safitri" w:date="2025-07-01T17:21:00Z" w16du:dateUtc="2025-07-01T10:21:00Z">
              <w:rPr>
                <w:rStyle w:val="Hyperlink"/>
                <w:noProof/>
              </w:rPr>
            </w:rPrChange>
          </w:rPr>
          <w:fldChar w:fldCharType="separate"/>
        </w:r>
        <w:r w:rsidRPr="008F6775">
          <w:rPr>
            <w:rStyle w:val="Hyperlink"/>
            <w:noProof/>
            <w:color w:val="auto"/>
            <w:rPrChange w:id="390" w:author="Lingga Safitri" w:date="2025-07-01T17:21:00Z" w16du:dateUtc="2025-07-01T10:21:00Z">
              <w:rPr>
                <w:rStyle w:val="Hyperlink"/>
                <w:noProof/>
              </w:rPr>
            </w:rPrChange>
          </w:rPr>
          <w:t>Tabel 4 9 Baris yang dilewati</w:t>
        </w:r>
        <w:r w:rsidRPr="008F6775">
          <w:rPr>
            <w:noProof/>
            <w:webHidden/>
          </w:rPr>
          <w:tab/>
        </w:r>
        <w:r w:rsidRPr="0081315E">
          <w:rPr>
            <w:noProof/>
            <w:webHidden/>
          </w:rPr>
          <w:fldChar w:fldCharType="begin"/>
        </w:r>
        <w:r w:rsidRPr="008F6775">
          <w:rPr>
            <w:noProof/>
            <w:webHidden/>
          </w:rPr>
          <w:instrText xml:space="preserve"> PAGEREF _Toc202282805 \h </w:instrText>
        </w:r>
      </w:ins>
      <w:r w:rsidRPr="0081315E">
        <w:rPr>
          <w:noProof/>
          <w:webHidden/>
        </w:rPr>
      </w:r>
      <w:ins w:id="391" w:author="Lingga Safitri" w:date="2025-07-01T17:19:00Z" w16du:dateUtc="2025-07-01T10:19:00Z">
        <w:r w:rsidRPr="0081315E">
          <w:rPr>
            <w:noProof/>
            <w:webHidden/>
          </w:rPr>
          <w:fldChar w:fldCharType="separate"/>
        </w:r>
      </w:ins>
      <w:r w:rsidR="00461B03">
        <w:rPr>
          <w:noProof/>
          <w:webHidden/>
        </w:rPr>
        <w:t>48</w:t>
      </w:r>
      <w:ins w:id="392" w:author="Lingga Safitri" w:date="2025-07-01T17:19:00Z" w16du:dateUtc="2025-07-01T10:19:00Z">
        <w:r w:rsidRPr="0081315E">
          <w:rPr>
            <w:noProof/>
            <w:webHidden/>
          </w:rPr>
          <w:fldChar w:fldCharType="end"/>
        </w:r>
        <w:r w:rsidRPr="008F6775">
          <w:rPr>
            <w:rStyle w:val="Hyperlink"/>
            <w:noProof/>
            <w:color w:val="auto"/>
            <w:rPrChange w:id="393" w:author="Lingga Safitri" w:date="2025-07-01T17:21:00Z" w16du:dateUtc="2025-07-01T10:21:00Z">
              <w:rPr>
                <w:rStyle w:val="Hyperlink"/>
                <w:noProof/>
              </w:rPr>
            </w:rPrChange>
          </w:rPr>
          <w:fldChar w:fldCharType="end"/>
        </w:r>
      </w:ins>
    </w:p>
    <w:p w14:paraId="6EC8D1FF" w14:textId="7A6FD171" w:rsidR="008F6775" w:rsidRPr="008F6775" w:rsidRDefault="008F6775">
      <w:pPr>
        <w:pStyle w:val="TableofFigures"/>
        <w:tabs>
          <w:tab w:val="right" w:leader="dot" w:pos="9917"/>
        </w:tabs>
        <w:rPr>
          <w:ins w:id="394" w:author="Lingga Safitri" w:date="2025-07-01T17:19:00Z" w16du:dateUtc="2025-07-01T10:19:00Z"/>
          <w:rFonts w:eastAsiaTheme="minorEastAsia"/>
          <w:noProof/>
          <w:sz w:val="24"/>
          <w:szCs w:val="24"/>
          <w:lang w:val="en-ID" w:eastAsia="en-ID"/>
        </w:rPr>
      </w:pPr>
      <w:ins w:id="395" w:author="Lingga Safitri" w:date="2025-07-01T17:19:00Z" w16du:dateUtc="2025-07-01T10:19:00Z">
        <w:r w:rsidRPr="008F6775">
          <w:rPr>
            <w:rStyle w:val="Hyperlink"/>
            <w:noProof/>
            <w:color w:val="auto"/>
            <w:rPrChange w:id="396" w:author="Lingga Safitri" w:date="2025-07-01T17:21:00Z" w16du:dateUtc="2025-07-01T10:21:00Z">
              <w:rPr>
                <w:rStyle w:val="Hyperlink"/>
                <w:noProof/>
              </w:rPr>
            </w:rPrChange>
          </w:rPr>
          <w:fldChar w:fldCharType="begin"/>
        </w:r>
        <w:r w:rsidRPr="008F6775">
          <w:rPr>
            <w:rStyle w:val="Hyperlink"/>
            <w:noProof/>
            <w:color w:val="auto"/>
            <w:rPrChange w:id="397" w:author="Lingga Safitri" w:date="2025-07-01T17:21:00Z" w16du:dateUtc="2025-07-01T10:21:00Z">
              <w:rPr>
                <w:rStyle w:val="Hyperlink"/>
                <w:noProof/>
              </w:rPr>
            </w:rPrChange>
          </w:rPr>
          <w:instrText xml:space="preserve"> </w:instrText>
        </w:r>
        <w:r w:rsidRPr="008F6775">
          <w:rPr>
            <w:noProof/>
          </w:rPr>
          <w:instrText>HYPERLINK \l "_Toc202282806"</w:instrText>
        </w:r>
        <w:r w:rsidRPr="008F6775">
          <w:rPr>
            <w:rStyle w:val="Hyperlink"/>
            <w:noProof/>
            <w:color w:val="auto"/>
            <w:rPrChange w:id="39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399" w:author="Lingga Safitri" w:date="2025-07-01T17:21:00Z" w16du:dateUtc="2025-07-01T10:21:00Z">
              <w:rPr>
                <w:rStyle w:val="Hyperlink"/>
                <w:noProof/>
              </w:rPr>
            </w:rPrChange>
          </w:rPr>
          <w:fldChar w:fldCharType="separate"/>
        </w:r>
        <w:r w:rsidRPr="008F6775">
          <w:rPr>
            <w:rStyle w:val="Hyperlink"/>
            <w:noProof/>
            <w:color w:val="auto"/>
            <w:rPrChange w:id="400" w:author="Lingga Safitri" w:date="2025-07-01T17:21:00Z" w16du:dateUtc="2025-07-01T10:21:00Z">
              <w:rPr>
                <w:rStyle w:val="Hyperlink"/>
                <w:noProof/>
              </w:rPr>
            </w:rPrChange>
          </w:rPr>
          <w:t>Tabel 4 10 Login</w:t>
        </w:r>
        <w:r w:rsidRPr="008F6775">
          <w:rPr>
            <w:noProof/>
            <w:webHidden/>
          </w:rPr>
          <w:tab/>
        </w:r>
        <w:r w:rsidRPr="0081315E">
          <w:rPr>
            <w:noProof/>
            <w:webHidden/>
          </w:rPr>
          <w:fldChar w:fldCharType="begin"/>
        </w:r>
        <w:r w:rsidRPr="008F6775">
          <w:rPr>
            <w:noProof/>
            <w:webHidden/>
          </w:rPr>
          <w:instrText xml:space="preserve"> PAGEREF _Toc202282806 \h </w:instrText>
        </w:r>
      </w:ins>
      <w:r w:rsidRPr="0081315E">
        <w:rPr>
          <w:noProof/>
          <w:webHidden/>
        </w:rPr>
      </w:r>
      <w:ins w:id="401" w:author="Lingga Safitri" w:date="2025-07-01T17:19:00Z" w16du:dateUtc="2025-07-01T10:19:00Z">
        <w:r w:rsidRPr="0081315E">
          <w:rPr>
            <w:noProof/>
            <w:webHidden/>
          </w:rPr>
          <w:fldChar w:fldCharType="separate"/>
        </w:r>
      </w:ins>
      <w:r w:rsidR="00461B03">
        <w:rPr>
          <w:noProof/>
          <w:webHidden/>
        </w:rPr>
        <w:t>51</w:t>
      </w:r>
      <w:ins w:id="402" w:author="Lingga Safitri" w:date="2025-07-01T17:19:00Z" w16du:dateUtc="2025-07-01T10:19:00Z">
        <w:r w:rsidRPr="0081315E">
          <w:rPr>
            <w:noProof/>
            <w:webHidden/>
          </w:rPr>
          <w:fldChar w:fldCharType="end"/>
        </w:r>
        <w:r w:rsidRPr="008F6775">
          <w:rPr>
            <w:rStyle w:val="Hyperlink"/>
            <w:noProof/>
            <w:color w:val="auto"/>
            <w:rPrChange w:id="403" w:author="Lingga Safitri" w:date="2025-07-01T17:21:00Z" w16du:dateUtc="2025-07-01T10:21:00Z">
              <w:rPr>
                <w:rStyle w:val="Hyperlink"/>
                <w:noProof/>
              </w:rPr>
            </w:rPrChange>
          </w:rPr>
          <w:fldChar w:fldCharType="end"/>
        </w:r>
      </w:ins>
    </w:p>
    <w:p w14:paraId="292D1B00" w14:textId="012A2229" w:rsidR="008F6775" w:rsidRPr="008F6775" w:rsidRDefault="008F6775">
      <w:pPr>
        <w:pStyle w:val="TableofFigures"/>
        <w:tabs>
          <w:tab w:val="right" w:leader="dot" w:pos="9917"/>
        </w:tabs>
        <w:rPr>
          <w:ins w:id="404" w:author="Lingga Safitri" w:date="2025-07-01T17:19:00Z" w16du:dateUtc="2025-07-01T10:19:00Z"/>
          <w:rFonts w:eastAsiaTheme="minorEastAsia"/>
          <w:noProof/>
          <w:sz w:val="24"/>
          <w:szCs w:val="24"/>
          <w:lang w:val="en-ID" w:eastAsia="en-ID"/>
        </w:rPr>
      </w:pPr>
      <w:ins w:id="405" w:author="Lingga Safitri" w:date="2025-07-01T17:19:00Z" w16du:dateUtc="2025-07-01T10:19:00Z">
        <w:r w:rsidRPr="008F6775">
          <w:rPr>
            <w:rStyle w:val="Hyperlink"/>
            <w:noProof/>
            <w:color w:val="auto"/>
            <w:rPrChange w:id="406" w:author="Lingga Safitri" w:date="2025-07-01T17:21:00Z" w16du:dateUtc="2025-07-01T10:21:00Z">
              <w:rPr>
                <w:rStyle w:val="Hyperlink"/>
                <w:noProof/>
              </w:rPr>
            </w:rPrChange>
          </w:rPr>
          <w:fldChar w:fldCharType="begin"/>
        </w:r>
        <w:r w:rsidRPr="008F6775">
          <w:rPr>
            <w:rStyle w:val="Hyperlink"/>
            <w:noProof/>
            <w:color w:val="auto"/>
            <w:rPrChange w:id="407" w:author="Lingga Safitri" w:date="2025-07-01T17:21:00Z" w16du:dateUtc="2025-07-01T10:21:00Z">
              <w:rPr>
                <w:rStyle w:val="Hyperlink"/>
                <w:noProof/>
              </w:rPr>
            </w:rPrChange>
          </w:rPr>
          <w:instrText xml:space="preserve"> </w:instrText>
        </w:r>
        <w:r w:rsidRPr="008F6775">
          <w:rPr>
            <w:noProof/>
          </w:rPr>
          <w:instrText>HYPERLINK \l "_Toc202282807"</w:instrText>
        </w:r>
        <w:r w:rsidRPr="008F6775">
          <w:rPr>
            <w:rStyle w:val="Hyperlink"/>
            <w:noProof/>
            <w:color w:val="auto"/>
            <w:rPrChange w:id="40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409" w:author="Lingga Safitri" w:date="2025-07-01T17:21:00Z" w16du:dateUtc="2025-07-01T10:21:00Z">
              <w:rPr>
                <w:rStyle w:val="Hyperlink"/>
                <w:noProof/>
              </w:rPr>
            </w:rPrChange>
          </w:rPr>
          <w:fldChar w:fldCharType="separate"/>
        </w:r>
        <w:r w:rsidRPr="008F6775">
          <w:rPr>
            <w:rStyle w:val="Hyperlink"/>
            <w:i/>
            <w:iCs/>
            <w:noProof/>
            <w:color w:val="auto"/>
            <w:rPrChange w:id="410" w:author="Lingga Safitri" w:date="2025-07-01T17:21:00Z" w16du:dateUtc="2025-07-01T10:21:00Z">
              <w:rPr>
                <w:rStyle w:val="Hyperlink"/>
                <w:i/>
                <w:iCs/>
                <w:noProof/>
              </w:rPr>
            </w:rPrChange>
          </w:rPr>
          <w:t>Tabel 4 11 Register</w:t>
        </w:r>
        <w:r w:rsidRPr="008F6775">
          <w:rPr>
            <w:noProof/>
            <w:webHidden/>
          </w:rPr>
          <w:tab/>
        </w:r>
        <w:r w:rsidRPr="0081315E">
          <w:rPr>
            <w:noProof/>
            <w:webHidden/>
          </w:rPr>
          <w:fldChar w:fldCharType="begin"/>
        </w:r>
        <w:r w:rsidRPr="008F6775">
          <w:rPr>
            <w:noProof/>
            <w:webHidden/>
          </w:rPr>
          <w:instrText xml:space="preserve"> PAGEREF _Toc202282807 \h </w:instrText>
        </w:r>
      </w:ins>
      <w:r w:rsidRPr="0081315E">
        <w:rPr>
          <w:noProof/>
          <w:webHidden/>
        </w:rPr>
      </w:r>
      <w:ins w:id="411" w:author="Lingga Safitri" w:date="2025-07-01T17:19:00Z" w16du:dateUtc="2025-07-01T10:19:00Z">
        <w:r w:rsidRPr="0081315E">
          <w:rPr>
            <w:noProof/>
            <w:webHidden/>
          </w:rPr>
          <w:fldChar w:fldCharType="separate"/>
        </w:r>
      </w:ins>
      <w:r w:rsidR="00461B03">
        <w:rPr>
          <w:noProof/>
          <w:webHidden/>
        </w:rPr>
        <w:t>51</w:t>
      </w:r>
      <w:ins w:id="412" w:author="Lingga Safitri" w:date="2025-07-01T17:19:00Z" w16du:dateUtc="2025-07-01T10:19:00Z">
        <w:r w:rsidRPr="0081315E">
          <w:rPr>
            <w:noProof/>
            <w:webHidden/>
          </w:rPr>
          <w:fldChar w:fldCharType="end"/>
        </w:r>
        <w:r w:rsidRPr="008F6775">
          <w:rPr>
            <w:rStyle w:val="Hyperlink"/>
            <w:noProof/>
            <w:color w:val="auto"/>
            <w:rPrChange w:id="413" w:author="Lingga Safitri" w:date="2025-07-01T17:21:00Z" w16du:dateUtc="2025-07-01T10:21:00Z">
              <w:rPr>
                <w:rStyle w:val="Hyperlink"/>
                <w:noProof/>
              </w:rPr>
            </w:rPrChange>
          </w:rPr>
          <w:fldChar w:fldCharType="end"/>
        </w:r>
      </w:ins>
    </w:p>
    <w:p w14:paraId="4271901D" w14:textId="2279BDEF" w:rsidR="008F6775" w:rsidRPr="008F6775" w:rsidRDefault="008F6775">
      <w:pPr>
        <w:pStyle w:val="TableofFigures"/>
        <w:tabs>
          <w:tab w:val="right" w:leader="dot" w:pos="9917"/>
        </w:tabs>
        <w:rPr>
          <w:ins w:id="414" w:author="Lingga Safitri" w:date="2025-07-01T17:19:00Z" w16du:dateUtc="2025-07-01T10:19:00Z"/>
          <w:rFonts w:eastAsiaTheme="minorEastAsia"/>
          <w:noProof/>
          <w:sz w:val="24"/>
          <w:szCs w:val="24"/>
          <w:lang w:val="en-ID" w:eastAsia="en-ID"/>
        </w:rPr>
      </w:pPr>
      <w:ins w:id="415" w:author="Lingga Safitri" w:date="2025-07-01T17:19:00Z" w16du:dateUtc="2025-07-01T10:19:00Z">
        <w:r w:rsidRPr="008F6775">
          <w:rPr>
            <w:rStyle w:val="Hyperlink"/>
            <w:noProof/>
            <w:color w:val="auto"/>
            <w:rPrChange w:id="416" w:author="Lingga Safitri" w:date="2025-07-01T17:21:00Z" w16du:dateUtc="2025-07-01T10:21:00Z">
              <w:rPr>
                <w:rStyle w:val="Hyperlink"/>
                <w:noProof/>
              </w:rPr>
            </w:rPrChange>
          </w:rPr>
          <w:fldChar w:fldCharType="begin"/>
        </w:r>
        <w:r w:rsidRPr="008F6775">
          <w:rPr>
            <w:rStyle w:val="Hyperlink"/>
            <w:noProof/>
            <w:color w:val="auto"/>
            <w:rPrChange w:id="417" w:author="Lingga Safitri" w:date="2025-07-01T17:21:00Z" w16du:dateUtc="2025-07-01T10:21:00Z">
              <w:rPr>
                <w:rStyle w:val="Hyperlink"/>
                <w:noProof/>
              </w:rPr>
            </w:rPrChange>
          </w:rPr>
          <w:instrText xml:space="preserve"> </w:instrText>
        </w:r>
        <w:r w:rsidRPr="008F6775">
          <w:rPr>
            <w:noProof/>
          </w:rPr>
          <w:instrText>HYPERLINK \l "_Toc202282808"</w:instrText>
        </w:r>
        <w:r w:rsidRPr="008F6775">
          <w:rPr>
            <w:rStyle w:val="Hyperlink"/>
            <w:noProof/>
            <w:color w:val="auto"/>
            <w:rPrChange w:id="41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419" w:author="Lingga Safitri" w:date="2025-07-01T17:21:00Z" w16du:dateUtc="2025-07-01T10:21:00Z">
              <w:rPr>
                <w:rStyle w:val="Hyperlink"/>
                <w:noProof/>
              </w:rPr>
            </w:rPrChange>
          </w:rPr>
          <w:fldChar w:fldCharType="separate"/>
        </w:r>
        <w:r w:rsidRPr="008F6775">
          <w:rPr>
            <w:rStyle w:val="Hyperlink"/>
            <w:noProof/>
            <w:color w:val="auto"/>
            <w:rPrChange w:id="420" w:author="Lingga Safitri" w:date="2025-07-01T17:21:00Z" w16du:dateUtc="2025-07-01T10:21:00Z">
              <w:rPr>
                <w:rStyle w:val="Hyperlink"/>
                <w:noProof/>
              </w:rPr>
            </w:rPrChange>
          </w:rPr>
          <w:t>Tabel 4 12 Dashboard User atau pasien</w:t>
        </w:r>
        <w:r w:rsidRPr="008F6775">
          <w:rPr>
            <w:noProof/>
            <w:webHidden/>
          </w:rPr>
          <w:tab/>
        </w:r>
        <w:r w:rsidRPr="0081315E">
          <w:rPr>
            <w:noProof/>
            <w:webHidden/>
          </w:rPr>
          <w:fldChar w:fldCharType="begin"/>
        </w:r>
        <w:r w:rsidRPr="008F6775">
          <w:rPr>
            <w:noProof/>
            <w:webHidden/>
          </w:rPr>
          <w:instrText xml:space="preserve"> PAGEREF _Toc202282808 \h </w:instrText>
        </w:r>
      </w:ins>
      <w:r w:rsidRPr="0081315E">
        <w:rPr>
          <w:noProof/>
          <w:webHidden/>
        </w:rPr>
      </w:r>
      <w:ins w:id="421" w:author="Lingga Safitri" w:date="2025-07-01T17:19:00Z" w16du:dateUtc="2025-07-01T10:19:00Z">
        <w:r w:rsidRPr="0081315E">
          <w:rPr>
            <w:noProof/>
            <w:webHidden/>
          </w:rPr>
          <w:fldChar w:fldCharType="separate"/>
        </w:r>
      </w:ins>
      <w:r w:rsidR="00461B03">
        <w:rPr>
          <w:noProof/>
          <w:webHidden/>
        </w:rPr>
        <w:t>52</w:t>
      </w:r>
      <w:ins w:id="422" w:author="Lingga Safitri" w:date="2025-07-01T17:19:00Z" w16du:dateUtc="2025-07-01T10:19:00Z">
        <w:r w:rsidRPr="0081315E">
          <w:rPr>
            <w:noProof/>
            <w:webHidden/>
          </w:rPr>
          <w:fldChar w:fldCharType="end"/>
        </w:r>
        <w:r w:rsidRPr="008F6775">
          <w:rPr>
            <w:rStyle w:val="Hyperlink"/>
            <w:noProof/>
            <w:color w:val="auto"/>
            <w:rPrChange w:id="423" w:author="Lingga Safitri" w:date="2025-07-01T17:21:00Z" w16du:dateUtc="2025-07-01T10:21:00Z">
              <w:rPr>
                <w:rStyle w:val="Hyperlink"/>
                <w:noProof/>
              </w:rPr>
            </w:rPrChange>
          </w:rPr>
          <w:fldChar w:fldCharType="end"/>
        </w:r>
      </w:ins>
    </w:p>
    <w:p w14:paraId="19B27C75" w14:textId="2731D4D5" w:rsidR="008F6775" w:rsidRPr="008F6775" w:rsidRDefault="008F6775">
      <w:pPr>
        <w:pStyle w:val="TableofFigures"/>
        <w:tabs>
          <w:tab w:val="right" w:leader="dot" w:pos="9917"/>
        </w:tabs>
        <w:rPr>
          <w:ins w:id="424" w:author="Lingga Safitri" w:date="2025-07-01T17:19:00Z" w16du:dateUtc="2025-07-01T10:19:00Z"/>
          <w:rFonts w:eastAsiaTheme="minorEastAsia"/>
          <w:noProof/>
          <w:sz w:val="24"/>
          <w:szCs w:val="24"/>
          <w:lang w:val="en-ID" w:eastAsia="en-ID"/>
        </w:rPr>
      </w:pPr>
      <w:ins w:id="425" w:author="Lingga Safitri" w:date="2025-07-01T17:19:00Z" w16du:dateUtc="2025-07-01T10:19:00Z">
        <w:r w:rsidRPr="008F6775">
          <w:rPr>
            <w:rStyle w:val="Hyperlink"/>
            <w:noProof/>
            <w:color w:val="auto"/>
            <w:rPrChange w:id="426" w:author="Lingga Safitri" w:date="2025-07-01T17:21:00Z" w16du:dateUtc="2025-07-01T10:21:00Z">
              <w:rPr>
                <w:rStyle w:val="Hyperlink"/>
                <w:noProof/>
              </w:rPr>
            </w:rPrChange>
          </w:rPr>
          <w:fldChar w:fldCharType="begin"/>
        </w:r>
        <w:r w:rsidRPr="008F6775">
          <w:rPr>
            <w:rStyle w:val="Hyperlink"/>
            <w:noProof/>
            <w:color w:val="auto"/>
            <w:rPrChange w:id="427" w:author="Lingga Safitri" w:date="2025-07-01T17:21:00Z" w16du:dateUtc="2025-07-01T10:21:00Z">
              <w:rPr>
                <w:rStyle w:val="Hyperlink"/>
                <w:noProof/>
              </w:rPr>
            </w:rPrChange>
          </w:rPr>
          <w:instrText xml:space="preserve"> </w:instrText>
        </w:r>
        <w:r w:rsidRPr="008F6775">
          <w:rPr>
            <w:noProof/>
          </w:rPr>
          <w:instrText>HYPERLINK \l "_Toc202282809"</w:instrText>
        </w:r>
        <w:r w:rsidRPr="008F6775">
          <w:rPr>
            <w:rStyle w:val="Hyperlink"/>
            <w:noProof/>
            <w:color w:val="auto"/>
            <w:rPrChange w:id="42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429" w:author="Lingga Safitri" w:date="2025-07-01T17:21:00Z" w16du:dateUtc="2025-07-01T10:21:00Z">
              <w:rPr>
                <w:rStyle w:val="Hyperlink"/>
                <w:noProof/>
              </w:rPr>
            </w:rPrChange>
          </w:rPr>
          <w:fldChar w:fldCharType="separate"/>
        </w:r>
        <w:r w:rsidRPr="008F6775">
          <w:rPr>
            <w:rStyle w:val="Hyperlink"/>
            <w:noProof/>
            <w:color w:val="auto"/>
            <w:rPrChange w:id="430" w:author="Lingga Safitri" w:date="2025-07-01T17:21:00Z" w16du:dateUtc="2025-07-01T10:21:00Z">
              <w:rPr>
                <w:rStyle w:val="Hyperlink"/>
                <w:noProof/>
              </w:rPr>
            </w:rPrChange>
          </w:rPr>
          <w:t>Tabel 4 13 Dashboard Admin</w:t>
        </w:r>
        <w:r w:rsidRPr="008F6775">
          <w:rPr>
            <w:noProof/>
            <w:webHidden/>
          </w:rPr>
          <w:tab/>
        </w:r>
        <w:r w:rsidRPr="0081315E">
          <w:rPr>
            <w:noProof/>
            <w:webHidden/>
          </w:rPr>
          <w:fldChar w:fldCharType="begin"/>
        </w:r>
        <w:r w:rsidRPr="008F6775">
          <w:rPr>
            <w:noProof/>
            <w:webHidden/>
          </w:rPr>
          <w:instrText xml:space="preserve"> PAGEREF _Toc202282809 \h </w:instrText>
        </w:r>
      </w:ins>
      <w:r w:rsidRPr="0081315E">
        <w:rPr>
          <w:noProof/>
          <w:webHidden/>
        </w:rPr>
      </w:r>
      <w:ins w:id="431" w:author="Lingga Safitri" w:date="2025-07-01T17:19:00Z" w16du:dateUtc="2025-07-01T10:19:00Z">
        <w:r w:rsidRPr="0081315E">
          <w:rPr>
            <w:noProof/>
            <w:webHidden/>
          </w:rPr>
          <w:fldChar w:fldCharType="separate"/>
        </w:r>
      </w:ins>
      <w:r w:rsidR="00461B03">
        <w:rPr>
          <w:noProof/>
          <w:webHidden/>
        </w:rPr>
        <w:t>53</w:t>
      </w:r>
      <w:ins w:id="432" w:author="Lingga Safitri" w:date="2025-07-01T17:19:00Z" w16du:dateUtc="2025-07-01T10:19:00Z">
        <w:r w:rsidRPr="0081315E">
          <w:rPr>
            <w:noProof/>
            <w:webHidden/>
          </w:rPr>
          <w:fldChar w:fldCharType="end"/>
        </w:r>
        <w:r w:rsidRPr="008F6775">
          <w:rPr>
            <w:rStyle w:val="Hyperlink"/>
            <w:noProof/>
            <w:color w:val="auto"/>
            <w:rPrChange w:id="433" w:author="Lingga Safitri" w:date="2025-07-01T17:21:00Z" w16du:dateUtc="2025-07-01T10:21:00Z">
              <w:rPr>
                <w:rStyle w:val="Hyperlink"/>
                <w:noProof/>
              </w:rPr>
            </w:rPrChange>
          </w:rPr>
          <w:fldChar w:fldCharType="end"/>
        </w:r>
      </w:ins>
    </w:p>
    <w:p w14:paraId="6F5D58C3" w14:textId="58B657FC" w:rsidR="008F6775" w:rsidRPr="008F6775" w:rsidRDefault="008F6775">
      <w:pPr>
        <w:pStyle w:val="TableofFigures"/>
        <w:tabs>
          <w:tab w:val="right" w:leader="dot" w:pos="9917"/>
        </w:tabs>
        <w:rPr>
          <w:ins w:id="434" w:author="Lingga Safitri" w:date="2025-07-01T17:19:00Z" w16du:dateUtc="2025-07-01T10:19:00Z"/>
          <w:rFonts w:eastAsiaTheme="minorEastAsia"/>
          <w:noProof/>
          <w:sz w:val="24"/>
          <w:szCs w:val="24"/>
          <w:lang w:val="en-ID" w:eastAsia="en-ID"/>
        </w:rPr>
      </w:pPr>
      <w:ins w:id="435" w:author="Lingga Safitri" w:date="2025-07-01T17:19:00Z" w16du:dateUtc="2025-07-01T10:19:00Z">
        <w:r w:rsidRPr="008F6775">
          <w:rPr>
            <w:rStyle w:val="Hyperlink"/>
            <w:noProof/>
            <w:color w:val="auto"/>
            <w:rPrChange w:id="436" w:author="Lingga Safitri" w:date="2025-07-01T17:21:00Z" w16du:dateUtc="2025-07-01T10:21:00Z">
              <w:rPr>
                <w:rStyle w:val="Hyperlink"/>
                <w:noProof/>
              </w:rPr>
            </w:rPrChange>
          </w:rPr>
          <w:fldChar w:fldCharType="begin"/>
        </w:r>
        <w:r w:rsidRPr="008F6775">
          <w:rPr>
            <w:rStyle w:val="Hyperlink"/>
            <w:noProof/>
            <w:color w:val="auto"/>
            <w:rPrChange w:id="437" w:author="Lingga Safitri" w:date="2025-07-01T17:21:00Z" w16du:dateUtc="2025-07-01T10:21:00Z">
              <w:rPr>
                <w:rStyle w:val="Hyperlink"/>
                <w:noProof/>
              </w:rPr>
            </w:rPrChange>
          </w:rPr>
          <w:instrText xml:space="preserve"> </w:instrText>
        </w:r>
        <w:r w:rsidRPr="008F6775">
          <w:rPr>
            <w:noProof/>
          </w:rPr>
          <w:instrText>HYPERLINK \l "_Toc202282810"</w:instrText>
        </w:r>
        <w:r w:rsidRPr="008F6775">
          <w:rPr>
            <w:rStyle w:val="Hyperlink"/>
            <w:noProof/>
            <w:color w:val="auto"/>
            <w:rPrChange w:id="43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439" w:author="Lingga Safitri" w:date="2025-07-01T17:21:00Z" w16du:dateUtc="2025-07-01T10:21:00Z">
              <w:rPr>
                <w:rStyle w:val="Hyperlink"/>
                <w:noProof/>
              </w:rPr>
            </w:rPrChange>
          </w:rPr>
          <w:fldChar w:fldCharType="separate"/>
        </w:r>
        <w:r w:rsidRPr="008F6775">
          <w:rPr>
            <w:rStyle w:val="Hyperlink"/>
            <w:noProof/>
            <w:color w:val="auto"/>
            <w:rPrChange w:id="440" w:author="Lingga Safitri" w:date="2025-07-01T17:21:00Z" w16du:dateUtc="2025-07-01T10:21:00Z">
              <w:rPr>
                <w:rStyle w:val="Hyperlink"/>
                <w:noProof/>
              </w:rPr>
            </w:rPrChange>
          </w:rPr>
          <w:t>Tabel 4 14 OTP (One Time Password)</w:t>
        </w:r>
        <w:r w:rsidRPr="008F6775">
          <w:rPr>
            <w:noProof/>
            <w:webHidden/>
          </w:rPr>
          <w:tab/>
        </w:r>
        <w:r w:rsidRPr="0081315E">
          <w:rPr>
            <w:noProof/>
            <w:webHidden/>
          </w:rPr>
          <w:fldChar w:fldCharType="begin"/>
        </w:r>
        <w:r w:rsidRPr="008F6775">
          <w:rPr>
            <w:noProof/>
            <w:webHidden/>
          </w:rPr>
          <w:instrText xml:space="preserve"> PAGEREF _Toc202282810 \h </w:instrText>
        </w:r>
      </w:ins>
      <w:r w:rsidRPr="0081315E">
        <w:rPr>
          <w:noProof/>
          <w:webHidden/>
        </w:rPr>
      </w:r>
      <w:ins w:id="441" w:author="Lingga Safitri" w:date="2025-07-01T17:19:00Z" w16du:dateUtc="2025-07-01T10:19:00Z">
        <w:r w:rsidRPr="0081315E">
          <w:rPr>
            <w:noProof/>
            <w:webHidden/>
          </w:rPr>
          <w:fldChar w:fldCharType="separate"/>
        </w:r>
      </w:ins>
      <w:r w:rsidR="00461B03">
        <w:rPr>
          <w:noProof/>
          <w:webHidden/>
        </w:rPr>
        <w:t>54</w:t>
      </w:r>
      <w:ins w:id="442" w:author="Lingga Safitri" w:date="2025-07-01T17:19:00Z" w16du:dateUtc="2025-07-01T10:19:00Z">
        <w:r w:rsidRPr="0081315E">
          <w:rPr>
            <w:noProof/>
            <w:webHidden/>
          </w:rPr>
          <w:fldChar w:fldCharType="end"/>
        </w:r>
        <w:r w:rsidRPr="008F6775">
          <w:rPr>
            <w:rStyle w:val="Hyperlink"/>
            <w:noProof/>
            <w:color w:val="auto"/>
            <w:rPrChange w:id="443" w:author="Lingga Safitri" w:date="2025-07-01T17:21:00Z" w16du:dateUtc="2025-07-01T10:21:00Z">
              <w:rPr>
                <w:rStyle w:val="Hyperlink"/>
                <w:noProof/>
              </w:rPr>
            </w:rPrChange>
          </w:rPr>
          <w:fldChar w:fldCharType="end"/>
        </w:r>
      </w:ins>
    </w:p>
    <w:p w14:paraId="6B231CE2" w14:textId="2E7CBC47" w:rsidR="008F6775" w:rsidRPr="008F6775" w:rsidRDefault="008F6775">
      <w:pPr>
        <w:pStyle w:val="TableofFigures"/>
        <w:tabs>
          <w:tab w:val="right" w:leader="dot" w:pos="9917"/>
        </w:tabs>
        <w:rPr>
          <w:ins w:id="444" w:author="Lingga Safitri" w:date="2025-07-01T17:19:00Z" w16du:dateUtc="2025-07-01T10:19:00Z"/>
          <w:rFonts w:eastAsiaTheme="minorEastAsia"/>
          <w:noProof/>
          <w:sz w:val="24"/>
          <w:szCs w:val="24"/>
          <w:lang w:val="en-ID" w:eastAsia="en-ID"/>
        </w:rPr>
      </w:pPr>
      <w:ins w:id="445" w:author="Lingga Safitri" w:date="2025-07-01T17:19:00Z" w16du:dateUtc="2025-07-01T10:19:00Z">
        <w:r w:rsidRPr="008F6775">
          <w:rPr>
            <w:rStyle w:val="Hyperlink"/>
            <w:noProof/>
            <w:color w:val="auto"/>
            <w:rPrChange w:id="446" w:author="Lingga Safitri" w:date="2025-07-01T17:21:00Z" w16du:dateUtc="2025-07-01T10:21:00Z">
              <w:rPr>
                <w:rStyle w:val="Hyperlink"/>
                <w:noProof/>
              </w:rPr>
            </w:rPrChange>
          </w:rPr>
          <w:fldChar w:fldCharType="begin"/>
        </w:r>
        <w:r w:rsidRPr="008F6775">
          <w:rPr>
            <w:rStyle w:val="Hyperlink"/>
            <w:noProof/>
            <w:color w:val="auto"/>
            <w:rPrChange w:id="447" w:author="Lingga Safitri" w:date="2025-07-01T17:21:00Z" w16du:dateUtc="2025-07-01T10:21:00Z">
              <w:rPr>
                <w:rStyle w:val="Hyperlink"/>
                <w:noProof/>
              </w:rPr>
            </w:rPrChange>
          </w:rPr>
          <w:instrText xml:space="preserve"> </w:instrText>
        </w:r>
        <w:r w:rsidRPr="008F6775">
          <w:rPr>
            <w:noProof/>
          </w:rPr>
          <w:instrText>HYPERLINK \l "_Toc202282811"</w:instrText>
        </w:r>
        <w:r w:rsidRPr="008F6775">
          <w:rPr>
            <w:rStyle w:val="Hyperlink"/>
            <w:noProof/>
            <w:color w:val="auto"/>
            <w:rPrChange w:id="44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449" w:author="Lingga Safitri" w:date="2025-07-01T17:21:00Z" w16du:dateUtc="2025-07-01T10:21:00Z">
              <w:rPr>
                <w:rStyle w:val="Hyperlink"/>
                <w:noProof/>
              </w:rPr>
            </w:rPrChange>
          </w:rPr>
          <w:fldChar w:fldCharType="separate"/>
        </w:r>
        <w:r w:rsidRPr="008F6775">
          <w:rPr>
            <w:rStyle w:val="Hyperlink"/>
            <w:noProof/>
            <w:color w:val="auto"/>
            <w:rPrChange w:id="450" w:author="Lingga Safitri" w:date="2025-07-01T17:21:00Z" w16du:dateUtc="2025-07-01T10:21:00Z">
              <w:rPr>
                <w:rStyle w:val="Hyperlink"/>
                <w:noProof/>
              </w:rPr>
            </w:rPrChange>
          </w:rPr>
          <w:t>Tabel 4 15 Pertanyaan</w:t>
        </w:r>
        <w:r w:rsidRPr="008F6775">
          <w:rPr>
            <w:noProof/>
            <w:webHidden/>
          </w:rPr>
          <w:tab/>
        </w:r>
        <w:r w:rsidRPr="0081315E">
          <w:rPr>
            <w:noProof/>
            <w:webHidden/>
          </w:rPr>
          <w:fldChar w:fldCharType="begin"/>
        </w:r>
        <w:r w:rsidRPr="008F6775">
          <w:rPr>
            <w:noProof/>
            <w:webHidden/>
          </w:rPr>
          <w:instrText xml:space="preserve"> PAGEREF _Toc202282811 \h </w:instrText>
        </w:r>
      </w:ins>
      <w:r w:rsidRPr="0081315E">
        <w:rPr>
          <w:noProof/>
          <w:webHidden/>
        </w:rPr>
      </w:r>
      <w:ins w:id="451" w:author="Lingga Safitri" w:date="2025-07-01T17:19:00Z" w16du:dateUtc="2025-07-01T10:19:00Z">
        <w:r w:rsidRPr="0081315E">
          <w:rPr>
            <w:noProof/>
            <w:webHidden/>
          </w:rPr>
          <w:fldChar w:fldCharType="separate"/>
        </w:r>
      </w:ins>
      <w:r w:rsidR="00461B03">
        <w:rPr>
          <w:noProof/>
          <w:webHidden/>
        </w:rPr>
        <w:t>61</w:t>
      </w:r>
      <w:ins w:id="452" w:author="Lingga Safitri" w:date="2025-07-01T17:19:00Z" w16du:dateUtc="2025-07-01T10:19:00Z">
        <w:r w:rsidRPr="0081315E">
          <w:rPr>
            <w:noProof/>
            <w:webHidden/>
          </w:rPr>
          <w:fldChar w:fldCharType="end"/>
        </w:r>
        <w:r w:rsidRPr="008F6775">
          <w:rPr>
            <w:rStyle w:val="Hyperlink"/>
            <w:noProof/>
            <w:color w:val="auto"/>
            <w:rPrChange w:id="453" w:author="Lingga Safitri" w:date="2025-07-01T17:21:00Z" w16du:dateUtc="2025-07-01T10:21:00Z">
              <w:rPr>
                <w:rStyle w:val="Hyperlink"/>
                <w:noProof/>
              </w:rPr>
            </w:rPrChange>
          </w:rPr>
          <w:fldChar w:fldCharType="end"/>
        </w:r>
      </w:ins>
    </w:p>
    <w:p w14:paraId="3D18079B" w14:textId="4556D2CE" w:rsidR="008F6775" w:rsidRPr="008F6775" w:rsidRDefault="008F6775">
      <w:pPr>
        <w:pStyle w:val="TableofFigures"/>
        <w:tabs>
          <w:tab w:val="right" w:leader="dot" w:pos="9917"/>
        </w:tabs>
        <w:rPr>
          <w:ins w:id="454" w:author="Lingga Safitri" w:date="2025-07-01T17:19:00Z" w16du:dateUtc="2025-07-01T10:19:00Z"/>
          <w:rFonts w:eastAsiaTheme="minorEastAsia"/>
          <w:noProof/>
          <w:sz w:val="24"/>
          <w:szCs w:val="24"/>
          <w:lang w:val="en-ID" w:eastAsia="en-ID"/>
        </w:rPr>
      </w:pPr>
      <w:ins w:id="455" w:author="Lingga Safitri" w:date="2025-07-01T17:19:00Z" w16du:dateUtc="2025-07-01T10:19:00Z">
        <w:r w:rsidRPr="008F6775">
          <w:rPr>
            <w:rStyle w:val="Hyperlink"/>
            <w:noProof/>
            <w:color w:val="auto"/>
            <w:rPrChange w:id="456" w:author="Lingga Safitri" w:date="2025-07-01T17:21:00Z" w16du:dateUtc="2025-07-01T10:21:00Z">
              <w:rPr>
                <w:rStyle w:val="Hyperlink"/>
                <w:noProof/>
              </w:rPr>
            </w:rPrChange>
          </w:rPr>
          <w:fldChar w:fldCharType="begin"/>
        </w:r>
        <w:r w:rsidRPr="008F6775">
          <w:rPr>
            <w:rStyle w:val="Hyperlink"/>
            <w:noProof/>
            <w:color w:val="auto"/>
            <w:rPrChange w:id="457" w:author="Lingga Safitri" w:date="2025-07-01T17:21:00Z" w16du:dateUtc="2025-07-01T10:21:00Z">
              <w:rPr>
                <w:rStyle w:val="Hyperlink"/>
                <w:noProof/>
              </w:rPr>
            </w:rPrChange>
          </w:rPr>
          <w:instrText xml:space="preserve"> </w:instrText>
        </w:r>
        <w:r w:rsidRPr="008F6775">
          <w:rPr>
            <w:noProof/>
          </w:rPr>
          <w:instrText>HYPERLINK \l "_Toc202282812"</w:instrText>
        </w:r>
        <w:r w:rsidRPr="008F6775">
          <w:rPr>
            <w:rStyle w:val="Hyperlink"/>
            <w:noProof/>
            <w:color w:val="auto"/>
            <w:rPrChange w:id="458" w:author="Lingga Safitri" w:date="2025-07-01T17:21:00Z" w16du:dateUtc="2025-07-01T10:21:00Z">
              <w:rPr>
                <w:rStyle w:val="Hyperlink"/>
                <w:noProof/>
              </w:rPr>
            </w:rPrChange>
          </w:rPr>
          <w:instrText xml:space="preserve"> </w:instrText>
        </w:r>
        <w:r w:rsidRPr="0081315E">
          <w:rPr>
            <w:rStyle w:val="Hyperlink"/>
            <w:noProof/>
            <w:color w:val="auto"/>
          </w:rPr>
        </w:r>
        <w:r w:rsidRPr="008F6775">
          <w:rPr>
            <w:rStyle w:val="Hyperlink"/>
            <w:noProof/>
            <w:color w:val="auto"/>
            <w:rPrChange w:id="459" w:author="Lingga Safitri" w:date="2025-07-01T17:21:00Z" w16du:dateUtc="2025-07-01T10:21:00Z">
              <w:rPr>
                <w:rStyle w:val="Hyperlink"/>
                <w:noProof/>
              </w:rPr>
            </w:rPrChange>
          </w:rPr>
          <w:fldChar w:fldCharType="separate"/>
        </w:r>
        <w:r w:rsidRPr="008F6775">
          <w:rPr>
            <w:rStyle w:val="Hyperlink"/>
            <w:noProof/>
            <w:color w:val="auto"/>
            <w:rPrChange w:id="460" w:author="Lingga Safitri" w:date="2025-07-01T17:21:00Z" w16du:dateUtc="2025-07-01T10:21:00Z">
              <w:rPr>
                <w:rStyle w:val="Hyperlink"/>
                <w:noProof/>
              </w:rPr>
            </w:rPrChange>
          </w:rPr>
          <w:t>Tabel 4 16 Perbaikan Hasil Uji</w:t>
        </w:r>
        <w:r w:rsidRPr="008F6775">
          <w:rPr>
            <w:noProof/>
            <w:webHidden/>
          </w:rPr>
          <w:tab/>
        </w:r>
        <w:r w:rsidRPr="0081315E">
          <w:rPr>
            <w:noProof/>
            <w:webHidden/>
          </w:rPr>
          <w:fldChar w:fldCharType="begin"/>
        </w:r>
        <w:r w:rsidRPr="008F6775">
          <w:rPr>
            <w:noProof/>
            <w:webHidden/>
          </w:rPr>
          <w:instrText xml:space="preserve"> PAGEREF _Toc202282812 \h </w:instrText>
        </w:r>
      </w:ins>
      <w:r w:rsidRPr="0081315E">
        <w:rPr>
          <w:noProof/>
          <w:webHidden/>
        </w:rPr>
      </w:r>
      <w:ins w:id="461" w:author="Lingga Safitri" w:date="2025-07-01T17:19:00Z" w16du:dateUtc="2025-07-01T10:19:00Z">
        <w:r w:rsidRPr="0081315E">
          <w:rPr>
            <w:noProof/>
            <w:webHidden/>
          </w:rPr>
          <w:fldChar w:fldCharType="separate"/>
        </w:r>
      </w:ins>
      <w:r w:rsidR="00461B03">
        <w:rPr>
          <w:noProof/>
          <w:webHidden/>
        </w:rPr>
        <w:t>63</w:t>
      </w:r>
      <w:ins w:id="462" w:author="Lingga Safitri" w:date="2025-07-01T17:19:00Z" w16du:dateUtc="2025-07-01T10:19:00Z">
        <w:r w:rsidRPr="0081315E">
          <w:rPr>
            <w:noProof/>
            <w:webHidden/>
          </w:rPr>
          <w:fldChar w:fldCharType="end"/>
        </w:r>
        <w:r w:rsidRPr="008F6775">
          <w:rPr>
            <w:rStyle w:val="Hyperlink"/>
            <w:noProof/>
            <w:color w:val="auto"/>
            <w:rPrChange w:id="463" w:author="Lingga Safitri" w:date="2025-07-01T17:21:00Z" w16du:dateUtc="2025-07-01T10:21:00Z">
              <w:rPr>
                <w:rStyle w:val="Hyperlink"/>
                <w:noProof/>
              </w:rPr>
            </w:rPrChange>
          </w:rPr>
          <w:fldChar w:fldCharType="end"/>
        </w:r>
      </w:ins>
    </w:p>
    <w:p w14:paraId="12463C9A" w14:textId="5DE8A8BD" w:rsidR="002F21BC" w:rsidRPr="008F6775" w:rsidRDefault="008F6775" w:rsidP="00346688">
      <w:pPr>
        <w:spacing w:line="360" w:lineRule="auto"/>
        <w:rPr>
          <w:ins w:id="464" w:author="Lingga Safitri" w:date="2025-07-01T16:56:00Z" w16du:dateUtc="2025-07-01T09:56:00Z"/>
          <w:rFonts w:ascii="Times New Roman" w:hAnsi="Times New Roman" w:cs="Times New Roman"/>
          <w:b/>
          <w:bCs/>
        </w:rPr>
      </w:pPr>
      <w:ins w:id="465" w:author="Lingga Safitri" w:date="2025-07-01T17:19:00Z" w16du:dateUtc="2025-07-01T10:19:00Z">
        <w:r w:rsidRPr="0081315E">
          <w:rPr>
            <w:rFonts w:ascii="Times New Roman" w:hAnsi="Times New Roman" w:cs="Times New Roman"/>
            <w:b/>
            <w:bCs/>
          </w:rPr>
          <w:fldChar w:fldCharType="end"/>
        </w:r>
      </w:ins>
    </w:p>
    <w:p w14:paraId="2F1C780C" w14:textId="77777777" w:rsidR="002F21BC" w:rsidRPr="008F6775" w:rsidRDefault="002F21BC" w:rsidP="00346688">
      <w:pPr>
        <w:spacing w:line="360" w:lineRule="auto"/>
        <w:rPr>
          <w:ins w:id="466" w:author="Lingga Safitri" w:date="2025-07-01T16:56:00Z" w16du:dateUtc="2025-07-01T09:56:00Z"/>
          <w:rFonts w:ascii="Times New Roman" w:hAnsi="Times New Roman" w:cs="Times New Roman"/>
          <w:b/>
          <w:bCs/>
        </w:rPr>
      </w:pPr>
    </w:p>
    <w:p w14:paraId="11BC68D5" w14:textId="77777777" w:rsidR="002F21BC" w:rsidRPr="008F6775" w:rsidRDefault="002F21BC" w:rsidP="00346688">
      <w:pPr>
        <w:spacing w:line="360" w:lineRule="auto"/>
        <w:rPr>
          <w:ins w:id="467" w:author="Lingga Safitri" w:date="2025-07-01T16:56:00Z" w16du:dateUtc="2025-07-01T09:56:00Z"/>
          <w:rFonts w:ascii="Times New Roman" w:hAnsi="Times New Roman" w:cs="Times New Roman"/>
          <w:b/>
          <w:bCs/>
        </w:rPr>
      </w:pPr>
    </w:p>
    <w:p w14:paraId="4640BFA0" w14:textId="77777777" w:rsidR="002F21BC" w:rsidRPr="008F6775" w:rsidRDefault="002F21BC" w:rsidP="00346688">
      <w:pPr>
        <w:spacing w:line="360" w:lineRule="auto"/>
        <w:rPr>
          <w:ins w:id="468" w:author="Lingga Safitri" w:date="2025-07-01T16:56:00Z" w16du:dateUtc="2025-07-01T09:56:00Z"/>
          <w:rFonts w:ascii="Times New Roman" w:hAnsi="Times New Roman" w:cs="Times New Roman"/>
          <w:b/>
          <w:bCs/>
        </w:rPr>
      </w:pPr>
    </w:p>
    <w:p w14:paraId="44822B94" w14:textId="77777777" w:rsidR="002F21BC" w:rsidRPr="008F6775" w:rsidRDefault="002F21BC" w:rsidP="00346688">
      <w:pPr>
        <w:spacing w:line="360" w:lineRule="auto"/>
        <w:rPr>
          <w:ins w:id="469" w:author="Lingga Safitri" w:date="2025-07-01T16:56:00Z" w16du:dateUtc="2025-07-01T09:56:00Z"/>
          <w:rFonts w:ascii="Times New Roman" w:hAnsi="Times New Roman" w:cs="Times New Roman"/>
          <w:b/>
          <w:bCs/>
        </w:rPr>
      </w:pPr>
    </w:p>
    <w:p w14:paraId="7837A3DF" w14:textId="77777777" w:rsidR="002F21BC" w:rsidRPr="008F6775" w:rsidRDefault="002F21BC" w:rsidP="00346688">
      <w:pPr>
        <w:spacing w:line="360" w:lineRule="auto"/>
        <w:rPr>
          <w:ins w:id="470" w:author="Lingga Safitri" w:date="2025-07-01T16:56:00Z" w16du:dateUtc="2025-07-01T09:56:00Z"/>
          <w:rFonts w:ascii="Times New Roman" w:hAnsi="Times New Roman" w:cs="Times New Roman"/>
          <w:b/>
          <w:bCs/>
        </w:rPr>
      </w:pPr>
    </w:p>
    <w:p w14:paraId="3F3205F1" w14:textId="77777777" w:rsidR="002F21BC" w:rsidRPr="008F6775" w:rsidRDefault="002F21BC" w:rsidP="00346688">
      <w:pPr>
        <w:spacing w:line="360" w:lineRule="auto"/>
        <w:rPr>
          <w:ins w:id="471" w:author="Lingga Safitri" w:date="2025-07-01T16:56:00Z" w16du:dateUtc="2025-07-01T09:56:00Z"/>
          <w:rFonts w:ascii="Times New Roman" w:hAnsi="Times New Roman" w:cs="Times New Roman"/>
          <w:b/>
          <w:bCs/>
        </w:rPr>
      </w:pPr>
    </w:p>
    <w:p w14:paraId="35F32B14" w14:textId="77777777" w:rsidR="002F21BC" w:rsidRPr="008F6775" w:rsidRDefault="002F21BC" w:rsidP="00346688">
      <w:pPr>
        <w:spacing w:line="360" w:lineRule="auto"/>
        <w:rPr>
          <w:ins w:id="472" w:author="Lingga Safitri" w:date="2025-07-01T16:56:00Z" w16du:dateUtc="2025-07-01T09:56:00Z"/>
          <w:rFonts w:ascii="Times New Roman" w:hAnsi="Times New Roman" w:cs="Times New Roman"/>
          <w:b/>
          <w:bCs/>
        </w:rPr>
      </w:pPr>
    </w:p>
    <w:p w14:paraId="56E262A2" w14:textId="77777777" w:rsidR="002F21BC" w:rsidRPr="008F6775" w:rsidRDefault="002F21BC" w:rsidP="00346688">
      <w:pPr>
        <w:spacing w:line="360" w:lineRule="auto"/>
        <w:rPr>
          <w:ins w:id="473" w:author="Lingga Safitri" w:date="2025-07-01T16:56:00Z" w16du:dateUtc="2025-07-01T09:56:00Z"/>
          <w:rFonts w:ascii="Times New Roman" w:hAnsi="Times New Roman" w:cs="Times New Roman"/>
          <w:b/>
          <w:bCs/>
        </w:rPr>
      </w:pPr>
    </w:p>
    <w:p w14:paraId="44DDDF61" w14:textId="77777777" w:rsidR="002F21BC" w:rsidRPr="008F6775" w:rsidRDefault="002F21BC" w:rsidP="00346688">
      <w:pPr>
        <w:spacing w:line="360" w:lineRule="auto"/>
        <w:rPr>
          <w:ins w:id="474" w:author="Lingga Safitri" w:date="2025-07-01T16:56:00Z" w16du:dateUtc="2025-07-01T09:56:00Z"/>
          <w:rFonts w:ascii="Times New Roman" w:hAnsi="Times New Roman" w:cs="Times New Roman"/>
          <w:b/>
          <w:bCs/>
        </w:rPr>
      </w:pPr>
    </w:p>
    <w:p w14:paraId="2C5EE2D9" w14:textId="77777777" w:rsidR="002F21BC" w:rsidRPr="008F6775" w:rsidRDefault="002F21BC" w:rsidP="00346688">
      <w:pPr>
        <w:spacing w:line="360" w:lineRule="auto"/>
        <w:rPr>
          <w:ins w:id="475" w:author="Lingga Safitri" w:date="2025-07-01T16:56:00Z" w16du:dateUtc="2025-07-01T09:56:00Z"/>
          <w:rFonts w:ascii="Times New Roman" w:hAnsi="Times New Roman" w:cs="Times New Roman"/>
          <w:b/>
          <w:bCs/>
        </w:rPr>
      </w:pPr>
    </w:p>
    <w:p w14:paraId="3A874B01" w14:textId="77777777" w:rsidR="002F21BC" w:rsidRPr="008F6775" w:rsidRDefault="002F21BC" w:rsidP="00346688">
      <w:pPr>
        <w:spacing w:line="360" w:lineRule="auto"/>
        <w:rPr>
          <w:ins w:id="476" w:author="Lingga Safitri" w:date="2025-07-01T16:56:00Z" w16du:dateUtc="2025-07-01T09:56:00Z"/>
          <w:rFonts w:ascii="Times New Roman" w:hAnsi="Times New Roman" w:cs="Times New Roman"/>
          <w:b/>
          <w:bCs/>
        </w:rPr>
      </w:pPr>
    </w:p>
    <w:p w14:paraId="5D197B14" w14:textId="77777777" w:rsidR="002F21BC" w:rsidRPr="008F6775" w:rsidRDefault="002F21BC" w:rsidP="00346688">
      <w:pPr>
        <w:spacing w:line="360" w:lineRule="auto"/>
        <w:rPr>
          <w:ins w:id="477" w:author="Lingga Safitri" w:date="2025-07-01T16:56:00Z" w16du:dateUtc="2025-07-01T09:56:00Z"/>
          <w:rFonts w:ascii="Times New Roman" w:hAnsi="Times New Roman" w:cs="Times New Roman"/>
          <w:b/>
          <w:bCs/>
        </w:rPr>
      </w:pPr>
    </w:p>
    <w:p w14:paraId="34D1D0A4" w14:textId="77777777" w:rsidR="002F21BC" w:rsidRPr="008F6775" w:rsidRDefault="002F21BC" w:rsidP="00346688">
      <w:pPr>
        <w:spacing w:line="360" w:lineRule="auto"/>
        <w:rPr>
          <w:ins w:id="478" w:author="Lingga Safitri" w:date="2025-07-01T16:56:00Z" w16du:dateUtc="2025-07-01T09:56:00Z"/>
          <w:rFonts w:ascii="Times New Roman" w:hAnsi="Times New Roman" w:cs="Times New Roman"/>
          <w:b/>
          <w:bCs/>
        </w:rPr>
      </w:pPr>
    </w:p>
    <w:p w14:paraId="67FA1BA6" w14:textId="77777777" w:rsidR="002F21BC" w:rsidRPr="008F6775" w:rsidRDefault="002F21BC" w:rsidP="00346688">
      <w:pPr>
        <w:spacing w:line="360" w:lineRule="auto"/>
        <w:rPr>
          <w:ins w:id="479" w:author="Lingga Safitri" w:date="2025-07-01T16:56:00Z" w16du:dateUtc="2025-07-01T09:56:00Z"/>
          <w:rFonts w:ascii="Times New Roman" w:hAnsi="Times New Roman" w:cs="Times New Roman"/>
          <w:b/>
          <w:bCs/>
        </w:rPr>
      </w:pPr>
    </w:p>
    <w:p w14:paraId="4B638EF3" w14:textId="77777777" w:rsidR="002F21BC" w:rsidRPr="008F6775" w:rsidRDefault="002F21BC" w:rsidP="00346688">
      <w:pPr>
        <w:spacing w:line="360" w:lineRule="auto"/>
        <w:rPr>
          <w:rFonts w:ascii="Times New Roman" w:hAnsi="Times New Roman" w:cs="Times New Roman"/>
          <w:b/>
          <w:bCs/>
        </w:rPr>
      </w:pPr>
    </w:p>
    <w:p w14:paraId="29D12DDD" w14:textId="77777777" w:rsidR="002D62E2" w:rsidRDefault="002D62E2" w:rsidP="00346688">
      <w:pPr>
        <w:pStyle w:val="Heading1"/>
        <w:spacing w:line="360" w:lineRule="auto"/>
        <w:sectPr w:rsidR="002D62E2" w:rsidSect="002D62E2">
          <w:headerReference w:type="default" r:id="rId9"/>
          <w:footerReference w:type="default" r:id="rId10"/>
          <w:pgSz w:w="11910" w:h="16840"/>
          <w:pgMar w:top="1500" w:right="566" w:bottom="1704" w:left="1417" w:header="720" w:footer="720" w:gutter="0"/>
          <w:pgNumType w:fmt="lowerRoman" w:start="1"/>
          <w:cols w:space="720"/>
        </w:sectPr>
      </w:pPr>
    </w:p>
    <w:p w14:paraId="57155DB8" w14:textId="7CF23BEB" w:rsidR="00054349" w:rsidRPr="008F6775" w:rsidRDefault="00CC2BBA" w:rsidP="00346688">
      <w:pPr>
        <w:pStyle w:val="Heading1"/>
        <w:spacing w:line="360" w:lineRule="auto"/>
      </w:pPr>
      <w:bookmarkStart w:id="480" w:name="_Toc202286195"/>
      <w:r w:rsidRPr="008F6775">
        <w:lastRenderedPageBreak/>
        <w:t>BAB I</w:t>
      </w:r>
      <w:r w:rsidRPr="008F6775">
        <w:br/>
        <w:t>PENDAHULUAN</w:t>
      </w:r>
      <w:bookmarkEnd w:id="480"/>
    </w:p>
    <w:p w14:paraId="16C15C0C" w14:textId="58C9AC61" w:rsidR="00CC2BBA" w:rsidRPr="008F6775" w:rsidRDefault="00CC2BBA" w:rsidP="00346688">
      <w:pPr>
        <w:pStyle w:val="Heading2"/>
        <w:spacing w:line="360" w:lineRule="auto"/>
        <w:rPr>
          <w:rFonts w:ascii="Times New Roman" w:hAnsi="Times New Roman" w:cs="Times New Roman"/>
        </w:rPr>
      </w:pPr>
      <w:bookmarkStart w:id="481" w:name="_Toc202286196"/>
      <w:r w:rsidRPr="008F6775">
        <w:rPr>
          <w:rFonts w:ascii="Times New Roman" w:hAnsi="Times New Roman" w:cs="Times New Roman"/>
        </w:rPr>
        <w:t>1.1 Latar Belakang</w:t>
      </w:r>
      <w:bookmarkEnd w:id="481"/>
    </w:p>
    <w:p w14:paraId="348ADCC6" w14:textId="77777777" w:rsidR="009B15B9" w:rsidRPr="008F6775" w:rsidRDefault="009B15B9" w:rsidP="00346688">
      <w:pPr>
        <w:pStyle w:val="BodyText"/>
        <w:spacing w:before="38" w:line="360" w:lineRule="auto"/>
        <w:ind w:right="864" w:firstLine="426"/>
        <w:jc w:val="both"/>
        <w:rPr>
          <w:sz w:val="24"/>
          <w:szCs w:val="24"/>
          <w:lang w:val="id-ID"/>
        </w:rPr>
      </w:pPr>
      <w:r w:rsidRPr="008F6775">
        <w:rPr>
          <w:sz w:val="24"/>
          <w:szCs w:val="24"/>
          <w:lang w:val="id-ID"/>
        </w:rPr>
        <w:t>Perkembangan teknologi informasi telah membawa perubahan signifikan dalam berbagai sektor, termasuk sektor kesehatan. Kebutuhan akan layanan kesehatan</w:t>
      </w:r>
      <w:r w:rsidRPr="008F6775">
        <w:rPr>
          <w:spacing w:val="-18"/>
          <w:sz w:val="24"/>
          <w:szCs w:val="24"/>
          <w:lang w:val="id-ID"/>
        </w:rPr>
        <w:t xml:space="preserve"> </w:t>
      </w:r>
      <w:r w:rsidRPr="008F6775">
        <w:rPr>
          <w:sz w:val="24"/>
          <w:szCs w:val="24"/>
          <w:lang w:val="id-ID"/>
        </w:rPr>
        <w:t>yang</w:t>
      </w:r>
      <w:r w:rsidRPr="008F6775">
        <w:rPr>
          <w:spacing w:val="-17"/>
          <w:sz w:val="24"/>
          <w:szCs w:val="24"/>
          <w:lang w:val="id-ID"/>
        </w:rPr>
        <w:t xml:space="preserve"> </w:t>
      </w:r>
      <w:r w:rsidRPr="008F6775">
        <w:rPr>
          <w:sz w:val="24"/>
          <w:szCs w:val="24"/>
          <w:lang w:val="id-ID"/>
        </w:rPr>
        <w:t>cepat,</w:t>
      </w:r>
      <w:r w:rsidRPr="008F6775">
        <w:rPr>
          <w:spacing w:val="-18"/>
          <w:sz w:val="24"/>
          <w:szCs w:val="24"/>
          <w:lang w:val="id-ID"/>
        </w:rPr>
        <w:t xml:space="preserve"> </w:t>
      </w:r>
      <w:r w:rsidRPr="008F6775">
        <w:rPr>
          <w:sz w:val="24"/>
          <w:szCs w:val="24"/>
          <w:lang w:val="id-ID"/>
        </w:rPr>
        <w:t>praktis,</w:t>
      </w:r>
      <w:r w:rsidRPr="008F6775">
        <w:rPr>
          <w:spacing w:val="-17"/>
          <w:sz w:val="24"/>
          <w:szCs w:val="24"/>
          <w:lang w:val="id-ID"/>
        </w:rPr>
        <w:t xml:space="preserve"> </w:t>
      </w:r>
      <w:r w:rsidRPr="008F6775">
        <w:rPr>
          <w:sz w:val="24"/>
          <w:szCs w:val="24"/>
          <w:lang w:val="id-ID"/>
        </w:rPr>
        <w:t>dan</w:t>
      </w:r>
      <w:r w:rsidRPr="008F6775">
        <w:rPr>
          <w:spacing w:val="-18"/>
          <w:sz w:val="24"/>
          <w:szCs w:val="24"/>
          <w:lang w:val="id-ID"/>
        </w:rPr>
        <w:t xml:space="preserve"> </w:t>
      </w:r>
      <w:r w:rsidRPr="008F6775">
        <w:rPr>
          <w:sz w:val="24"/>
          <w:szCs w:val="24"/>
          <w:lang w:val="id-ID"/>
        </w:rPr>
        <w:t>mudah</w:t>
      </w:r>
      <w:r w:rsidRPr="008F6775">
        <w:rPr>
          <w:spacing w:val="-17"/>
          <w:sz w:val="24"/>
          <w:szCs w:val="24"/>
          <w:lang w:val="id-ID"/>
        </w:rPr>
        <w:t xml:space="preserve"> </w:t>
      </w:r>
      <w:r w:rsidRPr="008F6775">
        <w:rPr>
          <w:sz w:val="24"/>
          <w:szCs w:val="24"/>
          <w:lang w:val="id-ID"/>
        </w:rPr>
        <w:t>diakses</w:t>
      </w:r>
      <w:r w:rsidRPr="008F6775">
        <w:rPr>
          <w:spacing w:val="-18"/>
          <w:sz w:val="24"/>
          <w:szCs w:val="24"/>
          <w:lang w:val="id-ID"/>
        </w:rPr>
        <w:t xml:space="preserve"> </w:t>
      </w:r>
      <w:r w:rsidRPr="008F6775">
        <w:rPr>
          <w:sz w:val="24"/>
          <w:szCs w:val="24"/>
          <w:lang w:val="id-ID"/>
        </w:rPr>
        <w:t>mendorong</w:t>
      </w:r>
      <w:r w:rsidRPr="008F6775">
        <w:rPr>
          <w:spacing w:val="-17"/>
          <w:sz w:val="24"/>
          <w:szCs w:val="24"/>
          <w:lang w:val="id-ID"/>
        </w:rPr>
        <w:t xml:space="preserve"> </w:t>
      </w:r>
      <w:r w:rsidRPr="008F6775">
        <w:rPr>
          <w:sz w:val="24"/>
          <w:szCs w:val="24"/>
          <w:lang w:val="id-ID"/>
        </w:rPr>
        <w:t>lahirnya</w:t>
      </w:r>
      <w:r w:rsidRPr="008F6775">
        <w:rPr>
          <w:spacing w:val="-18"/>
          <w:sz w:val="24"/>
          <w:szCs w:val="24"/>
          <w:lang w:val="id-ID"/>
        </w:rPr>
        <w:t xml:space="preserve"> </w:t>
      </w:r>
      <w:r w:rsidRPr="008F6775">
        <w:rPr>
          <w:sz w:val="24"/>
          <w:szCs w:val="24"/>
          <w:lang w:val="id-ID"/>
        </w:rPr>
        <w:t>inovasi layanan digital. Salah satu kebutuhan mendesak adalah sarana komunikasi yang efektif antara pasien dan tenaga medis, terutama untuk konsultasi awal atau gejala ringan.</w:t>
      </w:r>
    </w:p>
    <w:p w14:paraId="4E447391" w14:textId="77777777" w:rsidR="009B15B9" w:rsidRPr="008F6775" w:rsidRDefault="009B15B9" w:rsidP="00346688">
      <w:pPr>
        <w:pStyle w:val="BodyText"/>
        <w:spacing w:line="360" w:lineRule="auto"/>
        <w:ind w:right="862" w:firstLine="426"/>
        <w:jc w:val="both"/>
        <w:rPr>
          <w:sz w:val="24"/>
          <w:szCs w:val="24"/>
          <w:lang w:val="id-ID"/>
        </w:rPr>
      </w:pPr>
      <w:r w:rsidRPr="008F6775">
        <w:rPr>
          <w:sz w:val="24"/>
          <w:szCs w:val="24"/>
          <w:lang w:val="id-ID"/>
        </w:rPr>
        <w:t>Keterbatasan</w:t>
      </w:r>
      <w:r w:rsidRPr="008F6775">
        <w:rPr>
          <w:spacing w:val="-3"/>
          <w:sz w:val="24"/>
          <w:szCs w:val="24"/>
          <w:lang w:val="id-ID"/>
        </w:rPr>
        <w:t xml:space="preserve"> </w:t>
      </w:r>
      <w:r w:rsidRPr="008F6775">
        <w:rPr>
          <w:sz w:val="24"/>
          <w:szCs w:val="24"/>
          <w:lang w:val="id-ID"/>
        </w:rPr>
        <w:t>waktu,</w:t>
      </w:r>
      <w:r w:rsidRPr="008F6775">
        <w:rPr>
          <w:spacing w:val="-5"/>
          <w:sz w:val="24"/>
          <w:szCs w:val="24"/>
          <w:lang w:val="id-ID"/>
        </w:rPr>
        <w:t xml:space="preserve"> </w:t>
      </w:r>
      <w:r w:rsidRPr="008F6775">
        <w:rPr>
          <w:sz w:val="24"/>
          <w:szCs w:val="24"/>
          <w:lang w:val="id-ID"/>
        </w:rPr>
        <w:t>jarak,</w:t>
      </w:r>
      <w:r w:rsidRPr="008F6775">
        <w:rPr>
          <w:spacing w:val="-5"/>
          <w:sz w:val="24"/>
          <w:szCs w:val="24"/>
          <w:lang w:val="id-ID"/>
        </w:rPr>
        <w:t xml:space="preserve"> </w:t>
      </w:r>
      <w:r w:rsidRPr="008F6775">
        <w:rPr>
          <w:sz w:val="24"/>
          <w:szCs w:val="24"/>
          <w:lang w:val="id-ID"/>
        </w:rPr>
        <w:t>dan</w:t>
      </w:r>
      <w:r w:rsidRPr="008F6775">
        <w:rPr>
          <w:spacing w:val="-3"/>
          <w:sz w:val="24"/>
          <w:szCs w:val="24"/>
          <w:lang w:val="id-ID"/>
        </w:rPr>
        <w:t xml:space="preserve"> </w:t>
      </w:r>
      <w:r w:rsidRPr="008F6775">
        <w:rPr>
          <w:sz w:val="24"/>
          <w:szCs w:val="24"/>
          <w:lang w:val="id-ID"/>
        </w:rPr>
        <w:t>kondisi</w:t>
      </w:r>
      <w:r w:rsidRPr="008F6775">
        <w:rPr>
          <w:spacing w:val="-3"/>
          <w:sz w:val="24"/>
          <w:szCs w:val="24"/>
          <w:lang w:val="id-ID"/>
        </w:rPr>
        <w:t xml:space="preserve"> </w:t>
      </w:r>
      <w:r w:rsidRPr="008F6775">
        <w:rPr>
          <w:sz w:val="24"/>
          <w:szCs w:val="24"/>
          <w:lang w:val="id-ID"/>
        </w:rPr>
        <w:t>kesehatan</w:t>
      </w:r>
      <w:r w:rsidRPr="008F6775">
        <w:rPr>
          <w:spacing w:val="-3"/>
          <w:sz w:val="24"/>
          <w:szCs w:val="24"/>
          <w:lang w:val="id-ID"/>
        </w:rPr>
        <w:t xml:space="preserve"> </w:t>
      </w:r>
      <w:r w:rsidRPr="008F6775">
        <w:rPr>
          <w:sz w:val="24"/>
          <w:szCs w:val="24"/>
          <w:lang w:val="id-ID"/>
        </w:rPr>
        <w:t>seringkali</w:t>
      </w:r>
      <w:r w:rsidRPr="008F6775">
        <w:rPr>
          <w:spacing w:val="-3"/>
          <w:sz w:val="24"/>
          <w:szCs w:val="24"/>
          <w:lang w:val="id-ID"/>
        </w:rPr>
        <w:t xml:space="preserve"> </w:t>
      </w:r>
      <w:r w:rsidRPr="008F6775">
        <w:rPr>
          <w:sz w:val="24"/>
          <w:szCs w:val="24"/>
          <w:lang w:val="id-ID"/>
        </w:rPr>
        <w:t>menjadi</w:t>
      </w:r>
      <w:r w:rsidRPr="008F6775">
        <w:rPr>
          <w:spacing w:val="-3"/>
          <w:sz w:val="24"/>
          <w:szCs w:val="24"/>
          <w:lang w:val="id-ID"/>
        </w:rPr>
        <w:t xml:space="preserve"> </w:t>
      </w:r>
      <w:r w:rsidRPr="008F6775">
        <w:rPr>
          <w:sz w:val="24"/>
          <w:szCs w:val="24"/>
          <w:lang w:val="id-ID"/>
        </w:rPr>
        <w:t xml:space="preserve">kendala bagi pasien untuk datang langsung ke fasilitas kesehatan. Sementara itu, tenaga medis juga memerlukan media untuk menyaring kasus dan memberikan arahan awal tanpa interaksi fisik. Oleh karena itu, dibutuhkan sebuah aplikasi </w:t>
      </w:r>
      <w:r w:rsidRPr="008F6775">
        <w:rPr>
          <w:i/>
          <w:sz w:val="24"/>
          <w:szCs w:val="24"/>
          <w:lang w:val="id-ID"/>
        </w:rPr>
        <w:t xml:space="preserve">web-based </w:t>
      </w:r>
      <w:r w:rsidRPr="008F6775">
        <w:rPr>
          <w:sz w:val="24"/>
          <w:szCs w:val="24"/>
          <w:lang w:val="id-ID"/>
        </w:rPr>
        <w:t>yang memungkinkan percakapan medis antara pasien dan tenaga medis, yang dapat diakses kapan saja dan di mana saja.</w:t>
      </w:r>
    </w:p>
    <w:p w14:paraId="33126123" w14:textId="77777777" w:rsidR="009B15B9" w:rsidRPr="008F6775" w:rsidRDefault="009B15B9" w:rsidP="00346688">
      <w:pPr>
        <w:pStyle w:val="BodyText"/>
        <w:spacing w:line="360" w:lineRule="auto"/>
        <w:ind w:right="862" w:firstLine="426"/>
        <w:jc w:val="both"/>
        <w:rPr>
          <w:sz w:val="24"/>
          <w:szCs w:val="24"/>
          <w:lang w:val="id-ID"/>
        </w:rPr>
      </w:pPr>
      <w:r w:rsidRPr="008F6775">
        <w:rPr>
          <w:sz w:val="24"/>
          <w:szCs w:val="24"/>
          <w:lang w:val="id-ID"/>
        </w:rPr>
        <w:t>Aplikasi "Medical Conversation" dirancang untuk menjembatani kebutuhan tersebut. Melalui platform ini, pasien dapat berkonsultasi secara real-time dengan tenaga medis, menyampaikan gejala, mengunggah dokumen medis, dan mendapatkan saran atau rujukan awal. Sistem ini tidak dimaksudkan untuk menggantikan konsultasi langsung, namun sebagai media awal komunikasi yang dapat meningkatkan efisiensi pelayanan kesehatan.</w:t>
      </w:r>
    </w:p>
    <w:p w14:paraId="386C0BAE" w14:textId="77777777" w:rsidR="00844616" w:rsidRPr="008F6775" w:rsidRDefault="00844616" w:rsidP="00346688">
      <w:pPr>
        <w:pStyle w:val="BodyText"/>
        <w:spacing w:line="360" w:lineRule="auto"/>
        <w:ind w:right="862" w:firstLine="426"/>
        <w:jc w:val="both"/>
        <w:rPr>
          <w:sz w:val="24"/>
          <w:szCs w:val="24"/>
          <w:lang w:val="id-ID"/>
        </w:rPr>
      </w:pPr>
    </w:p>
    <w:p w14:paraId="6F301D23" w14:textId="4E28156C" w:rsidR="009B15B9" w:rsidRPr="008F6775" w:rsidRDefault="009B15B9" w:rsidP="00346688">
      <w:pPr>
        <w:pStyle w:val="Heading2"/>
        <w:spacing w:line="360" w:lineRule="auto"/>
        <w:jc w:val="both"/>
        <w:rPr>
          <w:rFonts w:ascii="Times New Roman" w:hAnsi="Times New Roman" w:cs="Times New Roman"/>
        </w:rPr>
      </w:pPr>
      <w:bookmarkStart w:id="482" w:name="_Toc202286197"/>
      <w:r w:rsidRPr="008F6775">
        <w:rPr>
          <w:rFonts w:ascii="Times New Roman" w:hAnsi="Times New Roman" w:cs="Times New Roman"/>
        </w:rPr>
        <w:t>1.2 Rumusan Masalah</w:t>
      </w:r>
      <w:bookmarkEnd w:id="482"/>
    </w:p>
    <w:p w14:paraId="2F67EEF3" w14:textId="77777777" w:rsidR="009B15B9" w:rsidRPr="008F6775" w:rsidRDefault="009B15B9" w:rsidP="00346688">
      <w:pPr>
        <w:spacing w:line="360" w:lineRule="auto"/>
        <w:jc w:val="both"/>
        <w:rPr>
          <w:rFonts w:ascii="Times New Roman" w:hAnsi="Times New Roman" w:cs="Times New Roman"/>
        </w:rPr>
      </w:pPr>
      <w:r w:rsidRPr="008F6775">
        <w:rPr>
          <w:rFonts w:ascii="Times New Roman" w:hAnsi="Times New Roman" w:cs="Times New Roman"/>
        </w:rPr>
        <w:t>Berdasarkan latar belakang di atas, maka rumusan masalah dalam penelitian ini adalah:</w:t>
      </w:r>
    </w:p>
    <w:p w14:paraId="4146BEC3" w14:textId="77777777" w:rsidR="009B15B9" w:rsidRPr="008F6775" w:rsidRDefault="009B15B9" w:rsidP="00346688">
      <w:pPr>
        <w:pStyle w:val="ListParagraph"/>
        <w:numPr>
          <w:ilvl w:val="0"/>
          <w:numId w:val="2"/>
        </w:numPr>
        <w:spacing w:line="360" w:lineRule="auto"/>
        <w:jc w:val="both"/>
        <w:rPr>
          <w:rFonts w:ascii="Times New Roman" w:hAnsi="Times New Roman" w:cs="Times New Roman"/>
        </w:rPr>
      </w:pPr>
      <w:r w:rsidRPr="008F6775">
        <w:rPr>
          <w:rFonts w:ascii="Times New Roman" w:hAnsi="Times New Roman" w:cs="Times New Roman"/>
        </w:rPr>
        <w:t>Bagaimana</w:t>
      </w:r>
      <w:r w:rsidRPr="008F6775">
        <w:rPr>
          <w:rFonts w:ascii="Times New Roman" w:hAnsi="Times New Roman" w:cs="Times New Roman"/>
          <w:spacing w:val="80"/>
        </w:rPr>
        <w:t xml:space="preserve"> </w:t>
      </w:r>
      <w:r w:rsidRPr="008F6775">
        <w:rPr>
          <w:rFonts w:ascii="Times New Roman" w:hAnsi="Times New Roman" w:cs="Times New Roman"/>
        </w:rPr>
        <w:t>merancang</w:t>
      </w:r>
      <w:r w:rsidRPr="008F6775">
        <w:rPr>
          <w:rFonts w:ascii="Times New Roman" w:hAnsi="Times New Roman" w:cs="Times New Roman"/>
          <w:spacing w:val="80"/>
        </w:rPr>
        <w:t xml:space="preserve"> </w:t>
      </w:r>
      <w:r w:rsidRPr="008F6775">
        <w:rPr>
          <w:rFonts w:ascii="Times New Roman" w:hAnsi="Times New Roman" w:cs="Times New Roman"/>
        </w:rPr>
        <w:t>aplikasi</w:t>
      </w:r>
      <w:r w:rsidRPr="008F6775">
        <w:rPr>
          <w:rFonts w:ascii="Times New Roman" w:hAnsi="Times New Roman" w:cs="Times New Roman"/>
          <w:spacing w:val="80"/>
        </w:rPr>
        <w:t xml:space="preserve"> </w:t>
      </w:r>
      <w:r w:rsidRPr="008F6775">
        <w:rPr>
          <w:rFonts w:ascii="Times New Roman" w:hAnsi="Times New Roman" w:cs="Times New Roman"/>
        </w:rPr>
        <w:t>berbasis</w:t>
      </w:r>
      <w:r w:rsidRPr="008F6775">
        <w:rPr>
          <w:rFonts w:ascii="Times New Roman" w:hAnsi="Times New Roman" w:cs="Times New Roman"/>
          <w:spacing w:val="80"/>
        </w:rPr>
        <w:t xml:space="preserve"> </w:t>
      </w:r>
      <w:r w:rsidRPr="008F6775">
        <w:rPr>
          <w:rFonts w:ascii="Times New Roman" w:hAnsi="Times New Roman" w:cs="Times New Roman"/>
        </w:rPr>
        <w:t>web</w:t>
      </w:r>
      <w:r w:rsidRPr="008F6775">
        <w:rPr>
          <w:rFonts w:ascii="Times New Roman" w:hAnsi="Times New Roman" w:cs="Times New Roman"/>
          <w:spacing w:val="80"/>
        </w:rPr>
        <w:t xml:space="preserve"> </w:t>
      </w:r>
      <w:r w:rsidRPr="008F6775">
        <w:rPr>
          <w:rFonts w:ascii="Times New Roman" w:hAnsi="Times New Roman" w:cs="Times New Roman"/>
        </w:rPr>
        <w:t>yang</w:t>
      </w:r>
      <w:r w:rsidRPr="008F6775">
        <w:rPr>
          <w:rFonts w:ascii="Times New Roman" w:hAnsi="Times New Roman" w:cs="Times New Roman"/>
          <w:spacing w:val="80"/>
        </w:rPr>
        <w:t xml:space="preserve"> </w:t>
      </w:r>
      <w:r w:rsidRPr="008F6775">
        <w:rPr>
          <w:rFonts w:ascii="Times New Roman" w:hAnsi="Times New Roman" w:cs="Times New Roman"/>
        </w:rPr>
        <w:t>dapat</w:t>
      </w:r>
      <w:r w:rsidRPr="008F6775">
        <w:rPr>
          <w:rFonts w:ascii="Times New Roman" w:hAnsi="Times New Roman" w:cs="Times New Roman"/>
          <w:spacing w:val="80"/>
        </w:rPr>
        <w:t xml:space="preserve"> </w:t>
      </w:r>
      <w:r w:rsidRPr="008F6775">
        <w:rPr>
          <w:rFonts w:ascii="Times New Roman" w:hAnsi="Times New Roman" w:cs="Times New Roman"/>
        </w:rPr>
        <w:t>digunakan sebagai media percakapan antara pasien dan tenaga medis?</w:t>
      </w:r>
    </w:p>
    <w:p w14:paraId="2B5B3F54" w14:textId="77777777" w:rsidR="009B15B9" w:rsidRPr="008F6775" w:rsidRDefault="009B15B9" w:rsidP="00346688">
      <w:pPr>
        <w:pStyle w:val="ListParagraph"/>
        <w:numPr>
          <w:ilvl w:val="0"/>
          <w:numId w:val="2"/>
        </w:numPr>
        <w:spacing w:line="360" w:lineRule="auto"/>
        <w:jc w:val="both"/>
        <w:rPr>
          <w:rFonts w:ascii="Times New Roman" w:hAnsi="Times New Roman" w:cs="Times New Roman"/>
        </w:rPr>
      </w:pPr>
      <w:r w:rsidRPr="008F6775">
        <w:rPr>
          <w:rFonts w:ascii="Times New Roman" w:hAnsi="Times New Roman" w:cs="Times New Roman"/>
        </w:rPr>
        <w:t>Fitur-fitur</w:t>
      </w:r>
      <w:r w:rsidRPr="008F6775">
        <w:rPr>
          <w:rFonts w:ascii="Times New Roman" w:hAnsi="Times New Roman" w:cs="Times New Roman"/>
          <w:spacing w:val="40"/>
        </w:rPr>
        <w:t xml:space="preserve"> </w:t>
      </w:r>
      <w:r w:rsidRPr="008F6775">
        <w:rPr>
          <w:rFonts w:ascii="Times New Roman" w:hAnsi="Times New Roman" w:cs="Times New Roman"/>
        </w:rPr>
        <w:t>apa</w:t>
      </w:r>
      <w:r w:rsidRPr="008F6775">
        <w:rPr>
          <w:rFonts w:ascii="Times New Roman" w:hAnsi="Times New Roman" w:cs="Times New Roman"/>
          <w:spacing w:val="40"/>
        </w:rPr>
        <w:t xml:space="preserve"> </w:t>
      </w:r>
      <w:r w:rsidRPr="008F6775">
        <w:rPr>
          <w:rFonts w:ascii="Times New Roman" w:hAnsi="Times New Roman" w:cs="Times New Roman"/>
        </w:rPr>
        <w:t>saja</w:t>
      </w:r>
      <w:r w:rsidRPr="008F6775">
        <w:rPr>
          <w:rFonts w:ascii="Times New Roman" w:hAnsi="Times New Roman" w:cs="Times New Roman"/>
          <w:spacing w:val="40"/>
        </w:rPr>
        <w:t xml:space="preserve"> </w:t>
      </w:r>
      <w:r w:rsidRPr="008F6775">
        <w:rPr>
          <w:rFonts w:ascii="Times New Roman" w:hAnsi="Times New Roman" w:cs="Times New Roman"/>
        </w:rPr>
        <w:t>yang</w:t>
      </w:r>
      <w:r w:rsidRPr="008F6775">
        <w:rPr>
          <w:rFonts w:ascii="Times New Roman" w:hAnsi="Times New Roman" w:cs="Times New Roman"/>
          <w:spacing w:val="40"/>
        </w:rPr>
        <w:t xml:space="preserve"> </w:t>
      </w:r>
      <w:r w:rsidRPr="008F6775">
        <w:rPr>
          <w:rFonts w:ascii="Times New Roman" w:hAnsi="Times New Roman" w:cs="Times New Roman"/>
        </w:rPr>
        <w:t>diperlukan</w:t>
      </w:r>
      <w:r w:rsidRPr="008F6775">
        <w:rPr>
          <w:rFonts w:ascii="Times New Roman" w:hAnsi="Times New Roman" w:cs="Times New Roman"/>
          <w:spacing w:val="40"/>
        </w:rPr>
        <w:t xml:space="preserve"> </w:t>
      </w:r>
      <w:r w:rsidRPr="008F6775">
        <w:rPr>
          <w:rFonts w:ascii="Times New Roman" w:hAnsi="Times New Roman" w:cs="Times New Roman"/>
        </w:rPr>
        <w:t>dalam</w:t>
      </w:r>
      <w:r w:rsidRPr="008F6775">
        <w:rPr>
          <w:rFonts w:ascii="Times New Roman" w:hAnsi="Times New Roman" w:cs="Times New Roman"/>
          <w:spacing w:val="40"/>
        </w:rPr>
        <w:t xml:space="preserve"> </w:t>
      </w:r>
      <w:r w:rsidRPr="008F6775">
        <w:rPr>
          <w:rFonts w:ascii="Times New Roman" w:hAnsi="Times New Roman" w:cs="Times New Roman"/>
        </w:rPr>
        <w:t>aplikasi</w:t>
      </w:r>
      <w:r w:rsidRPr="008F6775">
        <w:rPr>
          <w:rFonts w:ascii="Times New Roman" w:hAnsi="Times New Roman" w:cs="Times New Roman"/>
          <w:spacing w:val="40"/>
        </w:rPr>
        <w:t xml:space="preserve"> </w:t>
      </w:r>
      <w:r w:rsidRPr="008F6775">
        <w:rPr>
          <w:rFonts w:ascii="Times New Roman" w:hAnsi="Times New Roman" w:cs="Times New Roman"/>
        </w:rPr>
        <w:t>untuk</w:t>
      </w:r>
      <w:r w:rsidRPr="008F6775">
        <w:rPr>
          <w:rFonts w:ascii="Times New Roman" w:hAnsi="Times New Roman" w:cs="Times New Roman"/>
          <w:spacing w:val="40"/>
        </w:rPr>
        <w:t xml:space="preserve"> </w:t>
      </w:r>
      <w:r w:rsidRPr="008F6775">
        <w:rPr>
          <w:rFonts w:ascii="Times New Roman" w:hAnsi="Times New Roman" w:cs="Times New Roman"/>
        </w:rPr>
        <w:t>mendukung proses komunikasi yang efektif dan aman?</w:t>
      </w:r>
    </w:p>
    <w:p w14:paraId="63A38FCE" w14:textId="7466EB3B" w:rsidR="009B15B9" w:rsidRPr="008F6775" w:rsidRDefault="009B15B9" w:rsidP="00346688">
      <w:pPr>
        <w:pStyle w:val="ListParagraph"/>
        <w:numPr>
          <w:ilvl w:val="0"/>
          <w:numId w:val="2"/>
        </w:numPr>
        <w:spacing w:line="360" w:lineRule="auto"/>
        <w:jc w:val="both"/>
        <w:rPr>
          <w:rFonts w:ascii="Times New Roman" w:hAnsi="Times New Roman" w:cs="Times New Roman"/>
        </w:rPr>
      </w:pPr>
      <w:r w:rsidRPr="008F6775">
        <w:rPr>
          <w:rFonts w:ascii="Times New Roman" w:hAnsi="Times New Roman" w:cs="Times New Roman"/>
        </w:rPr>
        <w:t>Bagaimana</w:t>
      </w:r>
      <w:r w:rsidRPr="008F6775">
        <w:rPr>
          <w:rFonts w:ascii="Times New Roman" w:hAnsi="Times New Roman" w:cs="Times New Roman"/>
          <w:spacing w:val="40"/>
        </w:rPr>
        <w:t xml:space="preserve"> </w:t>
      </w:r>
      <w:r w:rsidRPr="008F6775">
        <w:rPr>
          <w:rFonts w:ascii="Times New Roman" w:hAnsi="Times New Roman" w:cs="Times New Roman"/>
        </w:rPr>
        <w:t>cara</w:t>
      </w:r>
      <w:r w:rsidRPr="008F6775">
        <w:rPr>
          <w:rFonts w:ascii="Times New Roman" w:hAnsi="Times New Roman" w:cs="Times New Roman"/>
          <w:spacing w:val="40"/>
        </w:rPr>
        <w:t xml:space="preserve"> </w:t>
      </w:r>
      <w:r w:rsidRPr="008F6775">
        <w:rPr>
          <w:rFonts w:ascii="Times New Roman" w:hAnsi="Times New Roman" w:cs="Times New Roman"/>
        </w:rPr>
        <w:t>menjaga</w:t>
      </w:r>
      <w:r w:rsidRPr="008F6775">
        <w:rPr>
          <w:rFonts w:ascii="Times New Roman" w:hAnsi="Times New Roman" w:cs="Times New Roman"/>
          <w:spacing w:val="40"/>
        </w:rPr>
        <w:t xml:space="preserve"> </w:t>
      </w:r>
      <w:r w:rsidRPr="008F6775">
        <w:rPr>
          <w:rFonts w:ascii="Times New Roman" w:hAnsi="Times New Roman" w:cs="Times New Roman"/>
        </w:rPr>
        <w:t>keamanan</w:t>
      </w:r>
      <w:r w:rsidRPr="008F6775">
        <w:rPr>
          <w:rFonts w:ascii="Times New Roman" w:hAnsi="Times New Roman" w:cs="Times New Roman"/>
          <w:spacing w:val="40"/>
        </w:rPr>
        <w:t xml:space="preserve"> </w:t>
      </w:r>
      <w:r w:rsidRPr="008F6775">
        <w:rPr>
          <w:rFonts w:ascii="Times New Roman" w:hAnsi="Times New Roman" w:cs="Times New Roman"/>
        </w:rPr>
        <w:t>dan</w:t>
      </w:r>
      <w:r w:rsidRPr="008F6775">
        <w:rPr>
          <w:rFonts w:ascii="Times New Roman" w:hAnsi="Times New Roman" w:cs="Times New Roman"/>
          <w:spacing w:val="40"/>
        </w:rPr>
        <w:t xml:space="preserve"> </w:t>
      </w:r>
      <w:r w:rsidRPr="008F6775">
        <w:rPr>
          <w:rFonts w:ascii="Times New Roman" w:hAnsi="Times New Roman" w:cs="Times New Roman"/>
        </w:rPr>
        <w:t>kerahasiaan</w:t>
      </w:r>
      <w:r w:rsidRPr="008F6775">
        <w:rPr>
          <w:rFonts w:ascii="Times New Roman" w:hAnsi="Times New Roman" w:cs="Times New Roman"/>
          <w:spacing w:val="40"/>
        </w:rPr>
        <w:t xml:space="preserve"> </w:t>
      </w:r>
      <w:r w:rsidRPr="008F6775">
        <w:rPr>
          <w:rFonts w:ascii="Times New Roman" w:hAnsi="Times New Roman" w:cs="Times New Roman"/>
        </w:rPr>
        <w:t>data</w:t>
      </w:r>
      <w:r w:rsidRPr="008F6775">
        <w:rPr>
          <w:rFonts w:ascii="Times New Roman" w:hAnsi="Times New Roman" w:cs="Times New Roman"/>
          <w:spacing w:val="40"/>
        </w:rPr>
        <w:t xml:space="preserve"> </w:t>
      </w:r>
      <w:r w:rsidRPr="008F6775">
        <w:rPr>
          <w:rFonts w:ascii="Times New Roman" w:hAnsi="Times New Roman" w:cs="Times New Roman"/>
        </w:rPr>
        <w:t>percakapan medis antara pasien dan dokter?</w:t>
      </w:r>
    </w:p>
    <w:p w14:paraId="2691FCB8" w14:textId="49144889" w:rsidR="00FA491E" w:rsidRPr="008F6775" w:rsidRDefault="00FA491E" w:rsidP="00346688">
      <w:pPr>
        <w:pStyle w:val="Heading2"/>
        <w:spacing w:line="360" w:lineRule="auto"/>
        <w:jc w:val="both"/>
        <w:rPr>
          <w:rFonts w:ascii="Times New Roman" w:hAnsi="Times New Roman" w:cs="Times New Roman"/>
        </w:rPr>
      </w:pPr>
      <w:bookmarkStart w:id="483" w:name="_Toc202286198"/>
      <w:r w:rsidRPr="008F6775">
        <w:rPr>
          <w:rFonts w:ascii="Times New Roman" w:hAnsi="Times New Roman" w:cs="Times New Roman"/>
        </w:rPr>
        <w:t>1.3 Tujuan Penelitian</w:t>
      </w:r>
      <w:bookmarkEnd w:id="483"/>
    </w:p>
    <w:p w14:paraId="30C74BB8" w14:textId="77777777" w:rsidR="00FA491E" w:rsidRPr="008F6775" w:rsidRDefault="00FA491E" w:rsidP="00346688">
      <w:pPr>
        <w:spacing w:line="360" w:lineRule="auto"/>
        <w:jc w:val="both"/>
        <w:rPr>
          <w:rFonts w:ascii="Times New Roman" w:hAnsi="Times New Roman" w:cs="Times New Roman"/>
        </w:rPr>
      </w:pPr>
      <w:r w:rsidRPr="008F6775">
        <w:rPr>
          <w:rFonts w:ascii="Times New Roman" w:hAnsi="Times New Roman" w:cs="Times New Roman"/>
        </w:rPr>
        <w:t>Adapun</w:t>
      </w:r>
      <w:r w:rsidRPr="008F6775">
        <w:rPr>
          <w:rFonts w:ascii="Times New Roman" w:hAnsi="Times New Roman" w:cs="Times New Roman"/>
          <w:spacing w:val="-5"/>
        </w:rPr>
        <w:t xml:space="preserve"> </w:t>
      </w:r>
      <w:r w:rsidRPr="008F6775">
        <w:rPr>
          <w:rFonts w:ascii="Times New Roman" w:hAnsi="Times New Roman" w:cs="Times New Roman"/>
        </w:rPr>
        <w:t>tujuan</w:t>
      </w:r>
      <w:r w:rsidRPr="008F6775">
        <w:rPr>
          <w:rFonts w:ascii="Times New Roman" w:hAnsi="Times New Roman" w:cs="Times New Roman"/>
          <w:spacing w:val="-4"/>
        </w:rPr>
        <w:t xml:space="preserve"> </w:t>
      </w:r>
      <w:r w:rsidRPr="008F6775">
        <w:rPr>
          <w:rFonts w:ascii="Times New Roman" w:hAnsi="Times New Roman" w:cs="Times New Roman"/>
        </w:rPr>
        <w:t>dari</w:t>
      </w:r>
      <w:r w:rsidRPr="008F6775">
        <w:rPr>
          <w:rFonts w:ascii="Times New Roman" w:hAnsi="Times New Roman" w:cs="Times New Roman"/>
          <w:spacing w:val="-7"/>
        </w:rPr>
        <w:t xml:space="preserve"> </w:t>
      </w:r>
      <w:r w:rsidRPr="008F6775">
        <w:rPr>
          <w:rFonts w:ascii="Times New Roman" w:hAnsi="Times New Roman" w:cs="Times New Roman"/>
        </w:rPr>
        <w:t>penelitian</w:t>
      </w:r>
      <w:r w:rsidRPr="008F6775">
        <w:rPr>
          <w:rFonts w:ascii="Times New Roman" w:hAnsi="Times New Roman" w:cs="Times New Roman"/>
          <w:spacing w:val="-6"/>
        </w:rPr>
        <w:t xml:space="preserve"> </w:t>
      </w:r>
      <w:r w:rsidRPr="008F6775">
        <w:rPr>
          <w:rFonts w:ascii="Times New Roman" w:hAnsi="Times New Roman" w:cs="Times New Roman"/>
        </w:rPr>
        <w:t>ini</w:t>
      </w:r>
      <w:r w:rsidRPr="008F6775">
        <w:rPr>
          <w:rFonts w:ascii="Times New Roman" w:hAnsi="Times New Roman" w:cs="Times New Roman"/>
          <w:spacing w:val="-4"/>
        </w:rPr>
        <w:t xml:space="preserve"> </w:t>
      </w:r>
      <w:r w:rsidRPr="008F6775">
        <w:rPr>
          <w:rFonts w:ascii="Times New Roman" w:hAnsi="Times New Roman" w:cs="Times New Roman"/>
          <w:spacing w:val="-2"/>
        </w:rPr>
        <w:t>adalah:</w:t>
      </w:r>
    </w:p>
    <w:p w14:paraId="68B099D9" w14:textId="77777777" w:rsidR="00FA491E" w:rsidRPr="008F6775" w:rsidRDefault="00FA491E" w:rsidP="00346688">
      <w:pPr>
        <w:pStyle w:val="ListParagraph"/>
        <w:numPr>
          <w:ilvl w:val="0"/>
          <w:numId w:val="14"/>
        </w:numPr>
        <w:spacing w:line="360" w:lineRule="auto"/>
        <w:jc w:val="both"/>
        <w:rPr>
          <w:rFonts w:ascii="Times New Roman" w:hAnsi="Times New Roman" w:cs="Times New Roman"/>
        </w:rPr>
      </w:pPr>
      <w:r w:rsidRPr="008F6775">
        <w:rPr>
          <w:rFonts w:ascii="Times New Roman" w:hAnsi="Times New Roman" w:cs="Times New Roman"/>
        </w:rPr>
        <w:t>Membangun</w:t>
      </w:r>
      <w:r w:rsidRPr="008F6775">
        <w:rPr>
          <w:rFonts w:ascii="Times New Roman" w:hAnsi="Times New Roman" w:cs="Times New Roman"/>
          <w:spacing w:val="40"/>
        </w:rPr>
        <w:t xml:space="preserve"> </w:t>
      </w:r>
      <w:r w:rsidRPr="008F6775">
        <w:rPr>
          <w:rFonts w:ascii="Times New Roman" w:hAnsi="Times New Roman" w:cs="Times New Roman"/>
        </w:rPr>
        <w:t>aplikasi</w:t>
      </w:r>
      <w:r w:rsidRPr="008F6775">
        <w:rPr>
          <w:rFonts w:ascii="Times New Roman" w:hAnsi="Times New Roman" w:cs="Times New Roman"/>
          <w:spacing w:val="40"/>
        </w:rPr>
        <w:t xml:space="preserve"> </w:t>
      </w:r>
      <w:r w:rsidRPr="008F6775">
        <w:rPr>
          <w:rFonts w:ascii="Times New Roman" w:hAnsi="Times New Roman" w:cs="Times New Roman"/>
        </w:rPr>
        <w:t>website</w:t>
      </w:r>
      <w:r w:rsidRPr="008F6775">
        <w:rPr>
          <w:rFonts w:ascii="Times New Roman" w:hAnsi="Times New Roman" w:cs="Times New Roman"/>
          <w:spacing w:val="40"/>
        </w:rPr>
        <w:t xml:space="preserve"> </w:t>
      </w:r>
      <w:r w:rsidRPr="008F6775">
        <w:rPr>
          <w:rFonts w:ascii="Times New Roman" w:hAnsi="Times New Roman" w:cs="Times New Roman"/>
        </w:rPr>
        <w:t>yang</w:t>
      </w:r>
      <w:r w:rsidRPr="008F6775">
        <w:rPr>
          <w:rFonts w:ascii="Times New Roman" w:hAnsi="Times New Roman" w:cs="Times New Roman"/>
          <w:spacing w:val="40"/>
        </w:rPr>
        <w:t xml:space="preserve"> </w:t>
      </w:r>
      <w:r w:rsidRPr="008F6775">
        <w:rPr>
          <w:rFonts w:ascii="Times New Roman" w:hAnsi="Times New Roman" w:cs="Times New Roman"/>
        </w:rPr>
        <w:t>mendukung</w:t>
      </w:r>
      <w:r w:rsidRPr="008F6775">
        <w:rPr>
          <w:rFonts w:ascii="Times New Roman" w:hAnsi="Times New Roman" w:cs="Times New Roman"/>
          <w:spacing w:val="40"/>
        </w:rPr>
        <w:t xml:space="preserve"> </w:t>
      </w:r>
      <w:r w:rsidRPr="008F6775">
        <w:rPr>
          <w:rFonts w:ascii="Times New Roman" w:hAnsi="Times New Roman" w:cs="Times New Roman"/>
        </w:rPr>
        <w:t>komunikasi</w:t>
      </w:r>
      <w:r w:rsidRPr="008F6775">
        <w:rPr>
          <w:rFonts w:ascii="Times New Roman" w:hAnsi="Times New Roman" w:cs="Times New Roman"/>
          <w:spacing w:val="40"/>
        </w:rPr>
        <w:t xml:space="preserve"> </w:t>
      </w:r>
      <w:r w:rsidRPr="008F6775">
        <w:rPr>
          <w:rFonts w:ascii="Times New Roman" w:hAnsi="Times New Roman" w:cs="Times New Roman"/>
        </w:rPr>
        <w:t>antara</w:t>
      </w:r>
      <w:r w:rsidRPr="008F6775">
        <w:rPr>
          <w:rFonts w:ascii="Times New Roman" w:hAnsi="Times New Roman" w:cs="Times New Roman"/>
          <w:spacing w:val="40"/>
        </w:rPr>
        <w:t xml:space="preserve"> </w:t>
      </w:r>
      <w:r w:rsidRPr="008F6775">
        <w:rPr>
          <w:rFonts w:ascii="Times New Roman" w:hAnsi="Times New Roman" w:cs="Times New Roman"/>
        </w:rPr>
        <w:t>pasien dan tenaga medis secara real-time.</w:t>
      </w:r>
    </w:p>
    <w:p w14:paraId="5A0B0906" w14:textId="77777777" w:rsidR="00FA491E" w:rsidRPr="008F6775" w:rsidRDefault="00FA491E" w:rsidP="00346688">
      <w:pPr>
        <w:pStyle w:val="ListParagraph"/>
        <w:numPr>
          <w:ilvl w:val="0"/>
          <w:numId w:val="14"/>
        </w:numPr>
        <w:spacing w:line="360" w:lineRule="auto"/>
        <w:jc w:val="both"/>
        <w:rPr>
          <w:rFonts w:ascii="Times New Roman" w:hAnsi="Times New Roman" w:cs="Times New Roman"/>
        </w:rPr>
      </w:pPr>
      <w:r w:rsidRPr="008F6775">
        <w:rPr>
          <w:rFonts w:ascii="Times New Roman" w:hAnsi="Times New Roman" w:cs="Times New Roman"/>
        </w:rPr>
        <w:lastRenderedPageBreak/>
        <w:t>Merancang</w:t>
      </w:r>
      <w:r w:rsidRPr="008F6775">
        <w:rPr>
          <w:rFonts w:ascii="Times New Roman" w:hAnsi="Times New Roman" w:cs="Times New Roman"/>
          <w:spacing w:val="-14"/>
        </w:rPr>
        <w:t xml:space="preserve"> </w:t>
      </w:r>
      <w:r w:rsidRPr="008F6775">
        <w:rPr>
          <w:rFonts w:ascii="Times New Roman" w:hAnsi="Times New Roman" w:cs="Times New Roman"/>
        </w:rPr>
        <w:t>fitur-fitur</w:t>
      </w:r>
      <w:r w:rsidRPr="008F6775">
        <w:rPr>
          <w:rFonts w:ascii="Times New Roman" w:hAnsi="Times New Roman" w:cs="Times New Roman"/>
          <w:spacing w:val="-14"/>
        </w:rPr>
        <w:t xml:space="preserve"> </w:t>
      </w:r>
      <w:r w:rsidRPr="008F6775">
        <w:rPr>
          <w:rFonts w:ascii="Times New Roman" w:hAnsi="Times New Roman" w:cs="Times New Roman"/>
        </w:rPr>
        <w:t>penting</w:t>
      </w:r>
      <w:r w:rsidRPr="008F6775">
        <w:rPr>
          <w:rFonts w:ascii="Times New Roman" w:hAnsi="Times New Roman" w:cs="Times New Roman"/>
          <w:spacing w:val="-14"/>
        </w:rPr>
        <w:t xml:space="preserve"> </w:t>
      </w:r>
      <w:r w:rsidRPr="008F6775">
        <w:rPr>
          <w:rFonts w:ascii="Times New Roman" w:hAnsi="Times New Roman" w:cs="Times New Roman"/>
        </w:rPr>
        <w:t>seperti</w:t>
      </w:r>
      <w:r w:rsidRPr="008F6775">
        <w:rPr>
          <w:rFonts w:ascii="Times New Roman" w:hAnsi="Times New Roman" w:cs="Times New Roman"/>
          <w:spacing w:val="-14"/>
        </w:rPr>
        <w:t xml:space="preserve"> </w:t>
      </w:r>
      <w:r w:rsidRPr="008F6775">
        <w:rPr>
          <w:rFonts w:ascii="Times New Roman" w:hAnsi="Times New Roman" w:cs="Times New Roman"/>
        </w:rPr>
        <w:t>live</w:t>
      </w:r>
      <w:r w:rsidRPr="008F6775">
        <w:rPr>
          <w:rFonts w:ascii="Times New Roman" w:hAnsi="Times New Roman" w:cs="Times New Roman"/>
          <w:spacing w:val="-14"/>
        </w:rPr>
        <w:t xml:space="preserve"> </w:t>
      </w:r>
      <w:r w:rsidRPr="008F6775">
        <w:rPr>
          <w:rFonts w:ascii="Times New Roman" w:hAnsi="Times New Roman" w:cs="Times New Roman"/>
        </w:rPr>
        <w:t>chat,</w:t>
      </w:r>
      <w:r w:rsidRPr="008F6775">
        <w:rPr>
          <w:rFonts w:ascii="Times New Roman" w:hAnsi="Times New Roman" w:cs="Times New Roman"/>
          <w:spacing w:val="-15"/>
        </w:rPr>
        <w:t xml:space="preserve"> </w:t>
      </w:r>
      <w:r w:rsidRPr="008F6775">
        <w:rPr>
          <w:rFonts w:ascii="Times New Roman" w:hAnsi="Times New Roman" w:cs="Times New Roman"/>
        </w:rPr>
        <w:t>unggah</w:t>
      </w:r>
      <w:r w:rsidRPr="008F6775">
        <w:rPr>
          <w:rFonts w:ascii="Times New Roman" w:hAnsi="Times New Roman" w:cs="Times New Roman"/>
          <w:spacing w:val="-14"/>
        </w:rPr>
        <w:t xml:space="preserve"> </w:t>
      </w:r>
      <w:r w:rsidRPr="008F6775">
        <w:rPr>
          <w:rFonts w:ascii="Times New Roman" w:hAnsi="Times New Roman" w:cs="Times New Roman"/>
        </w:rPr>
        <w:t>dokumen</w:t>
      </w:r>
      <w:r w:rsidRPr="008F6775">
        <w:rPr>
          <w:rFonts w:ascii="Times New Roman" w:hAnsi="Times New Roman" w:cs="Times New Roman"/>
          <w:spacing w:val="-13"/>
        </w:rPr>
        <w:t xml:space="preserve"> </w:t>
      </w:r>
      <w:r w:rsidRPr="008F6775">
        <w:rPr>
          <w:rFonts w:ascii="Times New Roman" w:hAnsi="Times New Roman" w:cs="Times New Roman"/>
        </w:rPr>
        <w:t>medis, dan manajemen riwayat konsultasi.</w:t>
      </w:r>
    </w:p>
    <w:p w14:paraId="71350ACA" w14:textId="2F454462" w:rsidR="00FA491E" w:rsidRPr="008F6775" w:rsidRDefault="00FA491E" w:rsidP="00346688">
      <w:pPr>
        <w:pStyle w:val="ListParagraph"/>
        <w:numPr>
          <w:ilvl w:val="0"/>
          <w:numId w:val="14"/>
        </w:numPr>
        <w:spacing w:line="360" w:lineRule="auto"/>
        <w:jc w:val="both"/>
        <w:rPr>
          <w:rFonts w:ascii="Times New Roman" w:hAnsi="Times New Roman" w:cs="Times New Roman"/>
        </w:rPr>
      </w:pPr>
      <w:r w:rsidRPr="008F6775">
        <w:rPr>
          <w:rFonts w:ascii="Times New Roman" w:hAnsi="Times New Roman" w:cs="Times New Roman"/>
        </w:rPr>
        <w:t>Menerapkan</w:t>
      </w:r>
      <w:r w:rsidRPr="008F6775">
        <w:rPr>
          <w:rFonts w:ascii="Times New Roman" w:hAnsi="Times New Roman" w:cs="Times New Roman"/>
          <w:spacing w:val="80"/>
        </w:rPr>
        <w:t xml:space="preserve"> </w:t>
      </w:r>
      <w:r w:rsidRPr="008F6775">
        <w:rPr>
          <w:rFonts w:ascii="Times New Roman" w:hAnsi="Times New Roman" w:cs="Times New Roman"/>
        </w:rPr>
        <w:t>sistem</w:t>
      </w:r>
      <w:r w:rsidRPr="008F6775">
        <w:rPr>
          <w:rFonts w:ascii="Times New Roman" w:hAnsi="Times New Roman" w:cs="Times New Roman"/>
          <w:spacing w:val="80"/>
        </w:rPr>
        <w:t xml:space="preserve"> </w:t>
      </w:r>
      <w:r w:rsidRPr="008F6775">
        <w:rPr>
          <w:rFonts w:ascii="Times New Roman" w:hAnsi="Times New Roman" w:cs="Times New Roman"/>
        </w:rPr>
        <w:t>keamanan</w:t>
      </w:r>
      <w:r w:rsidRPr="008F6775">
        <w:rPr>
          <w:rFonts w:ascii="Times New Roman" w:hAnsi="Times New Roman" w:cs="Times New Roman"/>
          <w:spacing w:val="80"/>
        </w:rPr>
        <w:t xml:space="preserve"> </w:t>
      </w:r>
      <w:r w:rsidRPr="008F6775">
        <w:rPr>
          <w:rFonts w:ascii="Times New Roman" w:hAnsi="Times New Roman" w:cs="Times New Roman"/>
        </w:rPr>
        <w:t>data</w:t>
      </w:r>
      <w:r w:rsidRPr="008F6775">
        <w:rPr>
          <w:rFonts w:ascii="Times New Roman" w:hAnsi="Times New Roman" w:cs="Times New Roman"/>
          <w:spacing w:val="80"/>
        </w:rPr>
        <w:t xml:space="preserve"> </w:t>
      </w:r>
      <w:r w:rsidRPr="008F6775">
        <w:rPr>
          <w:rFonts w:ascii="Times New Roman" w:hAnsi="Times New Roman" w:cs="Times New Roman"/>
        </w:rPr>
        <w:t>yang menjamin</w:t>
      </w:r>
      <w:r w:rsidRPr="008F6775">
        <w:rPr>
          <w:rFonts w:ascii="Times New Roman" w:hAnsi="Times New Roman" w:cs="Times New Roman"/>
          <w:spacing w:val="80"/>
        </w:rPr>
        <w:t xml:space="preserve"> </w:t>
      </w:r>
      <w:r w:rsidRPr="008F6775">
        <w:rPr>
          <w:rFonts w:ascii="Times New Roman" w:hAnsi="Times New Roman" w:cs="Times New Roman"/>
        </w:rPr>
        <w:t xml:space="preserve">privasi </w:t>
      </w:r>
      <w:r w:rsidRPr="008F6775">
        <w:rPr>
          <w:rFonts w:ascii="Times New Roman" w:hAnsi="Times New Roman" w:cs="Times New Roman"/>
          <w:spacing w:val="-4"/>
        </w:rPr>
        <w:t xml:space="preserve">dan </w:t>
      </w:r>
      <w:r w:rsidRPr="008F6775">
        <w:rPr>
          <w:rFonts w:ascii="Times New Roman" w:hAnsi="Times New Roman" w:cs="Times New Roman"/>
        </w:rPr>
        <w:t>kerahasiaan informasi pengguna.</w:t>
      </w:r>
    </w:p>
    <w:p w14:paraId="7A39A469" w14:textId="27ACCBB1" w:rsidR="00FA491E" w:rsidRPr="008F6775" w:rsidRDefault="00FA491E" w:rsidP="00346688">
      <w:pPr>
        <w:pStyle w:val="Heading2"/>
        <w:spacing w:line="360" w:lineRule="auto"/>
        <w:jc w:val="both"/>
        <w:rPr>
          <w:rFonts w:ascii="Times New Roman" w:hAnsi="Times New Roman" w:cs="Times New Roman"/>
        </w:rPr>
      </w:pPr>
      <w:bookmarkStart w:id="484" w:name="_Toc202286199"/>
      <w:r w:rsidRPr="008F6775">
        <w:rPr>
          <w:rFonts w:ascii="Times New Roman" w:hAnsi="Times New Roman" w:cs="Times New Roman"/>
        </w:rPr>
        <w:t>1.4 Manfaat Proyek/Penelitian</w:t>
      </w:r>
      <w:bookmarkEnd w:id="484"/>
    </w:p>
    <w:p w14:paraId="04A6959A" w14:textId="77777777" w:rsidR="00FA491E" w:rsidRPr="008F6775" w:rsidRDefault="00FA491E" w:rsidP="00346688">
      <w:pPr>
        <w:spacing w:line="360" w:lineRule="auto"/>
        <w:jc w:val="both"/>
        <w:rPr>
          <w:rFonts w:ascii="Times New Roman" w:hAnsi="Times New Roman" w:cs="Times New Roman"/>
        </w:rPr>
      </w:pPr>
      <w:r w:rsidRPr="008F6775">
        <w:rPr>
          <w:rFonts w:ascii="Times New Roman" w:hAnsi="Times New Roman" w:cs="Times New Roman"/>
        </w:rPr>
        <w:t>Penelitian</w:t>
      </w:r>
      <w:r w:rsidRPr="008F6775">
        <w:rPr>
          <w:rFonts w:ascii="Times New Roman" w:hAnsi="Times New Roman" w:cs="Times New Roman"/>
          <w:spacing w:val="-9"/>
        </w:rPr>
        <w:t xml:space="preserve"> </w:t>
      </w:r>
      <w:r w:rsidRPr="008F6775">
        <w:rPr>
          <w:rFonts w:ascii="Times New Roman" w:hAnsi="Times New Roman" w:cs="Times New Roman"/>
        </w:rPr>
        <w:t>ini</w:t>
      </w:r>
      <w:r w:rsidRPr="008F6775">
        <w:rPr>
          <w:rFonts w:ascii="Times New Roman" w:hAnsi="Times New Roman" w:cs="Times New Roman"/>
          <w:spacing w:val="-5"/>
        </w:rPr>
        <w:t xml:space="preserve"> </w:t>
      </w:r>
      <w:r w:rsidRPr="008F6775">
        <w:rPr>
          <w:rFonts w:ascii="Times New Roman" w:hAnsi="Times New Roman" w:cs="Times New Roman"/>
        </w:rPr>
        <w:t>memberikan</w:t>
      </w:r>
      <w:r w:rsidRPr="008F6775">
        <w:rPr>
          <w:rFonts w:ascii="Times New Roman" w:hAnsi="Times New Roman" w:cs="Times New Roman"/>
          <w:spacing w:val="-7"/>
        </w:rPr>
        <w:t xml:space="preserve"> </w:t>
      </w:r>
      <w:r w:rsidRPr="008F6775">
        <w:rPr>
          <w:rFonts w:ascii="Times New Roman" w:hAnsi="Times New Roman" w:cs="Times New Roman"/>
        </w:rPr>
        <w:t>beberapa</w:t>
      </w:r>
      <w:r w:rsidRPr="008F6775">
        <w:rPr>
          <w:rFonts w:ascii="Times New Roman" w:hAnsi="Times New Roman" w:cs="Times New Roman"/>
          <w:spacing w:val="-5"/>
        </w:rPr>
        <w:t xml:space="preserve"> </w:t>
      </w:r>
      <w:r w:rsidRPr="008F6775">
        <w:rPr>
          <w:rFonts w:ascii="Times New Roman" w:hAnsi="Times New Roman" w:cs="Times New Roman"/>
        </w:rPr>
        <w:t>manfaat,</w:t>
      </w:r>
      <w:r w:rsidRPr="008F6775">
        <w:rPr>
          <w:rFonts w:ascii="Times New Roman" w:hAnsi="Times New Roman" w:cs="Times New Roman"/>
          <w:spacing w:val="-6"/>
        </w:rPr>
        <w:t xml:space="preserve"> </w:t>
      </w:r>
      <w:r w:rsidRPr="008F6775">
        <w:rPr>
          <w:rFonts w:ascii="Times New Roman" w:hAnsi="Times New Roman" w:cs="Times New Roman"/>
        </w:rPr>
        <w:t>antara</w:t>
      </w:r>
      <w:r w:rsidRPr="008F6775">
        <w:rPr>
          <w:rFonts w:ascii="Times New Roman" w:hAnsi="Times New Roman" w:cs="Times New Roman"/>
          <w:spacing w:val="-7"/>
        </w:rPr>
        <w:t xml:space="preserve"> </w:t>
      </w:r>
      <w:r w:rsidRPr="008F6775">
        <w:rPr>
          <w:rFonts w:ascii="Times New Roman" w:hAnsi="Times New Roman" w:cs="Times New Roman"/>
          <w:spacing w:val="-2"/>
        </w:rPr>
        <w:t>lain:</w:t>
      </w:r>
    </w:p>
    <w:p w14:paraId="05C5E8BA" w14:textId="77777777" w:rsidR="00FA491E" w:rsidRPr="008F6775" w:rsidRDefault="00FA491E" w:rsidP="00346688">
      <w:pPr>
        <w:pStyle w:val="ListParagraph"/>
        <w:numPr>
          <w:ilvl w:val="0"/>
          <w:numId w:val="15"/>
        </w:numPr>
        <w:spacing w:line="360" w:lineRule="auto"/>
        <w:jc w:val="both"/>
        <w:rPr>
          <w:rFonts w:ascii="Times New Roman" w:hAnsi="Times New Roman" w:cs="Times New Roman"/>
        </w:rPr>
      </w:pPr>
      <w:r w:rsidRPr="008F6775">
        <w:rPr>
          <w:rFonts w:ascii="Times New Roman" w:hAnsi="Times New Roman" w:cs="Times New Roman"/>
        </w:rPr>
        <w:t>Bagi</w:t>
      </w:r>
      <w:r w:rsidRPr="008F6775">
        <w:rPr>
          <w:rFonts w:ascii="Times New Roman" w:hAnsi="Times New Roman" w:cs="Times New Roman"/>
          <w:spacing w:val="-14"/>
        </w:rPr>
        <w:t xml:space="preserve"> </w:t>
      </w:r>
      <w:r w:rsidRPr="008F6775">
        <w:rPr>
          <w:rFonts w:ascii="Times New Roman" w:hAnsi="Times New Roman" w:cs="Times New Roman"/>
        </w:rPr>
        <w:t>Pasien:</w:t>
      </w:r>
      <w:r w:rsidRPr="008F6775">
        <w:rPr>
          <w:rFonts w:ascii="Times New Roman" w:hAnsi="Times New Roman" w:cs="Times New Roman"/>
          <w:spacing w:val="-12"/>
        </w:rPr>
        <w:t xml:space="preserve"> </w:t>
      </w:r>
      <w:r w:rsidRPr="008F6775">
        <w:rPr>
          <w:rFonts w:ascii="Times New Roman" w:hAnsi="Times New Roman" w:cs="Times New Roman"/>
        </w:rPr>
        <w:t>Mempermudah</w:t>
      </w:r>
      <w:r w:rsidRPr="008F6775">
        <w:rPr>
          <w:rFonts w:ascii="Times New Roman" w:hAnsi="Times New Roman" w:cs="Times New Roman"/>
          <w:spacing w:val="-12"/>
        </w:rPr>
        <w:t xml:space="preserve"> </w:t>
      </w:r>
      <w:r w:rsidRPr="008F6775">
        <w:rPr>
          <w:rFonts w:ascii="Times New Roman" w:hAnsi="Times New Roman" w:cs="Times New Roman"/>
        </w:rPr>
        <w:t>akses</w:t>
      </w:r>
      <w:r w:rsidRPr="008F6775">
        <w:rPr>
          <w:rFonts w:ascii="Times New Roman" w:hAnsi="Times New Roman" w:cs="Times New Roman"/>
          <w:spacing w:val="-12"/>
        </w:rPr>
        <w:t xml:space="preserve"> </w:t>
      </w:r>
      <w:r w:rsidRPr="008F6775">
        <w:rPr>
          <w:rFonts w:ascii="Times New Roman" w:hAnsi="Times New Roman" w:cs="Times New Roman"/>
        </w:rPr>
        <w:t>awal</w:t>
      </w:r>
      <w:r w:rsidRPr="008F6775">
        <w:rPr>
          <w:rFonts w:ascii="Times New Roman" w:hAnsi="Times New Roman" w:cs="Times New Roman"/>
          <w:spacing w:val="-12"/>
        </w:rPr>
        <w:t xml:space="preserve"> </w:t>
      </w:r>
      <w:r w:rsidRPr="008F6775">
        <w:rPr>
          <w:rFonts w:ascii="Times New Roman" w:hAnsi="Times New Roman" w:cs="Times New Roman"/>
        </w:rPr>
        <w:t>ke</w:t>
      </w:r>
      <w:r w:rsidRPr="008F6775">
        <w:rPr>
          <w:rFonts w:ascii="Times New Roman" w:hAnsi="Times New Roman" w:cs="Times New Roman"/>
          <w:spacing w:val="-14"/>
        </w:rPr>
        <w:t xml:space="preserve"> </w:t>
      </w:r>
      <w:r w:rsidRPr="008F6775">
        <w:rPr>
          <w:rFonts w:ascii="Times New Roman" w:hAnsi="Times New Roman" w:cs="Times New Roman"/>
        </w:rPr>
        <w:t>layanan</w:t>
      </w:r>
      <w:r w:rsidRPr="008F6775">
        <w:rPr>
          <w:rFonts w:ascii="Times New Roman" w:hAnsi="Times New Roman" w:cs="Times New Roman"/>
          <w:spacing w:val="-12"/>
        </w:rPr>
        <w:t xml:space="preserve"> </w:t>
      </w:r>
      <w:r w:rsidRPr="008F6775">
        <w:rPr>
          <w:rFonts w:ascii="Times New Roman" w:hAnsi="Times New Roman" w:cs="Times New Roman"/>
        </w:rPr>
        <w:t>medis</w:t>
      </w:r>
      <w:r w:rsidRPr="008F6775">
        <w:rPr>
          <w:rFonts w:ascii="Times New Roman" w:hAnsi="Times New Roman" w:cs="Times New Roman"/>
          <w:spacing w:val="-12"/>
        </w:rPr>
        <w:t xml:space="preserve"> </w:t>
      </w:r>
      <w:r w:rsidRPr="008F6775">
        <w:rPr>
          <w:rFonts w:ascii="Times New Roman" w:hAnsi="Times New Roman" w:cs="Times New Roman"/>
        </w:rPr>
        <w:t>secara</w:t>
      </w:r>
      <w:r w:rsidRPr="008F6775">
        <w:rPr>
          <w:rFonts w:ascii="Times New Roman" w:hAnsi="Times New Roman" w:cs="Times New Roman"/>
          <w:spacing w:val="-14"/>
        </w:rPr>
        <w:t xml:space="preserve"> </w:t>
      </w:r>
      <w:r w:rsidRPr="008F6775">
        <w:rPr>
          <w:rFonts w:ascii="Times New Roman" w:hAnsi="Times New Roman" w:cs="Times New Roman"/>
          <w:spacing w:val="-2"/>
        </w:rPr>
        <w:t>daring.</w:t>
      </w:r>
    </w:p>
    <w:p w14:paraId="147DC864" w14:textId="77777777" w:rsidR="00FA491E" w:rsidRPr="008F6775" w:rsidRDefault="00FA491E" w:rsidP="00346688">
      <w:pPr>
        <w:pStyle w:val="ListParagraph"/>
        <w:numPr>
          <w:ilvl w:val="0"/>
          <w:numId w:val="15"/>
        </w:numPr>
        <w:spacing w:line="360" w:lineRule="auto"/>
        <w:jc w:val="both"/>
        <w:rPr>
          <w:rFonts w:ascii="Times New Roman" w:hAnsi="Times New Roman" w:cs="Times New Roman"/>
        </w:rPr>
      </w:pPr>
      <w:r w:rsidRPr="008F6775">
        <w:rPr>
          <w:rFonts w:ascii="Times New Roman" w:hAnsi="Times New Roman" w:cs="Times New Roman"/>
        </w:rPr>
        <w:t>Bagi Tenaga Medis: Membantu dalam melakukan penyaringan pasien berdasarkan gejala awal.</w:t>
      </w:r>
    </w:p>
    <w:p w14:paraId="387D6D3C" w14:textId="77777777" w:rsidR="00FA491E" w:rsidRPr="008F6775" w:rsidRDefault="00FA491E" w:rsidP="00346688">
      <w:pPr>
        <w:pStyle w:val="ListParagraph"/>
        <w:numPr>
          <w:ilvl w:val="0"/>
          <w:numId w:val="15"/>
        </w:numPr>
        <w:spacing w:line="360" w:lineRule="auto"/>
        <w:jc w:val="both"/>
        <w:rPr>
          <w:rFonts w:ascii="Times New Roman" w:hAnsi="Times New Roman" w:cs="Times New Roman"/>
        </w:rPr>
      </w:pPr>
      <w:r w:rsidRPr="008F6775">
        <w:rPr>
          <w:rFonts w:ascii="Times New Roman" w:hAnsi="Times New Roman" w:cs="Times New Roman"/>
        </w:rPr>
        <w:t>Bagi</w:t>
      </w:r>
      <w:r w:rsidRPr="008F6775">
        <w:rPr>
          <w:rFonts w:ascii="Times New Roman" w:hAnsi="Times New Roman" w:cs="Times New Roman"/>
          <w:spacing w:val="-4"/>
        </w:rPr>
        <w:t xml:space="preserve"> </w:t>
      </w:r>
      <w:r w:rsidRPr="008F6775">
        <w:rPr>
          <w:rFonts w:ascii="Times New Roman" w:hAnsi="Times New Roman" w:cs="Times New Roman"/>
        </w:rPr>
        <w:t>Peneliti:</w:t>
      </w:r>
      <w:r w:rsidRPr="008F6775">
        <w:rPr>
          <w:rFonts w:ascii="Times New Roman" w:hAnsi="Times New Roman" w:cs="Times New Roman"/>
          <w:spacing w:val="-5"/>
        </w:rPr>
        <w:t xml:space="preserve"> </w:t>
      </w:r>
      <w:r w:rsidRPr="008F6775">
        <w:rPr>
          <w:rFonts w:ascii="Times New Roman" w:hAnsi="Times New Roman" w:cs="Times New Roman"/>
        </w:rPr>
        <w:t>Menjadi</w:t>
      </w:r>
      <w:r w:rsidRPr="008F6775">
        <w:rPr>
          <w:rFonts w:ascii="Times New Roman" w:hAnsi="Times New Roman" w:cs="Times New Roman"/>
          <w:spacing w:val="-5"/>
        </w:rPr>
        <w:t xml:space="preserve"> </w:t>
      </w:r>
      <w:r w:rsidRPr="008F6775">
        <w:rPr>
          <w:rFonts w:ascii="Times New Roman" w:hAnsi="Times New Roman" w:cs="Times New Roman"/>
        </w:rPr>
        <w:t>referensi</w:t>
      </w:r>
      <w:r w:rsidRPr="008F6775">
        <w:rPr>
          <w:rFonts w:ascii="Times New Roman" w:hAnsi="Times New Roman" w:cs="Times New Roman"/>
          <w:spacing w:val="-5"/>
        </w:rPr>
        <w:t xml:space="preserve"> </w:t>
      </w:r>
      <w:r w:rsidRPr="008F6775">
        <w:rPr>
          <w:rFonts w:ascii="Times New Roman" w:hAnsi="Times New Roman" w:cs="Times New Roman"/>
        </w:rPr>
        <w:t>dalam</w:t>
      </w:r>
      <w:r w:rsidRPr="008F6775">
        <w:rPr>
          <w:rFonts w:ascii="Times New Roman" w:hAnsi="Times New Roman" w:cs="Times New Roman"/>
          <w:spacing w:val="-5"/>
        </w:rPr>
        <w:t xml:space="preserve"> </w:t>
      </w:r>
      <w:r w:rsidRPr="008F6775">
        <w:rPr>
          <w:rFonts w:ascii="Times New Roman" w:hAnsi="Times New Roman" w:cs="Times New Roman"/>
        </w:rPr>
        <w:t>pengembangan</w:t>
      </w:r>
      <w:r w:rsidRPr="008F6775">
        <w:rPr>
          <w:rFonts w:ascii="Times New Roman" w:hAnsi="Times New Roman" w:cs="Times New Roman"/>
          <w:spacing w:val="-4"/>
        </w:rPr>
        <w:t xml:space="preserve"> </w:t>
      </w:r>
      <w:r w:rsidRPr="008F6775">
        <w:rPr>
          <w:rFonts w:ascii="Times New Roman" w:hAnsi="Times New Roman" w:cs="Times New Roman"/>
        </w:rPr>
        <w:t>aplikasi</w:t>
      </w:r>
      <w:r w:rsidRPr="008F6775">
        <w:rPr>
          <w:rFonts w:ascii="Times New Roman" w:hAnsi="Times New Roman" w:cs="Times New Roman"/>
          <w:spacing w:val="-6"/>
        </w:rPr>
        <w:t xml:space="preserve"> </w:t>
      </w:r>
      <w:r w:rsidRPr="008F6775">
        <w:rPr>
          <w:rFonts w:ascii="Times New Roman" w:hAnsi="Times New Roman" w:cs="Times New Roman"/>
        </w:rPr>
        <w:t xml:space="preserve">berbasis </w:t>
      </w:r>
      <w:r w:rsidRPr="008F6775">
        <w:rPr>
          <w:rFonts w:ascii="Times New Roman" w:hAnsi="Times New Roman" w:cs="Times New Roman"/>
          <w:spacing w:val="-2"/>
        </w:rPr>
        <w:t>kesehatan.</w:t>
      </w:r>
    </w:p>
    <w:p w14:paraId="06757074" w14:textId="6E2C7F87" w:rsidR="00FA491E" w:rsidRPr="008F6775" w:rsidRDefault="00FA491E" w:rsidP="00346688">
      <w:pPr>
        <w:pStyle w:val="ListParagraph"/>
        <w:numPr>
          <w:ilvl w:val="0"/>
          <w:numId w:val="15"/>
        </w:numPr>
        <w:spacing w:line="360" w:lineRule="auto"/>
        <w:jc w:val="both"/>
        <w:rPr>
          <w:rFonts w:ascii="Times New Roman" w:hAnsi="Times New Roman" w:cs="Times New Roman"/>
        </w:rPr>
      </w:pPr>
      <w:r w:rsidRPr="008F6775">
        <w:rPr>
          <w:rFonts w:ascii="Times New Roman" w:hAnsi="Times New Roman" w:cs="Times New Roman"/>
        </w:rPr>
        <w:t>Bagi</w:t>
      </w:r>
      <w:r w:rsidRPr="008F6775">
        <w:rPr>
          <w:rFonts w:ascii="Times New Roman" w:hAnsi="Times New Roman" w:cs="Times New Roman"/>
          <w:spacing w:val="40"/>
        </w:rPr>
        <w:t xml:space="preserve"> </w:t>
      </w:r>
      <w:r w:rsidRPr="008F6775">
        <w:rPr>
          <w:rFonts w:ascii="Times New Roman" w:hAnsi="Times New Roman" w:cs="Times New Roman"/>
        </w:rPr>
        <w:t>Masyarakat</w:t>
      </w:r>
      <w:r w:rsidRPr="008F6775">
        <w:rPr>
          <w:rFonts w:ascii="Times New Roman" w:hAnsi="Times New Roman" w:cs="Times New Roman"/>
          <w:spacing w:val="40"/>
        </w:rPr>
        <w:t xml:space="preserve"> </w:t>
      </w:r>
      <w:r w:rsidRPr="008F6775">
        <w:rPr>
          <w:rFonts w:ascii="Times New Roman" w:hAnsi="Times New Roman" w:cs="Times New Roman"/>
        </w:rPr>
        <w:t>Umum:</w:t>
      </w:r>
      <w:r w:rsidRPr="008F6775">
        <w:rPr>
          <w:rFonts w:ascii="Times New Roman" w:hAnsi="Times New Roman" w:cs="Times New Roman"/>
          <w:spacing w:val="40"/>
        </w:rPr>
        <w:t xml:space="preserve"> </w:t>
      </w:r>
      <w:r w:rsidRPr="008F6775">
        <w:rPr>
          <w:rFonts w:ascii="Times New Roman" w:hAnsi="Times New Roman" w:cs="Times New Roman"/>
        </w:rPr>
        <w:t>Meningkatkan</w:t>
      </w:r>
      <w:r w:rsidRPr="008F6775">
        <w:rPr>
          <w:rFonts w:ascii="Times New Roman" w:hAnsi="Times New Roman" w:cs="Times New Roman"/>
          <w:spacing w:val="40"/>
        </w:rPr>
        <w:t xml:space="preserve"> </w:t>
      </w:r>
      <w:r w:rsidRPr="008F6775">
        <w:rPr>
          <w:rFonts w:ascii="Times New Roman" w:hAnsi="Times New Roman" w:cs="Times New Roman"/>
        </w:rPr>
        <w:t>kesadaran</w:t>
      </w:r>
      <w:r w:rsidRPr="008F6775">
        <w:rPr>
          <w:rFonts w:ascii="Times New Roman" w:hAnsi="Times New Roman" w:cs="Times New Roman"/>
          <w:spacing w:val="40"/>
        </w:rPr>
        <w:t xml:space="preserve"> </w:t>
      </w:r>
      <w:r w:rsidRPr="008F6775">
        <w:rPr>
          <w:rFonts w:ascii="Times New Roman" w:hAnsi="Times New Roman" w:cs="Times New Roman"/>
        </w:rPr>
        <w:t>terhadap</w:t>
      </w:r>
      <w:r w:rsidRPr="008F6775">
        <w:rPr>
          <w:rFonts w:ascii="Times New Roman" w:hAnsi="Times New Roman" w:cs="Times New Roman"/>
          <w:spacing w:val="40"/>
        </w:rPr>
        <w:t xml:space="preserve"> </w:t>
      </w:r>
      <w:r w:rsidRPr="008F6775">
        <w:rPr>
          <w:rFonts w:ascii="Times New Roman" w:hAnsi="Times New Roman" w:cs="Times New Roman"/>
        </w:rPr>
        <w:t>layanan kesehatan digital.</w:t>
      </w:r>
    </w:p>
    <w:p w14:paraId="32E7BB0A" w14:textId="74597467" w:rsidR="00FA491E" w:rsidRPr="008F6775" w:rsidRDefault="00FA491E" w:rsidP="00346688">
      <w:pPr>
        <w:pStyle w:val="Heading2"/>
        <w:spacing w:line="360" w:lineRule="auto"/>
        <w:jc w:val="both"/>
        <w:rPr>
          <w:rFonts w:ascii="Times New Roman" w:hAnsi="Times New Roman" w:cs="Times New Roman"/>
        </w:rPr>
      </w:pPr>
      <w:bookmarkStart w:id="485" w:name="_Toc202286200"/>
      <w:r w:rsidRPr="008F6775">
        <w:rPr>
          <w:rFonts w:ascii="Times New Roman" w:hAnsi="Times New Roman" w:cs="Times New Roman"/>
        </w:rPr>
        <w:t>1.5 Ruang Lingkup Sistem</w:t>
      </w:r>
      <w:bookmarkEnd w:id="485"/>
    </w:p>
    <w:p w14:paraId="2B9BE0D9" w14:textId="3D897929" w:rsidR="00663E90" w:rsidRPr="008F6775" w:rsidRDefault="00FA491E" w:rsidP="00346688">
      <w:pPr>
        <w:spacing w:line="360" w:lineRule="auto"/>
        <w:ind w:firstLine="720"/>
        <w:jc w:val="both"/>
        <w:rPr>
          <w:rFonts w:ascii="Times New Roman" w:hAnsi="Times New Roman" w:cs="Times New Roman"/>
        </w:rPr>
      </w:pPr>
      <w:r w:rsidRPr="008F6775">
        <w:rPr>
          <w:rFonts w:ascii="Times New Roman" w:hAnsi="Times New Roman" w:cs="Times New Roman"/>
        </w:rPr>
        <w:t xml:space="preserve">Penelitian ini hanya mencakup pengembangan aplikasi website </w:t>
      </w:r>
      <w:r w:rsidRPr="008F6775">
        <w:rPr>
          <w:rFonts w:ascii="Times New Roman" w:hAnsi="Times New Roman" w:cs="Times New Roman"/>
          <w:i/>
        </w:rPr>
        <w:t xml:space="preserve">Medical Conversation </w:t>
      </w:r>
      <w:r w:rsidRPr="008F6775">
        <w:rPr>
          <w:rFonts w:ascii="Times New Roman" w:hAnsi="Times New Roman" w:cs="Times New Roman"/>
        </w:rPr>
        <w:t>untuk keperluan komunikasi awal antara pasien dan tenaga medis, tanpa melibatkan proses diagnosa atau resep resmi. Aplikasi dibangun menggunakan teknologi web dengan fitur dasar komunikasi, manajemen pengguna, dan pengamanan data</w:t>
      </w:r>
      <w:r w:rsidR="00663E90" w:rsidRPr="008F6775">
        <w:rPr>
          <w:rFonts w:ascii="Times New Roman" w:hAnsi="Times New Roman" w:cs="Times New Roman"/>
        </w:rPr>
        <w:t>.</w:t>
      </w:r>
    </w:p>
    <w:p w14:paraId="7C9E278D" w14:textId="77777777" w:rsidR="00663E90" w:rsidRPr="008F6775" w:rsidRDefault="00663E90" w:rsidP="00346688">
      <w:pPr>
        <w:widowControl w:val="0"/>
        <w:tabs>
          <w:tab w:val="left" w:pos="1120"/>
          <w:tab w:val="left" w:pos="1861"/>
        </w:tabs>
        <w:autoSpaceDE w:val="0"/>
        <w:autoSpaceDN w:val="0"/>
        <w:spacing w:before="67" w:after="0" w:line="360" w:lineRule="auto"/>
        <w:rPr>
          <w:rFonts w:ascii="Times New Roman" w:hAnsi="Times New Roman" w:cs="Times New Roman"/>
          <w:sz w:val="24"/>
        </w:rPr>
      </w:pPr>
    </w:p>
    <w:p w14:paraId="6CC42280" w14:textId="0215E242" w:rsidR="00477779" w:rsidRPr="008F6775" w:rsidRDefault="00477779" w:rsidP="00346688">
      <w:pPr>
        <w:pStyle w:val="Heading2"/>
        <w:spacing w:line="360" w:lineRule="auto"/>
        <w:rPr>
          <w:rFonts w:ascii="Times New Roman" w:hAnsi="Times New Roman" w:cs="Times New Roman"/>
        </w:rPr>
      </w:pPr>
      <w:bookmarkStart w:id="486" w:name="_Toc202286201"/>
      <w:r w:rsidRPr="008F6775">
        <w:rPr>
          <w:rFonts w:ascii="Times New Roman" w:hAnsi="Times New Roman" w:cs="Times New Roman"/>
        </w:rPr>
        <w:t>1.6. Metodologi Pengembangan Sistem</w:t>
      </w:r>
      <w:bookmarkEnd w:id="486"/>
    </w:p>
    <w:p w14:paraId="6A96392D" w14:textId="77777777" w:rsidR="00477779" w:rsidRPr="008F6775" w:rsidRDefault="00477779" w:rsidP="00346688">
      <w:pPr>
        <w:pStyle w:val="NormalWeb"/>
        <w:spacing w:line="360" w:lineRule="auto"/>
        <w:jc w:val="both"/>
      </w:pPr>
      <w:r w:rsidRPr="008F6775">
        <w:t>Pengembangan sistem "</w:t>
      </w:r>
      <w:r w:rsidRPr="008F6775">
        <w:rPr>
          <w:i/>
          <w:iCs/>
        </w:rPr>
        <w:t>Medical Conversation</w:t>
      </w:r>
      <w:r w:rsidRPr="008F6775">
        <w:t xml:space="preserve">" ini menggunakan pendekatan </w:t>
      </w:r>
      <w:r w:rsidRPr="008F6775">
        <w:rPr>
          <w:i/>
          <w:iCs/>
        </w:rPr>
        <w:t>agile</w:t>
      </w:r>
      <w:r w:rsidRPr="008F6775">
        <w:t xml:space="preserve"> dengan model </w:t>
      </w:r>
      <w:r w:rsidRPr="008F6775">
        <w:rPr>
          <w:i/>
          <w:iCs/>
        </w:rPr>
        <w:t>prototyping</w:t>
      </w:r>
      <w:r w:rsidRPr="008F6775">
        <w:t>. Metodologi ini dipilih karena memungkinkan fleksibilitas dalam menghadapi perubahan kebutuhan selama proses pengembangan. Tahapan pengembangan meliputi:</w:t>
      </w:r>
    </w:p>
    <w:p w14:paraId="201C5522" w14:textId="77777777" w:rsidR="00477779" w:rsidRPr="008F6775" w:rsidRDefault="00477779" w:rsidP="00346688">
      <w:pPr>
        <w:pStyle w:val="NormalWeb"/>
        <w:numPr>
          <w:ilvl w:val="0"/>
          <w:numId w:val="1"/>
        </w:numPr>
        <w:spacing w:line="360" w:lineRule="auto"/>
        <w:jc w:val="both"/>
      </w:pPr>
      <w:r w:rsidRPr="008F6775">
        <w:rPr>
          <w:rStyle w:val="citation-71"/>
          <w:b/>
          <w:bCs/>
        </w:rPr>
        <w:t>Perencanaan (Planning):</w:t>
      </w:r>
      <w:r w:rsidRPr="008F6775">
        <w:rPr>
          <w:rStyle w:val="citation-71"/>
        </w:rPr>
        <w:t xml:space="preserve"> Mengidentifikasi tujuan utama proyek, yaitu membangun platform komunikasi antara pasien dan dokter, serta menentukan ruang lingkup dan fitur-fitur dasar. </w:t>
      </w:r>
    </w:p>
    <w:p w14:paraId="7E26FA50" w14:textId="2A10B1DE" w:rsidR="00477779" w:rsidRPr="008F6775" w:rsidRDefault="00477779" w:rsidP="00346688">
      <w:pPr>
        <w:pStyle w:val="NormalWeb"/>
        <w:numPr>
          <w:ilvl w:val="0"/>
          <w:numId w:val="1"/>
        </w:numPr>
        <w:spacing w:line="360" w:lineRule="auto"/>
        <w:jc w:val="both"/>
      </w:pPr>
      <w:r w:rsidRPr="008F6775">
        <w:rPr>
          <w:b/>
          <w:bCs/>
        </w:rPr>
        <w:t>Analisis (Analysis):</w:t>
      </w:r>
      <w:r w:rsidRPr="008F6775">
        <w:t xml:space="preserve"> Menganalisis kebutuhan pengguna (pasien dan admin) serta kebutuhan fungsional dan non-fungsional sistem. </w:t>
      </w:r>
      <w:r w:rsidRPr="008F6775">
        <w:rPr>
          <w:rStyle w:val="citation-70"/>
        </w:rPr>
        <w:t xml:space="preserve">Pada tahap ini, dibuatlah </w:t>
      </w:r>
      <w:r w:rsidRPr="008F6775">
        <w:rPr>
          <w:rStyle w:val="citation-70"/>
          <w:i/>
          <w:iCs/>
        </w:rPr>
        <w:t>use case diagram</w:t>
      </w:r>
      <w:r w:rsidRPr="008F6775">
        <w:rPr>
          <w:rStyle w:val="citation-70"/>
        </w:rPr>
        <w:t xml:space="preserve"> dan alur aktivitas untuk memvisualisasikan interaksi pengguna dengan sistem. </w:t>
      </w:r>
    </w:p>
    <w:p w14:paraId="4F31731B" w14:textId="77777777" w:rsidR="00477779" w:rsidRPr="008F6775" w:rsidRDefault="00477779" w:rsidP="00346688">
      <w:pPr>
        <w:pStyle w:val="NormalWeb"/>
        <w:numPr>
          <w:ilvl w:val="0"/>
          <w:numId w:val="1"/>
        </w:numPr>
        <w:spacing w:line="360" w:lineRule="auto"/>
        <w:jc w:val="both"/>
      </w:pPr>
      <w:r w:rsidRPr="008F6775">
        <w:rPr>
          <w:rStyle w:val="citation-69"/>
          <w:b/>
          <w:bCs/>
        </w:rPr>
        <w:t>Desain (Design):</w:t>
      </w:r>
      <w:r w:rsidRPr="008F6775">
        <w:rPr>
          <w:rStyle w:val="citation-69"/>
        </w:rPr>
        <w:t xml:space="preserve"> Merancang arsitektur sistem, antarmuka pengguna (UI/UX), dan struktur basis data (CDM, LDM, PDM). </w:t>
      </w:r>
      <w:r w:rsidRPr="008F6775">
        <w:rPr>
          <w:rStyle w:val="citation-68"/>
        </w:rPr>
        <w:t xml:space="preserve">Desain antarmuka difokuskan pada kemudahan penggunaan bagi pasien dan admin. </w:t>
      </w:r>
    </w:p>
    <w:p w14:paraId="01BBB7B2" w14:textId="72C9211D" w:rsidR="00477779" w:rsidRPr="008F6775" w:rsidRDefault="00477779" w:rsidP="00346688">
      <w:pPr>
        <w:pStyle w:val="NormalWeb"/>
        <w:numPr>
          <w:ilvl w:val="0"/>
          <w:numId w:val="1"/>
        </w:numPr>
        <w:spacing w:line="360" w:lineRule="auto"/>
        <w:jc w:val="both"/>
      </w:pPr>
      <w:r w:rsidRPr="008F6775">
        <w:rPr>
          <w:b/>
          <w:bCs/>
        </w:rPr>
        <w:t>Implementasi (Implementation):</w:t>
      </w:r>
      <w:r w:rsidRPr="008F6775">
        <w:t xml:space="preserve"> Proses penulisan kode dilakukan dengan membagi tugas menjadi pengembangan </w:t>
      </w:r>
      <w:r w:rsidRPr="008F6775">
        <w:rPr>
          <w:i/>
          <w:iCs/>
        </w:rPr>
        <w:t>frontend</w:t>
      </w:r>
      <w:r w:rsidRPr="008F6775">
        <w:t xml:space="preserve">, </w:t>
      </w:r>
      <w:r w:rsidRPr="008F6775">
        <w:rPr>
          <w:i/>
          <w:iCs/>
        </w:rPr>
        <w:t>backend</w:t>
      </w:r>
      <w:r w:rsidRPr="008F6775">
        <w:t xml:space="preserve">, dan integrasi bot WhatsApp. </w:t>
      </w:r>
      <w:r w:rsidRPr="008F6775">
        <w:rPr>
          <w:rStyle w:val="citation-67"/>
          <w:i/>
          <w:iCs/>
        </w:rPr>
        <w:t>Backend</w:t>
      </w:r>
      <w:r w:rsidRPr="008F6775">
        <w:rPr>
          <w:rStyle w:val="citation-67"/>
        </w:rPr>
        <w:t xml:space="preserve"> dibangun menggunakan Node.js dan Express.js, sementara </w:t>
      </w:r>
      <w:r w:rsidRPr="008F6775">
        <w:rPr>
          <w:rStyle w:val="citation-67"/>
          <w:i/>
          <w:iCs/>
        </w:rPr>
        <w:t>database</w:t>
      </w:r>
      <w:r w:rsidRPr="008F6775">
        <w:rPr>
          <w:rStyle w:val="citation-67"/>
        </w:rPr>
        <w:t xml:space="preserve"> menggunakan SQLite.</w:t>
      </w:r>
    </w:p>
    <w:p w14:paraId="1B32C390" w14:textId="6BAACB92" w:rsidR="00477779" w:rsidRPr="008F6775" w:rsidRDefault="00477779" w:rsidP="00346688">
      <w:pPr>
        <w:pStyle w:val="NormalWeb"/>
        <w:numPr>
          <w:ilvl w:val="0"/>
          <w:numId w:val="1"/>
        </w:numPr>
        <w:spacing w:line="360" w:lineRule="auto"/>
        <w:jc w:val="both"/>
      </w:pPr>
      <w:r w:rsidRPr="008F6775">
        <w:rPr>
          <w:rStyle w:val="citation-66"/>
          <w:b/>
          <w:bCs/>
        </w:rPr>
        <w:lastRenderedPageBreak/>
        <w:t>Pengujian (Testing):</w:t>
      </w:r>
      <w:r w:rsidRPr="008F6775">
        <w:rPr>
          <w:rStyle w:val="citation-66"/>
        </w:rPr>
        <w:t xml:space="preserve"> Melakukan pengujian </w:t>
      </w:r>
      <w:r w:rsidRPr="008F6775">
        <w:rPr>
          <w:rStyle w:val="citation-66"/>
          <w:i/>
          <w:iCs/>
        </w:rPr>
        <w:t>White-box</w:t>
      </w:r>
      <w:r w:rsidRPr="008F6775">
        <w:rPr>
          <w:rStyle w:val="citation-66"/>
        </w:rPr>
        <w:t xml:space="preserve"> untuk memvalidasi alur logika kode </w:t>
      </w:r>
      <w:r w:rsidRPr="008F6775">
        <w:rPr>
          <w:rStyle w:val="citation-65"/>
        </w:rPr>
        <w:t xml:space="preserve">dan pengujian </w:t>
      </w:r>
      <w:r w:rsidRPr="008F6775">
        <w:rPr>
          <w:rStyle w:val="citation-65"/>
          <w:i/>
          <w:iCs/>
        </w:rPr>
        <w:t>Black-box</w:t>
      </w:r>
      <w:r w:rsidRPr="008F6775">
        <w:rPr>
          <w:rStyle w:val="citation-65"/>
        </w:rPr>
        <w:t xml:space="preserve"> untuk memastikan semua fitur berjalan sesuai harapan dari perspektif pengguna. </w:t>
      </w:r>
    </w:p>
    <w:p w14:paraId="3648F416" w14:textId="5AA64957" w:rsidR="00663E90" w:rsidRPr="008F6775" w:rsidRDefault="00477779" w:rsidP="00346688">
      <w:pPr>
        <w:pStyle w:val="NormalWeb"/>
        <w:numPr>
          <w:ilvl w:val="0"/>
          <w:numId w:val="1"/>
        </w:numPr>
        <w:spacing w:line="360" w:lineRule="auto"/>
        <w:jc w:val="both"/>
      </w:pPr>
      <w:r w:rsidRPr="008F6775">
        <w:rPr>
          <w:b/>
          <w:bCs/>
        </w:rPr>
        <w:t>Evaluasi dan Iterasi:</w:t>
      </w:r>
      <w:r w:rsidRPr="008F6775">
        <w:t xml:space="preserve"> Berdasarkan hasil pengujian dan umpan balik, dilakukan perbaikan dan penyesuaian secara berulang hingga sistem dianggap stabil dan memenuhi kebutuhan.</w:t>
      </w:r>
    </w:p>
    <w:p w14:paraId="672CCC16" w14:textId="77777777" w:rsidR="00796851" w:rsidRPr="008F6775" w:rsidRDefault="00796851" w:rsidP="00346688">
      <w:pPr>
        <w:pStyle w:val="Heading2"/>
        <w:spacing w:line="360" w:lineRule="auto"/>
        <w:rPr>
          <w:rFonts w:ascii="Times New Roman" w:hAnsi="Times New Roman" w:cs="Times New Roman"/>
          <w:lang w:val="en-ID"/>
        </w:rPr>
      </w:pPr>
      <w:bookmarkStart w:id="487" w:name="_Toc202286202"/>
      <w:r w:rsidRPr="008F6775">
        <w:rPr>
          <w:rFonts w:ascii="Times New Roman" w:hAnsi="Times New Roman" w:cs="Times New Roman"/>
        </w:rPr>
        <w:t>1.7. Sistematika Penulisan</w:t>
      </w:r>
      <w:bookmarkEnd w:id="487"/>
    </w:p>
    <w:p w14:paraId="3C9E51F1" w14:textId="77777777" w:rsidR="00796851" w:rsidRPr="008F6775" w:rsidRDefault="00796851" w:rsidP="00346688">
      <w:pPr>
        <w:pStyle w:val="NormalWeb"/>
        <w:numPr>
          <w:ilvl w:val="0"/>
          <w:numId w:val="3"/>
        </w:numPr>
        <w:spacing w:line="360" w:lineRule="auto"/>
        <w:jc w:val="both"/>
      </w:pPr>
      <w:r w:rsidRPr="008F6775">
        <w:rPr>
          <w:rStyle w:val="citation-64"/>
          <w:b/>
          <w:bCs/>
        </w:rPr>
        <w:t>BAB I: PENDAHULUAN:</w:t>
      </w:r>
      <w:r w:rsidRPr="008F6775">
        <w:rPr>
          <w:rStyle w:val="citation-64"/>
        </w:rPr>
        <w:t xml:space="preserve"> Menjelaskan latar belakang, rumusan masalah, tujuan, manfaat, ruang lingkup, metodologi pengembangan, dan sistematika penulisan proyek. </w:t>
      </w:r>
    </w:p>
    <w:p w14:paraId="20BA5E3F" w14:textId="77777777" w:rsidR="00796851" w:rsidRPr="008F6775" w:rsidRDefault="00796851" w:rsidP="00346688">
      <w:pPr>
        <w:pStyle w:val="NormalWeb"/>
        <w:numPr>
          <w:ilvl w:val="0"/>
          <w:numId w:val="3"/>
        </w:numPr>
        <w:spacing w:line="360" w:lineRule="auto"/>
        <w:jc w:val="both"/>
      </w:pPr>
      <w:r w:rsidRPr="008F6775">
        <w:rPr>
          <w:rStyle w:val="citation-63"/>
          <w:b/>
          <w:bCs/>
        </w:rPr>
        <w:t>BAB II: ANALISIS SISTEM:</w:t>
      </w:r>
      <w:r w:rsidRPr="008F6775">
        <w:rPr>
          <w:rStyle w:val="citation-63"/>
        </w:rPr>
        <w:t xml:space="preserve"> Menguraikan gambaran umum sistem, analisis kebutuhan fungsional dan non-fungsional, serta pemodelan sistem menggunakan </w:t>
      </w:r>
      <w:r w:rsidRPr="008F6775">
        <w:rPr>
          <w:rStyle w:val="citation-63"/>
          <w:i/>
          <w:iCs/>
        </w:rPr>
        <w:t>Use Case Diagram</w:t>
      </w:r>
      <w:r w:rsidRPr="008F6775">
        <w:rPr>
          <w:rStyle w:val="citation-63"/>
        </w:rPr>
        <w:t xml:space="preserve">. </w:t>
      </w:r>
    </w:p>
    <w:p w14:paraId="28BE6C9B" w14:textId="77777777" w:rsidR="00796851" w:rsidRPr="008F6775" w:rsidRDefault="00796851" w:rsidP="00346688">
      <w:pPr>
        <w:pStyle w:val="NormalWeb"/>
        <w:numPr>
          <w:ilvl w:val="0"/>
          <w:numId w:val="3"/>
        </w:numPr>
        <w:spacing w:line="360" w:lineRule="auto"/>
        <w:jc w:val="both"/>
      </w:pPr>
      <w:r w:rsidRPr="008F6775">
        <w:rPr>
          <w:rStyle w:val="citation-62"/>
          <w:b/>
          <w:bCs/>
        </w:rPr>
        <w:t>BAB III: IMPLEMENTASI SISTEM:</w:t>
      </w:r>
      <w:r w:rsidRPr="008F6775">
        <w:rPr>
          <w:rStyle w:val="citation-62"/>
        </w:rPr>
        <w:t xml:space="preserve"> Merinci arsitektur sistem, spesifikasi perangkat keras dan lunak yang digunakan, hasil pengembangan antarmuka, basis data, cuplikan kode, integrasi modul, serta panduan instalasi. </w:t>
      </w:r>
    </w:p>
    <w:p w14:paraId="2C59485B" w14:textId="77777777" w:rsidR="00796851" w:rsidRPr="008F6775" w:rsidRDefault="00796851" w:rsidP="00346688">
      <w:pPr>
        <w:pStyle w:val="NormalWeb"/>
        <w:numPr>
          <w:ilvl w:val="0"/>
          <w:numId w:val="3"/>
        </w:numPr>
        <w:spacing w:line="360" w:lineRule="auto"/>
        <w:jc w:val="both"/>
      </w:pPr>
      <w:r w:rsidRPr="008F6775">
        <w:rPr>
          <w:rStyle w:val="citation-61"/>
          <w:b/>
          <w:bCs/>
        </w:rPr>
        <w:t>BAB IV: PENGUJIAN DAN EVALUASI SISTEM:</w:t>
      </w:r>
      <w:r w:rsidRPr="008F6775">
        <w:rPr>
          <w:rStyle w:val="citation-61"/>
        </w:rPr>
        <w:t xml:space="preserve"> Memaparkan jenis-jenis pengujian yang dilakukan (</w:t>
      </w:r>
      <w:r w:rsidRPr="008F6775">
        <w:rPr>
          <w:rStyle w:val="citation-61"/>
          <w:i/>
          <w:iCs/>
        </w:rPr>
        <w:t>Black-box</w:t>
      </w:r>
      <w:r w:rsidRPr="008F6775">
        <w:rPr>
          <w:rStyle w:val="citation-61"/>
        </w:rPr>
        <w:t xml:space="preserve"> dan </w:t>
      </w:r>
      <w:r w:rsidRPr="008F6775">
        <w:rPr>
          <w:rStyle w:val="citation-61"/>
          <w:i/>
          <w:iCs/>
        </w:rPr>
        <w:t>White-box</w:t>
      </w:r>
      <w:r w:rsidRPr="008F6775">
        <w:rPr>
          <w:rStyle w:val="citation-61"/>
        </w:rPr>
        <w:t xml:space="preserve">), hasil analisis pengujian, evaluasi dari pengguna, serta perbaikan yang dilakukan berdasarkan hasil uji. </w:t>
      </w:r>
    </w:p>
    <w:p w14:paraId="7839A0EC" w14:textId="77777777" w:rsidR="00796851" w:rsidRPr="008F6775" w:rsidRDefault="00796851" w:rsidP="00346688">
      <w:pPr>
        <w:pStyle w:val="NormalWeb"/>
        <w:numPr>
          <w:ilvl w:val="0"/>
          <w:numId w:val="3"/>
        </w:numPr>
        <w:spacing w:line="360" w:lineRule="auto"/>
        <w:jc w:val="both"/>
      </w:pPr>
      <w:r w:rsidRPr="008F6775">
        <w:rPr>
          <w:rStyle w:val="citation-60"/>
          <w:b/>
          <w:bCs/>
        </w:rPr>
        <w:t>BAB V: PENUTUP:</w:t>
      </w:r>
      <w:r w:rsidRPr="008F6775">
        <w:rPr>
          <w:rStyle w:val="citation-60"/>
        </w:rPr>
        <w:t xml:space="preserve"> Berisi kesimpulan dari keseluruhan proyek, saran untuk pengembangan lebih lanjut, dan keterbatasan sistem yang ada. </w:t>
      </w:r>
    </w:p>
    <w:p w14:paraId="33755B75" w14:textId="77777777" w:rsidR="00477779" w:rsidRPr="008F6775" w:rsidRDefault="00477779" w:rsidP="00346688">
      <w:pPr>
        <w:spacing w:line="360" w:lineRule="auto"/>
        <w:rPr>
          <w:rFonts w:ascii="Times New Roman" w:hAnsi="Times New Roman" w:cs="Times New Roman"/>
          <w:lang w:val="en-ID"/>
        </w:rPr>
      </w:pPr>
    </w:p>
    <w:p w14:paraId="6EF7DA66" w14:textId="39DA7F89" w:rsidR="00796851" w:rsidRPr="008F6775" w:rsidRDefault="00796851" w:rsidP="00346688">
      <w:pPr>
        <w:spacing w:line="360" w:lineRule="auto"/>
        <w:rPr>
          <w:rFonts w:ascii="Times New Roman" w:hAnsi="Times New Roman" w:cs="Times New Roman"/>
          <w:lang w:val="en-ID"/>
        </w:rPr>
      </w:pPr>
    </w:p>
    <w:p w14:paraId="21210CE4" w14:textId="56A4395D" w:rsidR="00796851" w:rsidRPr="008F6775" w:rsidRDefault="00796851" w:rsidP="00346688">
      <w:pPr>
        <w:spacing w:line="360" w:lineRule="auto"/>
        <w:rPr>
          <w:rFonts w:ascii="Times New Roman" w:hAnsi="Times New Roman" w:cs="Times New Roman"/>
          <w:lang w:val="en-ID"/>
        </w:rPr>
      </w:pPr>
      <w:r w:rsidRPr="008F6775">
        <w:rPr>
          <w:rFonts w:ascii="Times New Roman" w:hAnsi="Times New Roman" w:cs="Times New Roman"/>
          <w:lang w:val="en-ID"/>
        </w:rPr>
        <w:br w:type="page"/>
      </w:r>
    </w:p>
    <w:p w14:paraId="46EC1B51" w14:textId="4B4C017D" w:rsidR="00796851" w:rsidRPr="008F6775" w:rsidRDefault="00796851" w:rsidP="00346688">
      <w:pPr>
        <w:pStyle w:val="Heading1"/>
        <w:spacing w:line="360" w:lineRule="auto"/>
        <w:rPr>
          <w:lang w:val="en-ID"/>
        </w:rPr>
      </w:pPr>
      <w:bookmarkStart w:id="488" w:name="_Toc202286203"/>
      <w:r w:rsidRPr="008F6775">
        <w:rPr>
          <w:lang w:val="en-ID"/>
        </w:rPr>
        <w:lastRenderedPageBreak/>
        <w:t>BAB II</w:t>
      </w:r>
      <w:r w:rsidRPr="008F6775">
        <w:rPr>
          <w:lang w:val="en-ID"/>
        </w:rPr>
        <w:br/>
        <w:t>ANALISIS SISTEM</w:t>
      </w:r>
      <w:bookmarkEnd w:id="488"/>
    </w:p>
    <w:p w14:paraId="751F23B5" w14:textId="77777777" w:rsidR="00CD2BFF" w:rsidRPr="008F6775" w:rsidRDefault="00CD2BFF" w:rsidP="00346688">
      <w:pPr>
        <w:pStyle w:val="Heading2"/>
        <w:spacing w:line="360" w:lineRule="auto"/>
        <w:jc w:val="both"/>
        <w:rPr>
          <w:rFonts w:ascii="Times New Roman" w:hAnsi="Times New Roman" w:cs="Times New Roman"/>
          <w:sz w:val="22"/>
          <w:szCs w:val="22"/>
          <w:lang w:val="en-ID"/>
        </w:rPr>
      </w:pPr>
      <w:bookmarkStart w:id="489" w:name="_Toc202286204"/>
      <w:r w:rsidRPr="008F6775">
        <w:rPr>
          <w:rFonts w:ascii="Times New Roman" w:hAnsi="Times New Roman" w:cs="Times New Roman"/>
          <w:sz w:val="22"/>
          <w:szCs w:val="22"/>
          <w:lang w:val="en-ID"/>
        </w:rPr>
        <w:t>2.1. Gambaran Umum Sistem / Instansi / Organisasi</w:t>
      </w:r>
      <w:bookmarkEnd w:id="489"/>
    </w:p>
    <w:p w14:paraId="7CC7EC86" w14:textId="19C2E8DC" w:rsidR="00CD2BFF" w:rsidRPr="008F6775" w:rsidRDefault="00CD2BFF" w:rsidP="00346688">
      <w:pPr>
        <w:pStyle w:val="NormalWeb"/>
        <w:spacing w:line="360" w:lineRule="auto"/>
        <w:ind w:firstLine="720"/>
        <w:jc w:val="both"/>
        <w:rPr>
          <w:sz w:val="22"/>
          <w:szCs w:val="22"/>
        </w:rPr>
      </w:pPr>
      <w:r w:rsidRPr="008F6775">
        <w:rPr>
          <w:sz w:val="22"/>
          <w:szCs w:val="22"/>
        </w:rPr>
        <w:t>Sistem yang dikembangkan, "Medical Conversation," adalah sebuah aplikasi berbasis web yang berfungsi sebagai platform komunikasi digital antara pasien dan dokter. Proyek ini merupakan sistem mandiri yang dirancang dari awal untuk menjawab tantangan dalam layanan kesehatan modern. Aplikasi ini tidak terikat pada instansi atau organisasi kesehatan tertentu, sehingga memberikan fleksibilitas untuk dapat diimplementasikan di berbagai skala, mulai dari praktik dokter mandiri, klinik kecil, hingga institusi kesehatan yang lebih besar.</w:t>
      </w:r>
    </w:p>
    <w:p w14:paraId="04B8875A" w14:textId="267A58C9" w:rsidR="00CD2BFF" w:rsidRPr="008F6775" w:rsidRDefault="00CD2BFF" w:rsidP="00346688">
      <w:pPr>
        <w:pStyle w:val="NormalWeb"/>
        <w:spacing w:line="360" w:lineRule="auto"/>
        <w:ind w:firstLine="720"/>
        <w:jc w:val="both"/>
        <w:rPr>
          <w:sz w:val="22"/>
          <w:szCs w:val="22"/>
        </w:rPr>
      </w:pPr>
      <w:r w:rsidRPr="008F6775">
        <w:rPr>
          <w:rStyle w:val="citation-115"/>
          <w:sz w:val="22"/>
          <w:szCs w:val="22"/>
        </w:rPr>
        <w:t xml:space="preserve">Tujuan utama dari sistem ini adalah untuk menjembatani kesenjangan komunikasi antara pasien dan tenaga medis dengan menyediakan sarana konsultasi awal yang efisien, aman, dan mudah diakses. </w:t>
      </w:r>
      <w:r w:rsidRPr="008F6775">
        <w:rPr>
          <w:sz w:val="22"/>
          <w:szCs w:val="22"/>
        </w:rPr>
        <w:t xml:space="preserve">Sistem ini memungkinkan pasien untuk melakukan pendaftaran, memilih dokter, dan mengirimkan keluhan medis secara daring. Selanjutnya, seluruh proses konsultasi dilakukan secara </w:t>
      </w:r>
      <w:r w:rsidRPr="008F6775">
        <w:rPr>
          <w:i/>
          <w:iCs/>
          <w:sz w:val="22"/>
          <w:szCs w:val="22"/>
        </w:rPr>
        <w:t>real-time</w:t>
      </w:r>
      <w:r w:rsidRPr="008F6775">
        <w:rPr>
          <w:sz w:val="22"/>
          <w:szCs w:val="22"/>
        </w:rPr>
        <w:t xml:space="preserve"> melalui integrasi dengan bot WhatsApp, yang memastikan percakapan dapat berlangsung secara pribadi dan langsung antara kedua belah pihak.</w:t>
      </w:r>
    </w:p>
    <w:p w14:paraId="04597B1A" w14:textId="77777777" w:rsidR="00CD2BFF" w:rsidRPr="008F6775" w:rsidRDefault="00CD2BFF" w:rsidP="00346688">
      <w:pPr>
        <w:pStyle w:val="Heading2"/>
        <w:spacing w:line="360" w:lineRule="auto"/>
        <w:jc w:val="both"/>
        <w:rPr>
          <w:rFonts w:ascii="Times New Roman" w:hAnsi="Times New Roman" w:cs="Times New Roman"/>
          <w:sz w:val="22"/>
          <w:szCs w:val="22"/>
          <w:lang w:val="en-ID"/>
        </w:rPr>
      </w:pPr>
      <w:bookmarkStart w:id="490" w:name="_Toc202286205"/>
      <w:r w:rsidRPr="008F6775">
        <w:rPr>
          <w:rFonts w:ascii="Times New Roman" w:hAnsi="Times New Roman" w:cs="Times New Roman"/>
          <w:sz w:val="22"/>
          <w:szCs w:val="22"/>
          <w:lang w:val="en-ID"/>
        </w:rPr>
        <w:t>2.2. Identifikasi Permasalahan Sistem Lama</w:t>
      </w:r>
      <w:bookmarkEnd w:id="490"/>
    </w:p>
    <w:p w14:paraId="4B41AE22" w14:textId="7A79554F" w:rsidR="00CD2BFF" w:rsidRPr="008F6775" w:rsidRDefault="00CD2BFF" w:rsidP="00346688">
      <w:pPr>
        <w:pStyle w:val="NormalWeb"/>
        <w:spacing w:line="360" w:lineRule="auto"/>
        <w:ind w:firstLine="360"/>
        <w:jc w:val="both"/>
        <w:rPr>
          <w:sz w:val="22"/>
          <w:szCs w:val="22"/>
        </w:rPr>
      </w:pPr>
      <w:r w:rsidRPr="008F6775">
        <w:rPr>
          <w:sz w:val="22"/>
          <w:szCs w:val="22"/>
        </w:rPr>
        <w:t>Proyek ini dikembangkan karena tidak adanya sistem spesifik sebelumnya untuk mengatasi masalah komunikasi medis secara daring. Permasalahan yang ada berasal dari metode konvensional, di antaranya:</w:t>
      </w:r>
    </w:p>
    <w:p w14:paraId="31C23169" w14:textId="77777777" w:rsidR="00CD2BFF" w:rsidRPr="008F6775" w:rsidRDefault="00CD2BFF" w:rsidP="00346688">
      <w:pPr>
        <w:pStyle w:val="NormalWeb"/>
        <w:numPr>
          <w:ilvl w:val="0"/>
          <w:numId w:val="8"/>
        </w:numPr>
        <w:spacing w:line="360" w:lineRule="auto"/>
        <w:jc w:val="both"/>
        <w:rPr>
          <w:sz w:val="22"/>
          <w:szCs w:val="22"/>
        </w:rPr>
      </w:pPr>
      <w:r w:rsidRPr="008F6775">
        <w:rPr>
          <w:rStyle w:val="citation-114"/>
          <w:b/>
          <w:bCs/>
          <w:sz w:val="22"/>
          <w:szCs w:val="22"/>
        </w:rPr>
        <w:t>Keterbatasan Akses dan Waktu:</w:t>
      </w:r>
      <w:r w:rsidRPr="008F6775">
        <w:rPr>
          <w:rStyle w:val="citation-114"/>
          <w:sz w:val="22"/>
          <w:szCs w:val="22"/>
        </w:rPr>
        <w:t xml:space="preserve"> Pasien sering kali menghadapi kendala waktu dan jarak untuk dapat berkonsultasi langsung dengan dokter, terutama untuk keluhan yang bersifat ringan atau memerlukan tindak lanjut sederhana. </w:t>
      </w:r>
    </w:p>
    <w:p w14:paraId="01EE5893" w14:textId="77777777" w:rsidR="00CD2BFF" w:rsidRPr="008F6775" w:rsidRDefault="00CD2BFF" w:rsidP="00346688">
      <w:pPr>
        <w:pStyle w:val="NormalWeb"/>
        <w:numPr>
          <w:ilvl w:val="0"/>
          <w:numId w:val="8"/>
        </w:numPr>
        <w:spacing w:line="360" w:lineRule="auto"/>
        <w:jc w:val="both"/>
        <w:rPr>
          <w:sz w:val="22"/>
          <w:szCs w:val="22"/>
        </w:rPr>
      </w:pPr>
      <w:r w:rsidRPr="008F6775">
        <w:rPr>
          <w:b/>
          <w:bCs/>
          <w:sz w:val="22"/>
          <w:szCs w:val="22"/>
        </w:rPr>
        <w:t>Inefisiensi Komunikasi:</w:t>
      </w:r>
      <w:r w:rsidRPr="008F6775">
        <w:rPr>
          <w:sz w:val="22"/>
          <w:szCs w:val="22"/>
        </w:rPr>
        <w:t xml:space="preserve"> Komunikasi melalui telepon atau pesan singkat konvensional tidak terstruktur, tidak tercatat dengan baik, dan sulit untuk dilampirkan dokumen pendukung medis.</w:t>
      </w:r>
    </w:p>
    <w:p w14:paraId="2FC8A132" w14:textId="77777777" w:rsidR="00CD2BFF" w:rsidRPr="008F6775" w:rsidRDefault="00CD2BFF" w:rsidP="00346688">
      <w:pPr>
        <w:pStyle w:val="NormalWeb"/>
        <w:numPr>
          <w:ilvl w:val="0"/>
          <w:numId w:val="8"/>
        </w:numPr>
        <w:spacing w:line="360" w:lineRule="auto"/>
        <w:jc w:val="both"/>
        <w:rPr>
          <w:sz w:val="22"/>
          <w:szCs w:val="22"/>
        </w:rPr>
      </w:pPr>
      <w:r w:rsidRPr="008F6775">
        <w:rPr>
          <w:rStyle w:val="citation-113"/>
          <w:b/>
          <w:bCs/>
          <w:sz w:val="22"/>
          <w:szCs w:val="22"/>
        </w:rPr>
        <w:t>Beban Tenaga Medis:</w:t>
      </w:r>
      <w:r w:rsidRPr="008F6775">
        <w:rPr>
          <w:rStyle w:val="citation-113"/>
          <w:sz w:val="22"/>
          <w:szCs w:val="22"/>
        </w:rPr>
        <w:t xml:space="preserve"> Tenaga medis memerlukan sebuah media untuk dapat melakukan penyaringan awal terhadap keluhan pasien, sehingga dapat memprioritaskan kasus yang lebih mendesak dan memberikan arahan awal tanpa harus melakukan tatap muka. </w:t>
      </w:r>
    </w:p>
    <w:p w14:paraId="3EDCD1EF" w14:textId="77777777" w:rsidR="00CD2BFF" w:rsidRPr="008F6775" w:rsidRDefault="00CD2BFF" w:rsidP="00346688">
      <w:pPr>
        <w:pStyle w:val="NormalWeb"/>
        <w:numPr>
          <w:ilvl w:val="0"/>
          <w:numId w:val="8"/>
        </w:numPr>
        <w:spacing w:line="360" w:lineRule="auto"/>
        <w:jc w:val="both"/>
        <w:rPr>
          <w:sz w:val="22"/>
          <w:szCs w:val="22"/>
        </w:rPr>
      </w:pPr>
      <w:r w:rsidRPr="008F6775">
        <w:rPr>
          <w:b/>
          <w:bCs/>
          <w:sz w:val="22"/>
          <w:szCs w:val="22"/>
        </w:rPr>
        <w:t>Kerahasiaan Data:</w:t>
      </w:r>
      <w:r w:rsidRPr="008F6775">
        <w:rPr>
          <w:sz w:val="22"/>
          <w:szCs w:val="22"/>
        </w:rPr>
        <w:t xml:space="preserve"> Komunikasi melalui platform publik rentan terhadap isu privasi dan keamanan data medis pasien yang sensitif.</w:t>
      </w:r>
    </w:p>
    <w:p w14:paraId="386E9557" w14:textId="77777777" w:rsidR="00CD2BFF" w:rsidRPr="008F6775" w:rsidRDefault="00CD2BFF" w:rsidP="00346688">
      <w:pPr>
        <w:pStyle w:val="NormalWeb"/>
        <w:spacing w:line="360" w:lineRule="auto"/>
        <w:jc w:val="both"/>
        <w:rPr>
          <w:sz w:val="22"/>
          <w:szCs w:val="22"/>
        </w:rPr>
      </w:pPr>
      <w:r w:rsidRPr="008F6775">
        <w:rPr>
          <w:sz w:val="22"/>
          <w:szCs w:val="22"/>
        </w:rPr>
        <w:t>Aplikasi "Medical Conversation" dirancang untuk menjadi solusi atas permasalahan-permasalahan tersebut dengan menyediakan platform yang terpusat, aman, dan terstruktur.</w:t>
      </w:r>
    </w:p>
    <w:p w14:paraId="3363A6CF" w14:textId="77777777" w:rsidR="009B7995" w:rsidRPr="008F6775" w:rsidRDefault="009B7995" w:rsidP="00346688">
      <w:pPr>
        <w:pStyle w:val="NormalWeb"/>
        <w:spacing w:line="360" w:lineRule="auto"/>
        <w:jc w:val="both"/>
        <w:rPr>
          <w:sz w:val="22"/>
          <w:szCs w:val="22"/>
        </w:rPr>
      </w:pPr>
    </w:p>
    <w:p w14:paraId="5CFDB6A3" w14:textId="77777777" w:rsidR="00CD2BFF" w:rsidRPr="008F6775" w:rsidRDefault="00CD2BFF" w:rsidP="00346688">
      <w:pPr>
        <w:pStyle w:val="Heading2"/>
        <w:spacing w:line="360" w:lineRule="auto"/>
        <w:jc w:val="both"/>
        <w:rPr>
          <w:rFonts w:ascii="Times New Roman" w:hAnsi="Times New Roman" w:cs="Times New Roman"/>
          <w:sz w:val="22"/>
          <w:szCs w:val="22"/>
          <w:lang w:val="en-ID"/>
        </w:rPr>
      </w:pPr>
      <w:bookmarkStart w:id="491" w:name="_Toc202286206"/>
      <w:r w:rsidRPr="008F6775">
        <w:rPr>
          <w:rFonts w:ascii="Times New Roman" w:hAnsi="Times New Roman" w:cs="Times New Roman"/>
          <w:sz w:val="22"/>
          <w:szCs w:val="22"/>
          <w:lang w:val="en-ID"/>
        </w:rPr>
        <w:lastRenderedPageBreak/>
        <w:t>2.3. Analisis Kebutuhan Sistem</w:t>
      </w:r>
      <w:bookmarkEnd w:id="491"/>
    </w:p>
    <w:p w14:paraId="67088938" w14:textId="77777777" w:rsidR="00CD2BFF" w:rsidRPr="008F6775" w:rsidRDefault="00CD2BFF" w:rsidP="00346688">
      <w:pPr>
        <w:pStyle w:val="NormalWeb"/>
        <w:spacing w:line="360" w:lineRule="auto"/>
        <w:ind w:firstLine="142"/>
        <w:jc w:val="both"/>
        <w:rPr>
          <w:sz w:val="22"/>
          <w:szCs w:val="22"/>
        </w:rPr>
      </w:pPr>
      <w:r w:rsidRPr="008F6775">
        <w:rPr>
          <w:sz w:val="22"/>
          <w:szCs w:val="22"/>
        </w:rPr>
        <w:t>Analisis kebutuhan sistem dibagi menjadi dua kategori utama, yaitu kebutuhan fungsional yang mendefinisikan fitur-fitur sistem, dan kebutuhan non-fungsional yang mendefinisikan kualitas dan batasan dari sistem.</w:t>
      </w:r>
    </w:p>
    <w:p w14:paraId="74DC5B40" w14:textId="33902CFE" w:rsidR="00CD2BFF" w:rsidRPr="008F6775" w:rsidRDefault="00CD2BFF" w:rsidP="00346688">
      <w:pPr>
        <w:pStyle w:val="Heading3"/>
        <w:ind w:firstLine="142"/>
        <w:jc w:val="both"/>
      </w:pPr>
      <w:bookmarkStart w:id="492" w:name="_Toc202286207"/>
      <w:r w:rsidRPr="008F6775">
        <w:t>2.3.1. Kebutuhan Fungsional</w:t>
      </w:r>
      <w:bookmarkEnd w:id="492"/>
    </w:p>
    <w:p w14:paraId="201FCEB9" w14:textId="77777777" w:rsidR="00CD2BFF" w:rsidRPr="008F6775" w:rsidRDefault="00CD2BFF" w:rsidP="00346688">
      <w:pPr>
        <w:pStyle w:val="NormalWeb"/>
        <w:spacing w:line="360" w:lineRule="auto"/>
        <w:ind w:left="720"/>
        <w:jc w:val="both"/>
        <w:rPr>
          <w:sz w:val="22"/>
          <w:szCs w:val="22"/>
        </w:rPr>
      </w:pPr>
      <w:r w:rsidRPr="008F6775">
        <w:rPr>
          <w:sz w:val="22"/>
          <w:szCs w:val="22"/>
        </w:rPr>
        <w:t>Kebutuhan fungsional sistem ini adalah sebagai berikut:</w:t>
      </w:r>
    </w:p>
    <w:p w14:paraId="7F4A581C" w14:textId="77777777" w:rsidR="00CD2BFF" w:rsidRPr="008F6775" w:rsidRDefault="00CD2BFF" w:rsidP="00346688">
      <w:pPr>
        <w:pStyle w:val="NormalWeb"/>
        <w:numPr>
          <w:ilvl w:val="0"/>
          <w:numId w:val="9"/>
        </w:numPr>
        <w:tabs>
          <w:tab w:val="clear" w:pos="720"/>
          <w:tab w:val="num" w:pos="1440"/>
        </w:tabs>
        <w:spacing w:line="360" w:lineRule="auto"/>
        <w:ind w:left="1440"/>
        <w:jc w:val="both"/>
        <w:rPr>
          <w:sz w:val="22"/>
          <w:szCs w:val="22"/>
        </w:rPr>
      </w:pPr>
      <w:r w:rsidRPr="008F6775">
        <w:rPr>
          <w:b/>
          <w:bCs/>
          <w:sz w:val="22"/>
          <w:szCs w:val="22"/>
        </w:rPr>
        <w:t>Manajemen Pengguna:</w:t>
      </w:r>
    </w:p>
    <w:p w14:paraId="62232042" w14:textId="77777777" w:rsidR="00CD2BFF" w:rsidRPr="008F6775" w:rsidRDefault="00CD2BFF" w:rsidP="00346688">
      <w:pPr>
        <w:pStyle w:val="NormalWeb"/>
        <w:numPr>
          <w:ilvl w:val="1"/>
          <w:numId w:val="9"/>
        </w:numPr>
        <w:tabs>
          <w:tab w:val="clear" w:pos="1440"/>
          <w:tab w:val="num" w:pos="2160"/>
        </w:tabs>
        <w:spacing w:line="360" w:lineRule="auto"/>
        <w:ind w:left="2160"/>
        <w:jc w:val="both"/>
        <w:rPr>
          <w:sz w:val="22"/>
          <w:szCs w:val="22"/>
        </w:rPr>
      </w:pPr>
      <w:r w:rsidRPr="008F6775">
        <w:rPr>
          <w:sz w:val="22"/>
          <w:szCs w:val="22"/>
        </w:rPr>
        <w:t>Sistem harus dapat membedakan tiga peran pengguna: Admin, Pasien (User), dan Dokter.</w:t>
      </w:r>
    </w:p>
    <w:p w14:paraId="78996801" w14:textId="77777777" w:rsidR="00CD2BFF" w:rsidRPr="008F6775" w:rsidRDefault="00CD2BFF" w:rsidP="00346688">
      <w:pPr>
        <w:pStyle w:val="NormalWeb"/>
        <w:numPr>
          <w:ilvl w:val="1"/>
          <w:numId w:val="9"/>
        </w:numPr>
        <w:tabs>
          <w:tab w:val="clear" w:pos="1440"/>
          <w:tab w:val="num" w:pos="2160"/>
        </w:tabs>
        <w:spacing w:line="360" w:lineRule="auto"/>
        <w:ind w:left="2160"/>
        <w:jc w:val="both"/>
        <w:rPr>
          <w:sz w:val="22"/>
          <w:szCs w:val="22"/>
        </w:rPr>
      </w:pPr>
      <w:r w:rsidRPr="008F6775">
        <w:rPr>
          <w:rStyle w:val="citation-112"/>
          <w:sz w:val="22"/>
          <w:szCs w:val="22"/>
        </w:rPr>
        <w:t xml:space="preserve">Sistem harus menyediakan fitur </w:t>
      </w:r>
    </w:p>
    <w:p w14:paraId="3037DB03" w14:textId="77777777" w:rsidR="00CD2BFF" w:rsidRPr="008F6775" w:rsidRDefault="00CD2BFF" w:rsidP="00346688">
      <w:pPr>
        <w:pStyle w:val="NormalWeb"/>
        <w:spacing w:line="360" w:lineRule="auto"/>
        <w:ind w:left="2160"/>
        <w:jc w:val="both"/>
        <w:rPr>
          <w:sz w:val="22"/>
          <w:szCs w:val="22"/>
        </w:rPr>
      </w:pPr>
      <w:r w:rsidRPr="008F6775">
        <w:rPr>
          <w:rStyle w:val="citation-112"/>
          <w:b/>
          <w:bCs/>
          <w:sz w:val="22"/>
          <w:szCs w:val="22"/>
        </w:rPr>
        <w:t>Pendaftaran</w:t>
      </w:r>
      <w:r w:rsidRPr="008F6775">
        <w:rPr>
          <w:rStyle w:val="citation-112"/>
          <w:sz w:val="22"/>
          <w:szCs w:val="22"/>
        </w:rPr>
        <w:t xml:space="preserve"> bagi pengguna baru (pasien) dengan validasi input seperti format nomor telepon dan kekuatan kata sandi. </w:t>
      </w:r>
    </w:p>
    <w:p w14:paraId="69D9C440" w14:textId="77777777" w:rsidR="00CD2BFF" w:rsidRPr="008F6775" w:rsidRDefault="00CD2BFF" w:rsidP="00346688">
      <w:pPr>
        <w:pStyle w:val="NormalWeb"/>
        <w:numPr>
          <w:ilvl w:val="1"/>
          <w:numId w:val="9"/>
        </w:numPr>
        <w:tabs>
          <w:tab w:val="clear" w:pos="1440"/>
          <w:tab w:val="num" w:pos="2160"/>
        </w:tabs>
        <w:spacing w:line="360" w:lineRule="auto"/>
        <w:ind w:left="2160"/>
        <w:jc w:val="both"/>
        <w:rPr>
          <w:sz w:val="22"/>
          <w:szCs w:val="22"/>
        </w:rPr>
      </w:pPr>
      <w:r w:rsidRPr="008F6775">
        <w:rPr>
          <w:rStyle w:val="citation-111"/>
          <w:sz w:val="22"/>
          <w:szCs w:val="22"/>
        </w:rPr>
        <w:t xml:space="preserve">Sistem harus menyediakan fitur </w:t>
      </w:r>
    </w:p>
    <w:p w14:paraId="624AB3FF" w14:textId="77777777" w:rsidR="00CD2BFF" w:rsidRPr="008F6775" w:rsidRDefault="00CD2BFF" w:rsidP="00346688">
      <w:pPr>
        <w:pStyle w:val="NormalWeb"/>
        <w:spacing w:line="360" w:lineRule="auto"/>
        <w:ind w:left="2160"/>
        <w:jc w:val="both"/>
        <w:rPr>
          <w:sz w:val="22"/>
          <w:szCs w:val="22"/>
        </w:rPr>
      </w:pPr>
      <w:r w:rsidRPr="008F6775">
        <w:rPr>
          <w:rStyle w:val="citation-111"/>
          <w:b/>
          <w:bCs/>
          <w:sz w:val="22"/>
          <w:szCs w:val="22"/>
        </w:rPr>
        <w:t>Login</w:t>
      </w:r>
      <w:r w:rsidRPr="008F6775">
        <w:rPr>
          <w:rStyle w:val="citation-111"/>
          <w:sz w:val="22"/>
          <w:szCs w:val="22"/>
        </w:rPr>
        <w:t xml:space="preserve"> untuk semua peran (Admin dan Pasien) dengan mekanisme autentikasi yang aman. </w:t>
      </w:r>
    </w:p>
    <w:p w14:paraId="66E83B4A" w14:textId="77777777" w:rsidR="00CD2BFF" w:rsidRPr="008F6775" w:rsidRDefault="00CD2BFF" w:rsidP="00346688">
      <w:pPr>
        <w:pStyle w:val="NormalWeb"/>
        <w:numPr>
          <w:ilvl w:val="1"/>
          <w:numId w:val="9"/>
        </w:numPr>
        <w:tabs>
          <w:tab w:val="clear" w:pos="1440"/>
          <w:tab w:val="num" w:pos="2160"/>
        </w:tabs>
        <w:spacing w:line="360" w:lineRule="auto"/>
        <w:ind w:left="2160"/>
        <w:jc w:val="both"/>
        <w:rPr>
          <w:sz w:val="22"/>
          <w:szCs w:val="22"/>
        </w:rPr>
      </w:pPr>
      <w:r w:rsidRPr="008F6775">
        <w:rPr>
          <w:rStyle w:val="citation-110"/>
          <w:sz w:val="22"/>
          <w:szCs w:val="22"/>
        </w:rPr>
        <w:t xml:space="preserve">Sistem harus menyediakan fitur </w:t>
      </w:r>
    </w:p>
    <w:p w14:paraId="7637772C" w14:textId="77777777" w:rsidR="00CD2BFF" w:rsidRPr="008F6775" w:rsidRDefault="00CD2BFF" w:rsidP="00346688">
      <w:pPr>
        <w:pStyle w:val="NormalWeb"/>
        <w:spacing w:line="360" w:lineRule="auto"/>
        <w:ind w:left="2160"/>
        <w:jc w:val="both"/>
        <w:rPr>
          <w:sz w:val="22"/>
          <w:szCs w:val="22"/>
        </w:rPr>
      </w:pPr>
      <w:r w:rsidRPr="008F6775">
        <w:rPr>
          <w:rStyle w:val="citation-110"/>
          <w:b/>
          <w:bCs/>
          <w:sz w:val="22"/>
          <w:szCs w:val="22"/>
        </w:rPr>
        <w:t>Lupa Password</w:t>
      </w:r>
      <w:r w:rsidRPr="008F6775">
        <w:rPr>
          <w:rStyle w:val="citation-110"/>
          <w:sz w:val="22"/>
          <w:szCs w:val="22"/>
        </w:rPr>
        <w:t xml:space="preserve"> menggunakan verifikasi kode OTP yang dikirim melalui WhatsApp. </w:t>
      </w:r>
    </w:p>
    <w:p w14:paraId="48E3C566" w14:textId="77777777" w:rsidR="00CD2BFF" w:rsidRPr="008F6775" w:rsidRDefault="00CD2BFF" w:rsidP="00346688">
      <w:pPr>
        <w:pStyle w:val="NormalWeb"/>
        <w:numPr>
          <w:ilvl w:val="1"/>
          <w:numId w:val="9"/>
        </w:numPr>
        <w:tabs>
          <w:tab w:val="clear" w:pos="1440"/>
          <w:tab w:val="num" w:pos="2160"/>
        </w:tabs>
        <w:spacing w:line="360" w:lineRule="auto"/>
        <w:ind w:left="2160"/>
        <w:jc w:val="both"/>
        <w:rPr>
          <w:sz w:val="22"/>
          <w:szCs w:val="22"/>
        </w:rPr>
      </w:pPr>
      <w:r w:rsidRPr="008F6775">
        <w:rPr>
          <w:rStyle w:val="citation-109"/>
          <w:sz w:val="22"/>
          <w:szCs w:val="22"/>
        </w:rPr>
        <w:t xml:space="preserve">Admin harus dapat melihat daftar semua pengguna dan menghapus akun pengguna. </w:t>
      </w:r>
    </w:p>
    <w:p w14:paraId="6518C1FA" w14:textId="77777777" w:rsidR="00CD2BFF" w:rsidRPr="008F6775" w:rsidRDefault="00CD2BFF" w:rsidP="00346688">
      <w:pPr>
        <w:pStyle w:val="NormalWeb"/>
        <w:numPr>
          <w:ilvl w:val="0"/>
          <w:numId w:val="9"/>
        </w:numPr>
        <w:tabs>
          <w:tab w:val="clear" w:pos="720"/>
          <w:tab w:val="num" w:pos="1440"/>
        </w:tabs>
        <w:spacing w:line="360" w:lineRule="auto"/>
        <w:ind w:left="1440"/>
        <w:jc w:val="both"/>
        <w:rPr>
          <w:sz w:val="22"/>
          <w:szCs w:val="22"/>
        </w:rPr>
      </w:pPr>
      <w:r w:rsidRPr="008F6775">
        <w:rPr>
          <w:b/>
          <w:bCs/>
          <w:sz w:val="22"/>
          <w:szCs w:val="22"/>
        </w:rPr>
        <w:t>Manajemen Dokter:</w:t>
      </w:r>
    </w:p>
    <w:p w14:paraId="01D6918E" w14:textId="77777777" w:rsidR="00CD2BFF" w:rsidRPr="008F6775" w:rsidRDefault="00CD2BFF" w:rsidP="00346688">
      <w:pPr>
        <w:pStyle w:val="NormalWeb"/>
        <w:numPr>
          <w:ilvl w:val="1"/>
          <w:numId w:val="9"/>
        </w:numPr>
        <w:tabs>
          <w:tab w:val="clear" w:pos="1440"/>
          <w:tab w:val="num" w:pos="2160"/>
        </w:tabs>
        <w:spacing w:line="360" w:lineRule="auto"/>
        <w:ind w:left="2160"/>
        <w:jc w:val="both"/>
        <w:rPr>
          <w:sz w:val="22"/>
          <w:szCs w:val="22"/>
        </w:rPr>
      </w:pPr>
      <w:r w:rsidRPr="008F6775">
        <w:rPr>
          <w:rStyle w:val="citation-108"/>
          <w:sz w:val="22"/>
          <w:szCs w:val="22"/>
        </w:rPr>
        <w:t xml:space="preserve">Admin harus dapat menambah, melihat, dan menghapus data dokter. </w:t>
      </w:r>
    </w:p>
    <w:p w14:paraId="1F9AA01F" w14:textId="77777777" w:rsidR="00CD2BFF" w:rsidRPr="008F6775" w:rsidRDefault="00CD2BFF" w:rsidP="00346688">
      <w:pPr>
        <w:pStyle w:val="NormalWeb"/>
        <w:numPr>
          <w:ilvl w:val="1"/>
          <w:numId w:val="9"/>
        </w:numPr>
        <w:tabs>
          <w:tab w:val="clear" w:pos="1440"/>
          <w:tab w:val="num" w:pos="2160"/>
        </w:tabs>
        <w:spacing w:line="360" w:lineRule="auto"/>
        <w:ind w:left="2160"/>
        <w:jc w:val="both"/>
        <w:rPr>
          <w:sz w:val="22"/>
          <w:szCs w:val="22"/>
        </w:rPr>
      </w:pPr>
      <w:r w:rsidRPr="008F6775">
        <w:rPr>
          <w:rStyle w:val="citation-107"/>
          <w:sz w:val="22"/>
          <w:szCs w:val="22"/>
        </w:rPr>
        <w:t xml:space="preserve">Data dokter yang dikelola mencakup nama, spesialisasi, nomor WhatsApp, dan URL foto. </w:t>
      </w:r>
    </w:p>
    <w:p w14:paraId="09FD8D33" w14:textId="77777777" w:rsidR="00CD2BFF" w:rsidRPr="008F6775" w:rsidRDefault="00CD2BFF" w:rsidP="00346688">
      <w:pPr>
        <w:pStyle w:val="NormalWeb"/>
        <w:numPr>
          <w:ilvl w:val="0"/>
          <w:numId w:val="9"/>
        </w:numPr>
        <w:tabs>
          <w:tab w:val="clear" w:pos="720"/>
          <w:tab w:val="num" w:pos="1440"/>
        </w:tabs>
        <w:spacing w:line="360" w:lineRule="auto"/>
        <w:ind w:left="1440"/>
        <w:jc w:val="both"/>
        <w:rPr>
          <w:sz w:val="22"/>
          <w:szCs w:val="22"/>
        </w:rPr>
      </w:pPr>
      <w:r w:rsidRPr="008F6775">
        <w:rPr>
          <w:b/>
          <w:bCs/>
          <w:sz w:val="22"/>
          <w:szCs w:val="22"/>
        </w:rPr>
        <w:t>Proses Konsultasi:</w:t>
      </w:r>
    </w:p>
    <w:p w14:paraId="5F1E9007" w14:textId="77777777" w:rsidR="00CD2BFF" w:rsidRPr="008F6775" w:rsidRDefault="00CD2BFF" w:rsidP="00346688">
      <w:pPr>
        <w:pStyle w:val="NormalWeb"/>
        <w:numPr>
          <w:ilvl w:val="1"/>
          <w:numId w:val="9"/>
        </w:numPr>
        <w:tabs>
          <w:tab w:val="clear" w:pos="1440"/>
          <w:tab w:val="num" w:pos="2160"/>
        </w:tabs>
        <w:spacing w:line="360" w:lineRule="auto"/>
        <w:ind w:left="2160"/>
        <w:jc w:val="both"/>
        <w:rPr>
          <w:sz w:val="22"/>
          <w:szCs w:val="22"/>
        </w:rPr>
      </w:pPr>
      <w:r w:rsidRPr="008F6775">
        <w:rPr>
          <w:rStyle w:val="citation-106"/>
          <w:sz w:val="22"/>
          <w:szCs w:val="22"/>
        </w:rPr>
        <w:t xml:space="preserve">Pasien dapat melihat daftar dokter yang tersedia setelah login. </w:t>
      </w:r>
    </w:p>
    <w:p w14:paraId="328846B8" w14:textId="77777777" w:rsidR="00CD2BFF" w:rsidRPr="008F6775" w:rsidRDefault="00CD2BFF" w:rsidP="00346688">
      <w:pPr>
        <w:pStyle w:val="NormalWeb"/>
        <w:numPr>
          <w:ilvl w:val="1"/>
          <w:numId w:val="9"/>
        </w:numPr>
        <w:tabs>
          <w:tab w:val="clear" w:pos="1440"/>
          <w:tab w:val="num" w:pos="2160"/>
        </w:tabs>
        <w:spacing w:line="360" w:lineRule="auto"/>
        <w:ind w:left="2160"/>
        <w:jc w:val="both"/>
        <w:rPr>
          <w:sz w:val="22"/>
          <w:szCs w:val="22"/>
        </w:rPr>
      </w:pPr>
      <w:r w:rsidRPr="008F6775">
        <w:rPr>
          <w:rStyle w:val="citation-105"/>
          <w:sz w:val="22"/>
          <w:szCs w:val="22"/>
        </w:rPr>
        <w:t xml:space="preserve">Pasien dapat memilih dokter dan mengirimkan keluhan awal melalui formulir di aplikasi web. </w:t>
      </w:r>
    </w:p>
    <w:p w14:paraId="310DC315" w14:textId="77777777" w:rsidR="00CD2BFF" w:rsidRPr="008F6775" w:rsidRDefault="00CD2BFF" w:rsidP="00346688">
      <w:pPr>
        <w:pStyle w:val="NormalWeb"/>
        <w:numPr>
          <w:ilvl w:val="1"/>
          <w:numId w:val="9"/>
        </w:numPr>
        <w:tabs>
          <w:tab w:val="clear" w:pos="1440"/>
          <w:tab w:val="num" w:pos="2160"/>
        </w:tabs>
        <w:spacing w:line="360" w:lineRule="auto"/>
        <w:ind w:left="2160"/>
        <w:jc w:val="both"/>
        <w:rPr>
          <w:sz w:val="22"/>
          <w:szCs w:val="22"/>
        </w:rPr>
      </w:pPr>
      <w:r w:rsidRPr="008F6775">
        <w:rPr>
          <w:rStyle w:val="citation-104"/>
          <w:rFonts w:eastAsiaTheme="majorEastAsia"/>
          <w:sz w:val="22"/>
          <w:szCs w:val="22"/>
        </w:rPr>
        <w:t xml:space="preserve">Sistem harus dapat memvalidasi bahwa pasien tidak dapat memesan konsultasi baru jika masih memiliki sesi aktif dengan dokter lain. </w:t>
      </w:r>
    </w:p>
    <w:p w14:paraId="7801C5FB" w14:textId="77777777" w:rsidR="00CD2BFF" w:rsidRPr="008F6775" w:rsidRDefault="00CD2BFF" w:rsidP="00346688">
      <w:pPr>
        <w:pStyle w:val="NormalWeb"/>
        <w:numPr>
          <w:ilvl w:val="1"/>
          <w:numId w:val="9"/>
        </w:numPr>
        <w:tabs>
          <w:tab w:val="clear" w:pos="1440"/>
          <w:tab w:val="num" w:pos="2160"/>
        </w:tabs>
        <w:spacing w:line="360" w:lineRule="auto"/>
        <w:ind w:left="2160"/>
        <w:jc w:val="both"/>
        <w:rPr>
          <w:sz w:val="22"/>
          <w:szCs w:val="22"/>
        </w:rPr>
      </w:pPr>
      <w:r w:rsidRPr="008F6775">
        <w:rPr>
          <w:rStyle w:val="citation-103"/>
          <w:sz w:val="22"/>
          <w:szCs w:val="22"/>
        </w:rPr>
        <w:t xml:space="preserve">Sistem harus meneruskan keluhan pasien ke nomor WhatsApp dokter yang dipilih melalui bot. </w:t>
      </w:r>
    </w:p>
    <w:p w14:paraId="771527B7" w14:textId="77777777" w:rsidR="00CD2BFF" w:rsidRPr="008F6775" w:rsidRDefault="00CD2BFF" w:rsidP="00346688">
      <w:pPr>
        <w:pStyle w:val="NormalWeb"/>
        <w:numPr>
          <w:ilvl w:val="1"/>
          <w:numId w:val="9"/>
        </w:numPr>
        <w:tabs>
          <w:tab w:val="clear" w:pos="1440"/>
          <w:tab w:val="num" w:pos="2160"/>
        </w:tabs>
        <w:spacing w:line="360" w:lineRule="auto"/>
        <w:ind w:left="2160"/>
        <w:jc w:val="both"/>
        <w:rPr>
          <w:sz w:val="22"/>
          <w:szCs w:val="22"/>
        </w:rPr>
      </w:pPr>
      <w:r w:rsidRPr="008F6775">
        <w:rPr>
          <w:rStyle w:val="citation-102"/>
          <w:sz w:val="22"/>
          <w:szCs w:val="22"/>
        </w:rPr>
        <w:t xml:space="preserve">Sistem harus meneruskan balasan dari dokter kepada pasien melalui WhatsApp. </w:t>
      </w:r>
    </w:p>
    <w:p w14:paraId="01A1894D" w14:textId="77777777" w:rsidR="00CD2BFF" w:rsidRPr="008F6775" w:rsidRDefault="00CD2BFF" w:rsidP="00346688">
      <w:pPr>
        <w:pStyle w:val="NormalWeb"/>
        <w:numPr>
          <w:ilvl w:val="0"/>
          <w:numId w:val="9"/>
        </w:numPr>
        <w:tabs>
          <w:tab w:val="clear" w:pos="720"/>
          <w:tab w:val="num" w:pos="1440"/>
        </w:tabs>
        <w:spacing w:line="360" w:lineRule="auto"/>
        <w:ind w:left="1440"/>
        <w:jc w:val="both"/>
        <w:rPr>
          <w:sz w:val="22"/>
          <w:szCs w:val="22"/>
        </w:rPr>
      </w:pPr>
      <w:r w:rsidRPr="008F6775">
        <w:rPr>
          <w:b/>
          <w:bCs/>
          <w:sz w:val="22"/>
          <w:szCs w:val="22"/>
        </w:rPr>
        <w:lastRenderedPageBreak/>
        <w:t>Fitur Bot WhatsApp:</w:t>
      </w:r>
    </w:p>
    <w:p w14:paraId="2D1CFF27" w14:textId="77777777" w:rsidR="00CD2BFF" w:rsidRPr="008F6775" w:rsidRDefault="00CD2BFF" w:rsidP="00346688">
      <w:pPr>
        <w:pStyle w:val="NormalWeb"/>
        <w:numPr>
          <w:ilvl w:val="1"/>
          <w:numId w:val="9"/>
        </w:numPr>
        <w:tabs>
          <w:tab w:val="clear" w:pos="1440"/>
          <w:tab w:val="num" w:pos="2160"/>
        </w:tabs>
        <w:spacing w:line="360" w:lineRule="auto"/>
        <w:ind w:left="2160"/>
        <w:jc w:val="both"/>
        <w:rPr>
          <w:sz w:val="22"/>
          <w:szCs w:val="22"/>
        </w:rPr>
      </w:pPr>
      <w:r w:rsidRPr="008F6775">
        <w:rPr>
          <w:rStyle w:val="citation-101"/>
          <w:sz w:val="22"/>
          <w:szCs w:val="22"/>
        </w:rPr>
        <w:t xml:space="preserve">Bot harus dapat mengirimkan menu perintah yang tersedia bagi pengguna. </w:t>
      </w:r>
    </w:p>
    <w:p w14:paraId="4C754D24" w14:textId="77777777" w:rsidR="00CD2BFF" w:rsidRPr="008F6775" w:rsidRDefault="00CD2BFF" w:rsidP="00346688">
      <w:pPr>
        <w:pStyle w:val="NormalWeb"/>
        <w:numPr>
          <w:ilvl w:val="1"/>
          <w:numId w:val="9"/>
        </w:numPr>
        <w:tabs>
          <w:tab w:val="clear" w:pos="1440"/>
          <w:tab w:val="num" w:pos="2160"/>
        </w:tabs>
        <w:spacing w:line="360" w:lineRule="auto"/>
        <w:ind w:left="2160"/>
        <w:jc w:val="both"/>
        <w:rPr>
          <w:sz w:val="22"/>
          <w:szCs w:val="22"/>
        </w:rPr>
      </w:pPr>
      <w:r w:rsidRPr="008F6775">
        <w:rPr>
          <w:sz w:val="22"/>
          <w:szCs w:val="22"/>
        </w:rPr>
        <w:t>Bot harus menyediakan fitur interaksi dengan AI (Asisten Dokter) untuk menjawab pertanyaan medis umum.</w:t>
      </w:r>
    </w:p>
    <w:p w14:paraId="4B1D387B" w14:textId="77777777" w:rsidR="00CD2BFF" w:rsidRPr="008F6775" w:rsidRDefault="00CD2BFF" w:rsidP="00346688">
      <w:pPr>
        <w:pStyle w:val="NormalWeb"/>
        <w:numPr>
          <w:ilvl w:val="1"/>
          <w:numId w:val="9"/>
        </w:numPr>
        <w:tabs>
          <w:tab w:val="clear" w:pos="1440"/>
          <w:tab w:val="num" w:pos="2160"/>
        </w:tabs>
        <w:spacing w:line="360" w:lineRule="auto"/>
        <w:ind w:left="2160"/>
        <w:jc w:val="both"/>
        <w:rPr>
          <w:sz w:val="22"/>
          <w:szCs w:val="22"/>
        </w:rPr>
      </w:pPr>
      <w:r w:rsidRPr="008F6775">
        <w:rPr>
          <w:sz w:val="22"/>
          <w:szCs w:val="22"/>
        </w:rPr>
        <w:t>Bot harus dapat mengakhiri sesi konsultasi berdasarkan perintah dari pasien atau dokter.</w:t>
      </w:r>
    </w:p>
    <w:p w14:paraId="3B0C931C" w14:textId="77777777" w:rsidR="00CD2BFF" w:rsidRPr="008F6775" w:rsidRDefault="00CD2BFF" w:rsidP="00346688">
      <w:pPr>
        <w:pStyle w:val="NormalWeb"/>
        <w:spacing w:line="360" w:lineRule="auto"/>
        <w:ind w:left="720"/>
        <w:jc w:val="both"/>
        <w:rPr>
          <w:sz w:val="22"/>
          <w:szCs w:val="22"/>
        </w:rPr>
      </w:pPr>
      <w:r w:rsidRPr="008F6775">
        <w:rPr>
          <w:b/>
          <w:bCs/>
          <w:sz w:val="22"/>
          <w:szCs w:val="22"/>
        </w:rPr>
        <w:t>2.3.2. Kebutuhan Non-Fungsional</w:t>
      </w:r>
    </w:p>
    <w:p w14:paraId="6C747D80" w14:textId="77777777" w:rsidR="00CD2BFF" w:rsidRPr="008F6775" w:rsidRDefault="00CD2BFF" w:rsidP="00346688">
      <w:pPr>
        <w:pStyle w:val="NormalWeb"/>
        <w:numPr>
          <w:ilvl w:val="0"/>
          <w:numId w:val="10"/>
        </w:numPr>
        <w:tabs>
          <w:tab w:val="clear" w:pos="720"/>
          <w:tab w:val="num" w:pos="1440"/>
        </w:tabs>
        <w:spacing w:line="360" w:lineRule="auto"/>
        <w:ind w:left="1440"/>
        <w:jc w:val="both"/>
        <w:rPr>
          <w:sz w:val="22"/>
          <w:szCs w:val="22"/>
        </w:rPr>
      </w:pPr>
      <w:r w:rsidRPr="008F6775">
        <w:rPr>
          <w:b/>
          <w:bCs/>
          <w:sz w:val="22"/>
          <w:szCs w:val="22"/>
        </w:rPr>
        <w:t>Keamanan (Security):</w:t>
      </w:r>
    </w:p>
    <w:p w14:paraId="4BFF79A8" w14:textId="77777777" w:rsidR="00CD2BFF" w:rsidRPr="008F6775" w:rsidRDefault="00CD2BFF" w:rsidP="00346688">
      <w:pPr>
        <w:pStyle w:val="NormalWeb"/>
        <w:numPr>
          <w:ilvl w:val="1"/>
          <w:numId w:val="10"/>
        </w:numPr>
        <w:tabs>
          <w:tab w:val="clear" w:pos="1440"/>
          <w:tab w:val="num" w:pos="2160"/>
        </w:tabs>
        <w:spacing w:line="360" w:lineRule="auto"/>
        <w:ind w:left="2160"/>
        <w:jc w:val="both"/>
        <w:rPr>
          <w:sz w:val="22"/>
          <w:szCs w:val="22"/>
        </w:rPr>
      </w:pPr>
      <w:r w:rsidRPr="008F6775">
        <w:rPr>
          <w:sz w:val="22"/>
          <w:szCs w:val="22"/>
        </w:rPr>
        <w:t xml:space="preserve">Sistem harus melindungi dari serangan </w:t>
      </w:r>
      <w:r w:rsidRPr="008F6775">
        <w:rPr>
          <w:i/>
          <w:iCs/>
          <w:sz w:val="22"/>
          <w:szCs w:val="22"/>
        </w:rPr>
        <w:t>Cross-Site Scripting</w:t>
      </w:r>
      <w:r w:rsidRPr="008F6775">
        <w:rPr>
          <w:sz w:val="22"/>
          <w:szCs w:val="22"/>
        </w:rPr>
        <w:t xml:space="preserve"> (XSS) dengan melakukan sanitasi input.</w:t>
      </w:r>
    </w:p>
    <w:p w14:paraId="22EAFA13" w14:textId="77777777" w:rsidR="00CD2BFF" w:rsidRPr="008F6775" w:rsidRDefault="00CD2BFF" w:rsidP="00346688">
      <w:pPr>
        <w:pStyle w:val="NormalWeb"/>
        <w:numPr>
          <w:ilvl w:val="1"/>
          <w:numId w:val="10"/>
        </w:numPr>
        <w:tabs>
          <w:tab w:val="clear" w:pos="1440"/>
          <w:tab w:val="num" w:pos="2160"/>
        </w:tabs>
        <w:spacing w:line="360" w:lineRule="auto"/>
        <w:ind w:left="2160"/>
        <w:jc w:val="both"/>
        <w:rPr>
          <w:sz w:val="22"/>
          <w:szCs w:val="22"/>
        </w:rPr>
      </w:pPr>
      <w:r w:rsidRPr="008F6775">
        <w:rPr>
          <w:sz w:val="22"/>
          <w:szCs w:val="22"/>
        </w:rPr>
        <w:t>Sistem harus menggunakan token CSRF (</w:t>
      </w:r>
      <w:r w:rsidRPr="008F6775">
        <w:rPr>
          <w:i/>
          <w:iCs/>
          <w:sz w:val="22"/>
          <w:szCs w:val="22"/>
        </w:rPr>
        <w:t>Cross-Site Request Forgery</w:t>
      </w:r>
      <w:r w:rsidRPr="008F6775">
        <w:rPr>
          <w:sz w:val="22"/>
          <w:szCs w:val="22"/>
        </w:rPr>
        <w:t xml:space="preserve">) untuk melindungi </w:t>
      </w:r>
      <w:r w:rsidRPr="008F6775">
        <w:rPr>
          <w:i/>
          <w:iCs/>
          <w:sz w:val="22"/>
          <w:szCs w:val="22"/>
        </w:rPr>
        <w:t>endpoint</w:t>
      </w:r>
      <w:r w:rsidRPr="008F6775">
        <w:rPr>
          <w:sz w:val="22"/>
          <w:szCs w:val="22"/>
        </w:rPr>
        <w:t xml:space="preserve"> dari permintaan yang tidak sah.</w:t>
      </w:r>
    </w:p>
    <w:p w14:paraId="2B886ECA" w14:textId="77777777" w:rsidR="00CD2BFF" w:rsidRPr="008F6775" w:rsidRDefault="00CD2BFF" w:rsidP="00346688">
      <w:pPr>
        <w:pStyle w:val="NormalWeb"/>
        <w:numPr>
          <w:ilvl w:val="1"/>
          <w:numId w:val="10"/>
        </w:numPr>
        <w:tabs>
          <w:tab w:val="clear" w:pos="1440"/>
          <w:tab w:val="num" w:pos="2160"/>
        </w:tabs>
        <w:spacing w:line="360" w:lineRule="auto"/>
        <w:ind w:left="2160"/>
        <w:jc w:val="both"/>
        <w:rPr>
          <w:sz w:val="22"/>
          <w:szCs w:val="22"/>
        </w:rPr>
      </w:pPr>
      <w:r w:rsidRPr="008F6775">
        <w:rPr>
          <w:sz w:val="22"/>
          <w:szCs w:val="22"/>
        </w:rPr>
        <w:t>Sistem harus menerapkan pembatasan laju permintaan (</w:t>
      </w:r>
      <w:r w:rsidRPr="008F6775">
        <w:rPr>
          <w:i/>
          <w:iCs/>
          <w:sz w:val="22"/>
          <w:szCs w:val="22"/>
        </w:rPr>
        <w:t>rate limiting</w:t>
      </w:r>
      <w:r w:rsidRPr="008F6775">
        <w:rPr>
          <w:sz w:val="22"/>
          <w:szCs w:val="22"/>
        </w:rPr>
        <w:t xml:space="preserve">) pada fitur login, registrasi, dan OTP untuk mencegah serangan </w:t>
      </w:r>
      <w:r w:rsidRPr="008F6775">
        <w:rPr>
          <w:i/>
          <w:iCs/>
          <w:sz w:val="22"/>
          <w:szCs w:val="22"/>
        </w:rPr>
        <w:t>brute-force</w:t>
      </w:r>
      <w:r w:rsidRPr="008F6775">
        <w:rPr>
          <w:sz w:val="22"/>
          <w:szCs w:val="22"/>
        </w:rPr>
        <w:t>.</w:t>
      </w:r>
    </w:p>
    <w:p w14:paraId="2C0F0497" w14:textId="77777777" w:rsidR="00CD2BFF" w:rsidRPr="008F6775" w:rsidRDefault="00CD2BFF" w:rsidP="00346688">
      <w:pPr>
        <w:pStyle w:val="NormalWeb"/>
        <w:numPr>
          <w:ilvl w:val="1"/>
          <w:numId w:val="10"/>
        </w:numPr>
        <w:tabs>
          <w:tab w:val="clear" w:pos="1440"/>
          <w:tab w:val="num" w:pos="2160"/>
        </w:tabs>
        <w:spacing w:line="360" w:lineRule="auto"/>
        <w:ind w:left="2160"/>
        <w:jc w:val="both"/>
        <w:rPr>
          <w:sz w:val="22"/>
          <w:szCs w:val="22"/>
        </w:rPr>
      </w:pPr>
      <w:r w:rsidRPr="008F6775">
        <w:rPr>
          <w:sz w:val="22"/>
          <w:szCs w:val="22"/>
        </w:rPr>
        <w:t>Sesi pengguna harus dikelola dengan aman dan memiliki batas waktu.</w:t>
      </w:r>
    </w:p>
    <w:p w14:paraId="572FDA17" w14:textId="77777777" w:rsidR="00CD2BFF" w:rsidRPr="008F6775" w:rsidRDefault="00CD2BFF" w:rsidP="00346688">
      <w:pPr>
        <w:pStyle w:val="NormalWeb"/>
        <w:numPr>
          <w:ilvl w:val="0"/>
          <w:numId w:val="10"/>
        </w:numPr>
        <w:tabs>
          <w:tab w:val="clear" w:pos="720"/>
          <w:tab w:val="num" w:pos="1440"/>
        </w:tabs>
        <w:spacing w:line="360" w:lineRule="auto"/>
        <w:ind w:left="1440"/>
        <w:jc w:val="both"/>
        <w:rPr>
          <w:sz w:val="22"/>
          <w:szCs w:val="22"/>
        </w:rPr>
      </w:pPr>
      <w:r w:rsidRPr="008F6775">
        <w:rPr>
          <w:b/>
          <w:bCs/>
          <w:sz w:val="22"/>
          <w:szCs w:val="22"/>
        </w:rPr>
        <w:t>Ketersediaan (Availability):</w:t>
      </w:r>
      <w:r w:rsidRPr="008F6775">
        <w:rPr>
          <w:sz w:val="22"/>
          <w:szCs w:val="22"/>
        </w:rPr>
        <w:t xml:space="preserve"> Aplikasi web dan bot WhatsApp harus dapat diakses oleh pengguna setiap saat (24/7) dengan </w:t>
      </w:r>
      <w:r w:rsidRPr="008F6775">
        <w:rPr>
          <w:i/>
          <w:iCs/>
          <w:sz w:val="22"/>
          <w:szCs w:val="22"/>
        </w:rPr>
        <w:t>downtime</w:t>
      </w:r>
      <w:r w:rsidRPr="008F6775">
        <w:rPr>
          <w:sz w:val="22"/>
          <w:szCs w:val="22"/>
        </w:rPr>
        <w:t xml:space="preserve"> yang minimal.</w:t>
      </w:r>
    </w:p>
    <w:p w14:paraId="61CE77E6" w14:textId="77777777" w:rsidR="00CD2BFF" w:rsidRPr="008F6775" w:rsidRDefault="00CD2BFF" w:rsidP="00346688">
      <w:pPr>
        <w:pStyle w:val="NormalWeb"/>
        <w:numPr>
          <w:ilvl w:val="0"/>
          <w:numId w:val="10"/>
        </w:numPr>
        <w:tabs>
          <w:tab w:val="clear" w:pos="720"/>
          <w:tab w:val="num" w:pos="1440"/>
        </w:tabs>
        <w:spacing w:line="360" w:lineRule="auto"/>
        <w:ind w:left="1440"/>
        <w:jc w:val="both"/>
        <w:rPr>
          <w:sz w:val="22"/>
          <w:szCs w:val="22"/>
        </w:rPr>
      </w:pPr>
      <w:r w:rsidRPr="008F6775">
        <w:rPr>
          <w:rStyle w:val="citation-100"/>
          <w:b/>
          <w:bCs/>
          <w:sz w:val="22"/>
          <w:szCs w:val="22"/>
        </w:rPr>
        <w:t>Kemudahan Penggunaan (Usability):</w:t>
      </w:r>
      <w:r w:rsidRPr="008F6775">
        <w:rPr>
          <w:rStyle w:val="citation-100"/>
          <w:sz w:val="22"/>
          <w:szCs w:val="22"/>
        </w:rPr>
        <w:t xml:space="preserve"> Antarmuka pengguna harus dirancang secara intuitif dan mudah dipahami, baik untuk pasien maupun admin, sehingga tidak memerlukan pelatihan khusus. </w:t>
      </w:r>
    </w:p>
    <w:p w14:paraId="48DAA0B3" w14:textId="77777777" w:rsidR="00CD2BFF" w:rsidRPr="008F6775" w:rsidRDefault="00CD2BFF" w:rsidP="00346688">
      <w:pPr>
        <w:pStyle w:val="NormalWeb"/>
        <w:numPr>
          <w:ilvl w:val="0"/>
          <w:numId w:val="10"/>
        </w:numPr>
        <w:tabs>
          <w:tab w:val="clear" w:pos="720"/>
          <w:tab w:val="num" w:pos="1440"/>
        </w:tabs>
        <w:spacing w:line="360" w:lineRule="auto"/>
        <w:ind w:left="1440"/>
        <w:jc w:val="both"/>
        <w:rPr>
          <w:sz w:val="22"/>
          <w:szCs w:val="22"/>
        </w:rPr>
      </w:pPr>
      <w:r w:rsidRPr="008F6775">
        <w:rPr>
          <w:b/>
          <w:bCs/>
          <w:sz w:val="22"/>
          <w:szCs w:val="22"/>
        </w:rPr>
        <w:t>Kinerja (Performance):</w:t>
      </w:r>
      <w:r w:rsidRPr="008F6775">
        <w:rPr>
          <w:sz w:val="22"/>
          <w:szCs w:val="22"/>
        </w:rPr>
        <w:t xml:space="preserve"> Sistem harus memberikan respons yang cepat, terutama pada proses pengiriman dan penerimaan pesan antara pasien dan dokter.</w:t>
      </w:r>
    </w:p>
    <w:p w14:paraId="0653CD52" w14:textId="77777777" w:rsidR="00CD2BFF" w:rsidRPr="008F6775" w:rsidRDefault="00CD2BFF" w:rsidP="00346688">
      <w:pPr>
        <w:pStyle w:val="NormalWeb"/>
        <w:numPr>
          <w:ilvl w:val="0"/>
          <w:numId w:val="10"/>
        </w:numPr>
        <w:tabs>
          <w:tab w:val="clear" w:pos="720"/>
          <w:tab w:val="num" w:pos="1440"/>
        </w:tabs>
        <w:spacing w:line="360" w:lineRule="auto"/>
        <w:ind w:left="1440"/>
        <w:jc w:val="both"/>
        <w:rPr>
          <w:sz w:val="22"/>
          <w:szCs w:val="22"/>
        </w:rPr>
      </w:pPr>
      <w:r w:rsidRPr="008F6775">
        <w:rPr>
          <w:b/>
          <w:bCs/>
          <w:sz w:val="22"/>
          <w:szCs w:val="22"/>
        </w:rPr>
        <w:t>Perawatan (Maintainability):</w:t>
      </w:r>
      <w:r w:rsidRPr="008F6775">
        <w:rPr>
          <w:sz w:val="22"/>
          <w:szCs w:val="22"/>
        </w:rPr>
        <w:t xml:space="preserve"> Kode sumber harus ditulis dengan struktur yang baik dan terorganisir (misalnya, pemisahan antara logika </w:t>
      </w:r>
      <w:r w:rsidRPr="008F6775">
        <w:rPr>
          <w:i/>
          <w:iCs/>
          <w:sz w:val="22"/>
          <w:szCs w:val="22"/>
        </w:rPr>
        <w:t>routing</w:t>
      </w:r>
      <w:r w:rsidRPr="008F6775">
        <w:rPr>
          <w:sz w:val="22"/>
          <w:szCs w:val="22"/>
        </w:rPr>
        <w:t>, bot, dan utilitas) agar mudah untuk dipelihara dan dikembangkan di masa mendatang.</w:t>
      </w:r>
    </w:p>
    <w:p w14:paraId="1F793A09" w14:textId="16F32DD3" w:rsidR="00796851" w:rsidRPr="008F6775" w:rsidRDefault="00CD2BFF" w:rsidP="00346688">
      <w:pPr>
        <w:pStyle w:val="Heading2"/>
        <w:spacing w:line="360" w:lineRule="auto"/>
        <w:jc w:val="both"/>
        <w:rPr>
          <w:rFonts w:ascii="Times New Roman" w:hAnsi="Times New Roman" w:cs="Times New Roman"/>
          <w:sz w:val="22"/>
          <w:szCs w:val="22"/>
        </w:rPr>
      </w:pPr>
      <w:bookmarkStart w:id="493" w:name="_Toc202286208"/>
      <w:r w:rsidRPr="008F6775">
        <w:rPr>
          <w:rFonts w:ascii="Times New Roman" w:hAnsi="Times New Roman" w:cs="Times New Roman"/>
          <w:sz w:val="22"/>
          <w:szCs w:val="22"/>
        </w:rPr>
        <w:t>2.4. Spesifikasi Fungsional dan Non-Fungsional Sistem</w:t>
      </w:r>
      <w:bookmarkEnd w:id="493"/>
    </w:p>
    <w:p w14:paraId="2FC601B1" w14:textId="77777777" w:rsidR="00CD2BFF" w:rsidRPr="008F6775" w:rsidRDefault="00CD2BFF" w:rsidP="00346688">
      <w:pPr>
        <w:pStyle w:val="NormalWeb"/>
        <w:spacing w:line="360" w:lineRule="auto"/>
        <w:jc w:val="both"/>
        <w:rPr>
          <w:sz w:val="22"/>
          <w:szCs w:val="22"/>
        </w:rPr>
      </w:pPr>
      <w:r w:rsidRPr="008F6775">
        <w:rPr>
          <w:sz w:val="22"/>
          <w:szCs w:val="22"/>
        </w:rPr>
        <w:t>Spesifikasi detail dari kebutuhan yang telah diidentifikasi adalah sebagai berikut:</w:t>
      </w:r>
    </w:p>
    <w:p w14:paraId="5A3BBEA3" w14:textId="77777777" w:rsidR="00CD2BFF" w:rsidRPr="008F6775" w:rsidRDefault="00CD2BFF" w:rsidP="00346688">
      <w:pPr>
        <w:pStyle w:val="Heading3"/>
        <w:ind w:left="360"/>
        <w:jc w:val="both"/>
      </w:pPr>
      <w:bookmarkStart w:id="494" w:name="_Toc202286209"/>
      <w:r w:rsidRPr="008F6775">
        <w:t>2.4.1. Spesifikasi Fungsional</w:t>
      </w:r>
      <w:bookmarkEnd w:id="494"/>
    </w:p>
    <w:p w14:paraId="38BBE7F4" w14:textId="53940FE1" w:rsidR="00CD2BFF" w:rsidRPr="008F6775" w:rsidRDefault="00CD2BFF" w:rsidP="00346688">
      <w:pPr>
        <w:pStyle w:val="NormalWeb"/>
        <w:numPr>
          <w:ilvl w:val="0"/>
          <w:numId w:val="11"/>
        </w:numPr>
        <w:tabs>
          <w:tab w:val="clear" w:pos="720"/>
          <w:tab w:val="num" w:pos="1080"/>
        </w:tabs>
        <w:spacing w:line="360" w:lineRule="auto"/>
        <w:ind w:left="1080"/>
        <w:jc w:val="both"/>
        <w:rPr>
          <w:sz w:val="22"/>
          <w:szCs w:val="22"/>
        </w:rPr>
      </w:pPr>
      <w:r w:rsidRPr="008F6775">
        <w:rPr>
          <w:b/>
          <w:bCs/>
          <w:sz w:val="22"/>
          <w:szCs w:val="22"/>
        </w:rPr>
        <w:t>Pendaftaran Pengguna:</w:t>
      </w:r>
      <w:r w:rsidRPr="008F6775">
        <w:rPr>
          <w:sz w:val="22"/>
          <w:szCs w:val="22"/>
        </w:rPr>
        <w:t xml:space="preserve"> Aktor: Pasien. Pasien mengisi nama, nomor telepon (sebagai </w:t>
      </w:r>
      <w:r w:rsidRPr="008F6775">
        <w:rPr>
          <w:i/>
          <w:iCs/>
          <w:sz w:val="22"/>
          <w:szCs w:val="22"/>
        </w:rPr>
        <w:t>username</w:t>
      </w:r>
      <w:r w:rsidRPr="008F6775">
        <w:rPr>
          <w:sz w:val="22"/>
          <w:szCs w:val="22"/>
        </w:rPr>
        <w:t xml:space="preserve">), dan kata sandi. </w:t>
      </w:r>
      <w:r w:rsidRPr="008F6775">
        <w:rPr>
          <w:rStyle w:val="citation-99"/>
          <w:sz w:val="22"/>
          <w:szCs w:val="22"/>
        </w:rPr>
        <w:t xml:space="preserve">Sistem memvalidasi input dan menyimpan data ke tabel users dengan peran 'patient'. </w:t>
      </w:r>
    </w:p>
    <w:p w14:paraId="6F440877" w14:textId="67765D37" w:rsidR="00CD2BFF" w:rsidRPr="008F6775" w:rsidRDefault="00CD2BFF" w:rsidP="00346688">
      <w:pPr>
        <w:pStyle w:val="NormalWeb"/>
        <w:numPr>
          <w:ilvl w:val="0"/>
          <w:numId w:val="11"/>
        </w:numPr>
        <w:tabs>
          <w:tab w:val="clear" w:pos="720"/>
          <w:tab w:val="num" w:pos="1080"/>
        </w:tabs>
        <w:spacing w:line="360" w:lineRule="auto"/>
        <w:ind w:left="1080"/>
        <w:jc w:val="both"/>
        <w:rPr>
          <w:sz w:val="22"/>
          <w:szCs w:val="22"/>
        </w:rPr>
      </w:pPr>
      <w:r w:rsidRPr="008F6775">
        <w:rPr>
          <w:b/>
          <w:bCs/>
          <w:sz w:val="22"/>
          <w:szCs w:val="22"/>
        </w:rPr>
        <w:t>Login Pengguna:</w:t>
      </w:r>
      <w:r w:rsidRPr="008F6775">
        <w:rPr>
          <w:sz w:val="22"/>
          <w:szCs w:val="22"/>
        </w:rPr>
        <w:t xml:space="preserve"> Aktor: Pasien, Admin. Pengguna memasukkan </w:t>
      </w:r>
      <w:r w:rsidRPr="008F6775">
        <w:rPr>
          <w:i/>
          <w:iCs/>
          <w:sz w:val="22"/>
          <w:szCs w:val="22"/>
        </w:rPr>
        <w:t>username</w:t>
      </w:r>
      <w:r w:rsidRPr="008F6775">
        <w:rPr>
          <w:sz w:val="22"/>
          <w:szCs w:val="22"/>
        </w:rPr>
        <w:t xml:space="preserve"> dan kata sandi. Sistem akan memeriksa kredensial terhadap data di tabel </w:t>
      </w:r>
      <w:r w:rsidRPr="008F6775">
        <w:rPr>
          <w:rStyle w:val="HTMLCode"/>
          <w:rFonts w:ascii="Times New Roman" w:hAnsi="Times New Roman" w:cs="Times New Roman"/>
          <w:sz w:val="22"/>
          <w:szCs w:val="22"/>
        </w:rPr>
        <w:t>users</w:t>
      </w:r>
      <w:r w:rsidRPr="008F6775">
        <w:rPr>
          <w:sz w:val="22"/>
          <w:szCs w:val="22"/>
        </w:rPr>
        <w:t xml:space="preserve"> atau kredensial admin yang disimpan di </w:t>
      </w:r>
      <w:r w:rsidRPr="008F6775">
        <w:rPr>
          <w:i/>
          <w:iCs/>
          <w:sz w:val="22"/>
          <w:szCs w:val="22"/>
        </w:rPr>
        <w:lastRenderedPageBreak/>
        <w:t>environment variable</w:t>
      </w:r>
      <w:r w:rsidRPr="008F6775">
        <w:rPr>
          <w:sz w:val="22"/>
          <w:szCs w:val="22"/>
        </w:rPr>
        <w:t xml:space="preserve">. </w:t>
      </w:r>
      <w:r w:rsidRPr="008F6775">
        <w:rPr>
          <w:rStyle w:val="citation-98"/>
          <w:sz w:val="22"/>
          <w:szCs w:val="22"/>
        </w:rPr>
        <w:t xml:space="preserve">Jika berhasil, sistem akan membuat sesi dan mengarahkan pengguna ke </w:t>
      </w:r>
      <w:r w:rsidRPr="008F6775">
        <w:rPr>
          <w:rStyle w:val="citation-98"/>
          <w:i/>
          <w:iCs/>
          <w:sz w:val="22"/>
          <w:szCs w:val="22"/>
        </w:rPr>
        <w:t>dashboard</w:t>
      </w:r>
      <w:r w:rsidRPr="008F6775">
        <w:rPr>
          <w:rStyle w:val="citation-98"/>
          <w:sz w:val="22"/>
          <w:szCs w:val="22"/>
        </w:rPr>
        <w:t xml:space="preserve"> yang sesuai. </w:t>
      </w:r>
    </w:p>
    <w:p w14:paraId="16A8C401" w14:textId="78889228" w:rsidR="00CD2BFF" w:rsidRPr="008F6775" w:rsidRDefault="00CD2BFF" w:rsidP="00346688">
      <w:pPr>
        <w:pStyle w:val="NormalWeb"/>
        <w:numPr>
          <w:ilvl w:val="0"/>
          <w:numId w:val="11"/>
        </w:numPr>
        <w:tabs>
          <w:tab w:val="clear" w:pos="720"/>
          <w:tab w:val="num" w:pos="1080"/>
        </w:tabs>
        <w:spacing w:line="360" w:lineRule="auto"/>
        <w:ind w:left="1080"/>
        <w:jc w:val="both"/>
        <w:rPr>
          <w:sz w:val="22"/>
          <w:szCs w:val="22"/>
        </w:rPr>
      </w:pPr>
      <w:r w:rsidRPr="008F6775">
        <w:rPr>
          <w:b/>
          <w:bCs/>
          <w:sz w:val="22"/>
          <w:szCs w:val="22"/>
        </w:rPr>
        <w:t>Pemesanan Konsultasi:</w:t>
      </w:r>
      <w:r w:rsidRPr="008F6775">
        <w:rPr>
          <w:sz w:val="22"/>
          <w:szCs w:val="22"/>
        </w:rPr>
        <w:t xml:space="preserve"> Aktor: Pasien. Pasien memilih dokter dari daftar, menulis keluhan, dan mengirimkannya. </w:t>
      </w:r>
      <w:r w:rsidRPr="008F6775">
        <w:rPr>
          <w:rStyle w:val="citation-97"/>
          <w:sz w:val="22"/>
          <w:szCs w:val="22"/>
        </w:rPr>
        <w:t xml:space="preserve">Sistem akan membuat entri baru di tabel bookings yang menautkan ID pasien, ID dokter, dan pesan keluhan. </w:t>
      </w:r>
    </w:p>
    <w:p w14:paraId="63740F8F" w14:textId="77777777" w:rsidR="00CD2BFF" w:rsidRPr="008F6775" w:rsidRDefault="00CD2BFF" w:rsidP="00346688">
      <w:pPr>
        <w:pStyle w:val="NormalWeb"/>
        <w:numPr>
          <w:ilvl w:val="0"/>
          <w:numId w:val="11"/>
        </w:numPr>
        <w:tabs>
          <w:tab w:val="clear" w:pos="720"/>
          <w:tab w:val="num" w:pos="1080"/>
        </w:tabs>
        <w:spacing w:line="360" w:lineRule="auto"/>
        <w:ind w:left="1080"/>
        <w:jc w:val="both"/>
        <w:rPr>
          <w:sz w:val="22"/>
          <w:szCs w:val="22"/>
        </w:rPr>
      </w:pPr>
      <w:r w:rsidRPr="008F6775">
        <w:rPr>
          <w:b/>
          <w:bCs/>
          <w:sz w:val="22"/>
          <w:szCs w:val="22"/>
        </w:rPr>
        <w:t>Kelola Dokter:</w:t>
      </w:r>
      <w:r w:rsidRPr="008F6775">
        <w:rPr>
          <w:sz w:val="22"/>
          <w:szCs w:val="22"/>
        </w:rPr>
        <w:t xml:space="preserve"> Aktor: Admin. Admin mengakses halaman admin, mengisi formulir tambah dokter, dan mengirimkannya. Data akan disimpan di tabel </w:t>
      </w:r>
      <w:r w:rsidRPr="008F6775">
        <w:rPr>
          <w:rStyle w:val="HTMLCode"/>
          <w:rFonts w:ascii="Times New Roman" w:hAnsi="Times New Roman" w:cs="Times New Roman"/>
          <w:sz w:val="22"/>
          <w:szCs w:val="22"/>
        </w:rPr>
        <w:t>doctors</w:t>
      </w:r>
      <w:r w:rsidRPr="008F6775">
        <w:rPr>
          <w:sz w:val="22"/>
          <w:szCs w:val="22"/>
        </w:rPr>
        <w:t xml:space="preserve">. </w:t>
      </w:r>
      <w:r w:rsidRPr="008F6775">
        <w:rPr>
          <w:rStyle w:val="citation-96"/>
          <w:sz w:val="22"/>
          <w:szCs w:val="22"/>
        </w:rPr>
        <w:t xml:space="preserve">Admin juga dapat menghapus data dokter dari daftar. </w:t>
      </w:r>
    </w:p>
    <w:p w14:paraId="08E7A92C" w14:textId="17921F32" w:rsidR="00CD2BFF" w:rsidRPr="008F6775" w:rsidRDefault="00CD2BFF" w:rsidP="00346688">
      <w:pPr>
        <w:pStyle w:val="NormalWeb"/>
        <w:numPr>
          <w:ilvl w:val="0"/>
          <w:numId w:val="11"/>
        </w:numPr>
        <w:tabs>
          <w:tab w:val="clear" w:pos="720"/>
          <w:tab w:val="num" w:pos="1080"/>
        </w:tabs>
        <w:spacing w:line="360" w:lineRule="auto"/>
        <w:ind w:left="1080"/>
        <w:jc w:val="both"/>
        <w:rPr>
          <w:sz w:val="22"/>
          <w:szCs w:val="22"/>
        </w:rPr>
      </w:pPr>
      <w:r w:rsidRPr="008F6775">
        <w:rPr>
          <w:b/>
          <w:bCs/>
          <w:sz w:val="22"/>
          <w:szCs w:val="22"/>
        </w:rPr>
        <w:t>Interaksi WhatsApp:</w:t>
      </w:r>
      <w:r w:rsidRPr="008F6775">
        <w:rPr>
          <w:sz w:val="22"/>
          <w:szCs w:val="22"/>
        </w:rPr>
        <w:t xml:space="preserve"> Aktor: Pasien, Dokter. Bot mendengarkan pesan masuk. Jika pesan berasal dari dokter yang terkait dengan sesi aktif, pesan diteruskan ke pasien. Jika dari pasien, pesan diteruskan ke dokter. </w:t>
      </w:r>
      <w:r w:rsidRPr="008F6775">
        <w:rPr>
          <w:rStyle w:val="citation-95"/>
          <w:sz w:val="22"/>
          <w:szCs w:val="22"/>
        </w:rPr>
        <w:t xml:space="preserve">Percakapan disimpan di tabel messages. </w:t>
      </w:r>
    </w:p>
    <w:p w14:paraId="3A51AD77" w14:textId="77777777" w:rsidR="00CD2BFF" w:rsidRPr="008F6775" w:rsidRDefault="00CD2BFF" w:rsidP="00346688">
      <w:pPr>
        <w:pStyle w:val="Heading3"/>
        <w:ind w:left="360"/>
        <w:jc w:val="both"/>
      </w:pPr>
      <w:bookmarkStart w:id="495" w:name="_Toc202286210"/>
      <w:r w:rsidRPr="008F6775">
        <w:t>2.4.2. Spesifikasi Non-Fungsional</w:t>
      </w:r>
      <w:bookmarkEnd w:id="495"/>
    </w:p>
    <w:p w14:paraId="6A7875B6" w14:textId="77777777" w:rsidR="00CD2BFF" w:rsidRPr="008F6775" w:rsidRDefault="00CD2BFF" w:rsidP="00346688">
      <w:pPr>
        <w:pStyle w:val="NormalWeb"/>
        <w:numPr>
          <w:ilvl w:val="0"/>
          <w:numId w:val="12"/>
        </w:numPr>
        <w:tabs>
          <w:tab w:val="clear" w:pos="720"/>
          <w:tab w:val="num" w:pos="1080"/>
        </w:tabs>
        <w:spacing w:line="360" w:lineRule="auto"/>
        <w:ind w:left="1080"/>
        <w:jc w:val="both"/>
        <w:rPr>
          <w:sz w:val="22"/>
          <w:szCs w:val="22"/>
        </w:rPr>
      </w:pPr>
      <w:r w:rsidRPr="008F6775">
        <w:rPr>
          <w:b/>
          <w:bCs/>
          <w:sz w:val="22"/>
          <w:szCs w:val="22"/>
        </w:rPr>
        <w:t>Keamanan Data:</w:t>
      </w:r>
      <w:r w:rsidRPr="008F6775">
        <w:rPr>
          <w:sz w:val="22"/>
          <w:szCs w:val="22"/>
        </w:rPr>
        <w:t xml:space="preserve"> Data sensitif seperti kata sandi tidak disimpan dalam bentuk </w:t>
      </w:r>
      <w:r w:rsidRPr="008F6775">
        <w:rPr>
          <w:i/>
          <w:iCs/>
          <w:sz w:val="22"/>
          <w:szCs w:val="22"/>
        </w:rPr>
        <w:t>plain text</w:t>
      </w:r>
      <w:r w:rsidRPr="008F6775">
        <w:rPr>
          <w:sz w:val="22"/>
          <w:szCs w:val="22"/>
        </w:rPr>
        <w:t xml:space="preserve">. Komunikasi antara </w:t>
      </w:r>
      <w:r w:rsidRPr="008F6775">
        <w:rPr>
          <w:i/>
          <w:iCs/>
          <w:sz w:val="22"/>
          <w:szCs w:val="22"/>
        </w:rPr>
        <w:t>frontend</w:t>
      </w:r>
      <w:r w:rsidRPr="008F6775">
        <w:rPr>
          <w:sz w:val="22"/>
          <w:szCs w:val="22"/>
        </w:rPr>
        <w:t xml:space="preserve"> dan </w:t>
      </w:r>
      <w:r w:rsidRPr="008F6775">
        <w:rPr>
          <w:i/>
          <w:iCs/>
          <w:sz w:val="22"/>
          <w:szCs w:val="22"/>
        </w:rPr>
        <w:t>backend</w:t>
      </w:r>
      <w:r w:rsidRPr="008F6775">
        <w:rPr>
          <w:sz w:val="22"/>
          <w:szCs w:val="22"/>
        </w:rPr>
        <w:t xml:space="preserve"> diamankan menggunakan </w:t>
      </w:r>
      <w:r w:rsidRPr="008F6775">
        <w:rPr>
          <w:i/>
          <w:iCs/>
          <w:sz w:val="22"/>
          <w:szCs w:val="22"/>
        </w:rPr>
        <w:t>header</w:t>
      </w:r>
      <w:r w:rsidRPr="008F6775">
        <w:rPr>
          <w:sz w:val="22"/>
          <w:szCs w:val="22"/>
        </w:rPr>
        <w:t xml:space="preserve"> CSRF. </w:t>
      </w:r>
      <w:r w:rsidRPr="008F6775">
        <w:rPr>
          <w:i/>
          <w:iCs/>
          <w:sz w:val="22"/>
          <w:szCs w:val="22"/>
        </w:rPr>
        <w:t>Library</w:t>
      </w:r>
      <w:r w:rsidRPr="008F6775">
        <w:rPr>
          <w:sz w:val="22"/>
          <w:szCs w:val="22"/>
        </w:rPr>
        <w:t xml:space="preserve"> </w:t>
      </w:r>
      <w:r w:rsidRPr="008F6775">
        <w:rPr>
          <w:b/>
          <w:bCs/>
          <w:sz w:val="22"/>
          <w:szCs w:val="22"/>
        </w:rPr>
        <w:t>Helmet.js</w:t>
      </w:r>
      <w:r w:rsidRPr="008F6775">
        <w:rPr>
          <w:sz w:val="22"/>
          <w:szCs w:val="22"/>
        </w:rPr>
        <w:t xml:space="preserve"> digunakan untuk menerapkan </w:t>
      </w:r>
      <w:r w:rsidRPr="008F6775">
        <w:rPr>
          <w:i/>
          <w:iCs/>
          <w:sz w:val="22"/>
          <w:szCs w:val="22"/>
        </w:rPr>
        <w:t>header</w:t>
      </w:r>
      <w:r w:rsidRPr="008F6775">
        <w:rPr>
          <w:sz w:val="22"/>
          <w:szCs w:val="22"/>
        </w:rPr>
        <w:t xml:space="preserve"> HTTP yang aman.</w:t>
      </w:r>
    </w:p>
    <w:p w14:paraId="2A48ABE6" w14:textId="77777777" w:rsidR="00CD2BFF" w:rsidRPr="008F6775" w:rsidRDefault="00CD2BFF" w:rsidP="00346688">
      <w:pPr>
        <w:pStyle w:val="NormalWeb"/>
        <w:numPr>
          <w:ilvl w:val="0"/>
          <w:numId w:val="12"/>
        </w:numPr>
        <w:tabs>
          <w:tab w:val="clear" w:pos="720"/>
          <w:tab w:val="num" w:pos="1080"/>
        </w:tabs>
        <w:spacing w:line="360" w:lineRule="auto"/>
        <w:ind w:left="1080"/>
        <w:jc w:val="both"/>
        <w:rPr>
          <w:sz w:val="22"/>
          <w:szCs w:val="22"/>
        </w:rPr>
      </w:pPr>
      <w:r w:rsidRPr="008F6775">
        <w:rPr>
          <w:b/>
          <w:bCs/>
          <w:sz w:val="22"/>
          <w:szCs w:val="22"/>
        </w:rPr>
        <w:t>Antarmuka Responsif:</w:t>
      </w:r>
      <w:r w:rsidRPr="008F6775">
        <w:rPr>
          <w:sz w:val="22"/>
          <w:szCs w:val="22"/>
        </w:rPr>
        <w:t xml:space="preserve"> Desain antarmuka dibuat responsif sehingga dapat diakses dengan baik melalui perangkat </w:t>
      </w:r>
      <w:r w:rsidRPr="008F6775">
        <w:rPr>
          <w:i/>
          <w:iCs/>
          <w:sz w:val="22"/>
          <w:szCs w:val="22"/>
        </w:rPr>
        <w:t>desktop</w:t>
      </w:r>
      <w:r w:rsidRPr="008F6775">
        <w:rPr>
          <w:sz w:val="22"/>
          <w:szCs w:val="22"/>
        </w:rPr>
        <w:t xml:space="preserve"> maupun </w:t>
      </w:r>
      <w:r w:rsidRPr="008F6775">
        <w:rPr>
          <w:i/>
          <w:iCs/>
          <w:sz w:val="22"/>
          <w:szCs w:val="22"/>
        </w:rPr>
        <w:t>mobile browser</w:t>
      </w:r>
      <w:r w:rsidRPr="008F6775">
        <w:rPr>
          <w:sz w:val="22"/>
          <w:szCs w:val="22"/>
        </w:rPr>
        <w:t>.</w:t>
      </w:r>
    </w:p>
    <w:p w14:paraId="40F755CB" w14:textId="77777777" w:rsidR="00CD2BFF" w:rsidRPr="008F6775" w:rsidRDefault="00CD2BFF" w:rsidP="00346688">
      <w:pPr>
        <w:pStyle w:val="NormalWeb"/>
        <w:numPr>
          <w:ilvl w:val="0"/>
          <w:numId w:val="12"/>
        </w:numPr>
        <w:tabs>
          <w:tab w:val="clear" w:pos="720"/>
          <w:tab w:val="num" w:pos="1080"/>
        </w:tabs>
        <w:spacing w:line="360" w:lineRule="auto"/>
        <w:ind w:left="1080"/>
        <w:jc w:val="both"/>
        <w:rPr>
          <w:sz w:val="22"/>
          <w:szCs w:val="22"/>
        </w:rPr>
      </w:pPr>
      <w:r w:rsidRPr="008F6775">
        <w:rPr>
          <w:b/>
          <w:bCs/>
          <w:sz w:val="22"/>
          <w:szCs w:val="22"/>
        </w:rPr>
        <w:t>Skalabilitas:</w:t>
      </w:r>
      <w:r w:rsidRPr="008F6775">
        <w:rPr>
          <w:sz w:val="22"/>
          <w:szCs w:val="22"/>
        </w:rPr>
        <w:t xml:space="preserve"> Meskipun menggunakan SQLite yang berbasis file, arsitektur aplikasi memungkinkan penggantian sistem </w:t>
      </w:r>
      <w:r w:rsidRPr="008F6775">
        <w:rPr>
          <w:i/>
          <w:iCs/>
          <w:sz w:val="22"/>
          <w:szCs w:val="22"/>
        </w:rPr>
        <w:t>database</w:t>
      </w:r>
      <w:r w:rsidRPr="008F6775">
        <w:rPr>
          <w:sz w:val="22"/>
          <w:szCs w:val="22"/>
        </w:rPr>
        <w:t xml:space="preserve"> ke sistem yang lebih skalabel seperti MySQL atau PostgreSQL di masa depan dengan perubahan minimal pada logika aplikasi.</w:t>
      </w:r>
    </w:p>
    <w:p w14:paraId="1B504094" w14:textId="77777777" w:rsidR="005A5F73" w:rsidRPr="008F6775" w:rsidRDefault="005A5F73" w:rsidP="005A5F73">
      <w:pPr>
        <w:pStyle w:val="NormalWeb"/>
        <w:spacing w:line="360" w:lineRule="auto"/>
        <w:jc w:val="both"/>
        <w:rPr>
          <w:sz w:val="22"/>
          <w:szCs w:val="22"/>
        </w:rPr>
      </w:pPr>
    </w:p>
    <w:p w14:paraId="173044C4" w14:textId="77777777" w:rsidR="005A5F73" w:rsidRPr="008F6775" w:rsidRDefault="005A5F73" w:rsidP="005A5F73">
      <w:pPr>
        <w:pStyle w:val="NormalWeb"/>
        <w:spacing w:line="360" w:lineRule="auto"/>
        <w:jc w:val="both"/>
        <w:rPr>
          <w:sz w:val="22"/>
          <w:szCs w:val="22"/>
        </w:rPr>
      </w:pPr>
    </w:p>
    <w:p w14:paraId="5B73C357" w14:textId="77777777" w:rsidR="005A5F73" w:rsidRPr="008F6775" w:rsidRDefault="005A5F73" w:rsidP="005A5F73">
      <w:pPr>
        <w:pStyle w:val="NormalWeb"/>
        <w:spacing w:line="360" w:lineRule="auto"/>
        <w:jc w:val="both"/>
        <w:rPr>
          <w:sz w:val="22"/>
          <w:szCs w:val="22"/>
        </w:rPr>
      </w:pPr>
    </w:p>
    <w:p w14:paraId="30771B79" w14:textId="77777777" w:rsidR="005A5F73" w:rsidRPr="008F6775" w:rsidRDefault="005A5F73" w:rsidP="005A5F73">
      <w:pPr>
        <w:pStyle w:val="NormalWeb"/>
        <w:spacing w:line="360" w:lineRule="auto"/>
        <w:jc w:val="both"/>
        <w:rPr>
          <w:sz w:val="22"/>
          <w:szCs w:val="22"/>
        </w:rPr>
      </w:pPr>
    </w:p>
    <w:p w14:paraId="2C829330" w14:textId="77777777" w:rsidR="005A5F73" w:rsidRPr="008F6775" w:rsidRDefault="005A5F73" w:rsidP="005A5F73">
      <w:pPr>
        <w:pStyle w:val="NormalWeb"/>
        <w:spacing w:line="360" w:lineRule="auto"/>
        <w:jc w:val="both"/>
        <w:rPr>
          <w:sz w:val="22"/>
          <w:szCs w:val="22"/>
        </w:rPr>
      </w:pPr>
    </w:p>
    <w:p w14:paraId="7A737EF3" w14:textId="77777777" w:rsidR="005A5F73" w:rsidRPr="008F6775" w:rsidRDefault="005A5F73" w:rsidP="005A5F73">
      <w:pPr>
        <w:pStyle w:val="NormalWeb"/>
        <w:spacing w:line="360" w:lineRule="auto"/>
        <w:jc w:val="both"/>
        <w:rPr>
          <w:sz w:val="22"/>
          <w:szCs w:val="22"/>
        </w:rPr>
      </w:pPr>
    </w:p>
    <w:p w14:paraId="5C4BAB5B" w14:textId="77777777" w:rsidR="005A5F73" w:rsidRPr="008F6775" w:rsidRDefault="005A5F73" w:rsidP="005A5F73">
      <w:pPr>
        <w:pStyle w:val="NormalWeb"/>
        <w:spacing w:line="360" w:lineRule="auto"/>
        <w:jc w:val="both"/>
        <w:rPr>
          <w:sz w:val="22"/>
          <w:szCs w:val="22"/>
        </w:rPr>
      </w:pPr>
    </w:p>
    <w:p w14:paraId="6B3CD2C3" w14:textId="77777777" w:rsidR="005A5F73" w:rsidRPr="008F6775" w:rsidRDefault="005A5F73" w:rsidP="005A5F73">
      <w:pPr>
        <w:pStyle w:val="NormalWeb"/>
        <w:spacing w:line="360" w:lineRule="auto"/>
        <w:jc w:val="both"/>
        <w:rPr>
          <w:sz w:val="22"/>
          <w:szCs w:val="22"/>
        </w:rPr>
      </w:pPr>
    </w:p>
    <w:p w14:paraId="3AE0C49B" w14:textId="5B203C15" w:rsidR="00796851" w:rsidRPr="008F6775" w:rsidRDefault="00912EA0" w:rsidP="00346688">
      <w:pPr>
        <w:pStyle w:val="Heading2"/>
        <w:spacing w:line="360" w:lineRule="auto"/>
        <w:jc w:val="both"/>
        <w:rPr>
          <w:rFonts w:ascii="Times New Roman" w:hAnsi="Times New Roman" w:cs="Times New Roman"/>
          <w:sz w:val="22"/>
          <w:szCs w:val="22"/>
        </w:rPr>
      </w:pPr>
      <w:bookmarkStart w:id="496" w:name="_Toc202286211"/>
      <w:r w:rsidRPr="008F6775">
        <w:rPr>
          <w:rFonts w:ascii="Times New Roman" w:hAnsi="Times New Roman" w:cs="Times New Roman"/>
          <w:sz w:val="22"/>
          <w:szCs w:val="22"/>
        </w:rPr>
        <w:lastRenderedPageBreak/>
        <w:t>2.5. Use Case Diagram dan Penjelasan</w:t>
      </w:r>
      <w:bookmarkEnd w:id="496"/>
    </w:p>
    <w:p w14:paraId="3B057924" w14:textId="1AEEA277" w:rsidR="000F4BFF" w:rsidRPr="008F6775" w:rsidRDefault="000F4BFF" w:rsidP="00346688">
      <w:pPr>
        <w:spacing w:before="100" w:beforeAutospacing="1" w:after="100" w:afterAutospacing="1" w:line="360" w:lineRule="auto"/>
        <w:jc w:val="both"/>
        <w:rPr>
          <w:rFonts w:ascii="Times New Roman" w:eastAsia="Times New Roman" w:hAnsi="Times New Roman" w:cs="Times New Roman"/>
          <w:b/>
          <w:bCs/>
          <w:kern w:val="0"/>
          <w:lang w:val="en-ID" w:eastAsia="en-ID"/>
          <w14:ligatures w14:val="none"/>
        </w:rPr>
      </w:pPr>
      <w:r w:rsidRPr="008F6775">
        <w:rPr>
          <w:rFonts w:ascii="Times New Roman" w:eastAsia="Times New Roman" w:hAnsi="Times New Roman" w:cs="Times New Roman"/>
          <w:b/>
          <w:bCs/>
          <w:kern w:val="0"/>
          <w:lang w:val="en-ID" w:eastAsia="en-ID"/>
          <w14:ligatures w14:val="none"/>
        </w:rPr>
        <w:t>Penjelasan Use Case:</w:t>
      </w:r>
    </w:p>
    <w:p w14:paraId="082DC845" w14:textId="77777777" w:rsidR="005A5F73" w:rsidRPr="008F6775" w:rsidRDefault="00807D63" w:rsidP="005A5F73">
      <w:pPr>
        <w:keepNext/>
        <w:spacing w:before="100" w:beforeAutospacing="1" w:after="100" w:afterAutospacing="1" w:line="360" w:lineRule="auto"/>
        <w:jc w:val="both"/>
      </w:pPr>
      <w:r w:rsidRPr="0081315E">
        <w:rPr>
          <w:rFonts w:ascii="Times New Roman" w:hAnsi="Times New Roman" w:cs="Times New Roman"/>
          <w:noProof/>
          <w:sz w:val="20"/>
        </w:rPr>
        <w:drawing>
          <wp:inline distT="0" distB="0" distL="0" distR="0" wp14:anchorId="5EB372CF" wp14:editId="254846CB">
            <wp:extent cx="4295774" cy="4676775"/>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 cstate="print"/>
                    <a:stretch>
                      <a:fillRect/>
                    </a:stretch>
                  </pic:blipFill>
                  <pic:spPr>
                    <a:xfrm>
                      <a:off x="0" y="0"/>
                      <a:ext cx="4295774" cy="4676775"/>
                    </a:xfrm>
                    <a:prstGeom prst="rect">
                      <a:avLst/>
                    </a:prstGeom>
                  </pic:spPr>
                </pic:pic>
              </a:graphicData>
            </a:graphic>
          </wp:inline>
        </w:drawing>
      </w:r>
    </w:p>
    <w:p w14:paraId="4FDB5E49" w14:textId="125CAFAA" w:rsidR="00807D63" w:rsidRPr="008F6775" w:rsidRDefault="005A5F73" w:rsidP="005A5F73">
      <w:pPr>
        <w:pStyle w:val="Caption"/>
        <w:ind w:left="2410"/>
        <w:rPr>
          <w:rFonts w:ascii="Times New Roman" w:eastAsia="Times New Roman" w:hAnsi="Times New Roman" w:cs="Times New Roman"/>
          <w:color w:val="auto"/>
          <w:kern w:val="0"/>
          <w:lang w:val="en-ID" w:eastAsia="en-ID"/>
          <w14:ligatures w14:val="none"/>
          <w:rPrChange w:id="497" w:author="Lingga Safitri" w:date="2025-07-01T17:21:00Z" w16du:dateUtc="2025-07-01T10:21:00Z">
            <w:rPr>
              <w:rFonts w:ascii="Times New Roman" w:eastAsia="Times New Roman" w:hAnsi="Times New Roman" w:cs="Times New Roman"/>
              <w:kern w:val="0"/>
              <w:lang w:val="en-ID" w:eastAsia="en-ID"/>
              <w14:ligatures w14:val="none"/>
            </w:rPr>
          </w:rPrChange>
        </w:rPr>
      </w:pPr>
      <w:bookmarkStart w:id="498" w:name="_Toc202281350"/>
      <w:bookmarkStart w:id="499" w:name="_Toc202282881"/>
      <w:r w:rsidRPr="008F6775">
        <w:rPr>
          <w:color w:val="auto"/>
          <w:rPrChange w:id="500" w:author="Lingga Safitri" w:date="2025-07-01T17:21:00Z" w16du:dateUtc="2025-07-01T10:21:00Z">
            <w:rPr/>
          </w:rPrChange>
        </w:rPr>
        <w:t>Gambar</w:t>
      </w:r>
      <w:r w:rsidR="009271E1" w:rsidRPr="008F6775">
        <w:rPr>
          <w:color w:val="auto"/>
          <w:rPrChange w:id="501" w:author="Lingga Safitri" w:date="2025-07-01T17:21:00Z" w16du:dateUtc="2025-07-01T10:21:00Z">
            <w:rPr/>
          </w:rPrChange>
        </w:rPr>
        <w:t xml:space="preserve"> 2.</w:t>
      </w:r>
      <w:r w:rsidRPr="008F6775">
        <w:rPr>
          <w:color w:val="auto"/>
          <w:rPrChange w:id="502" w:author="Lingga Safitri" w:date="2025-07-01T17:21:00Z" w16du:dateUtc="2025-07-01T10:21:00Z">
            <w:rPr/>
          </w:rPrChange>
        </w:rPr>
        <w:t xml:space="preserve"> </w:t>
      </w:r>
      <w:r w:rsidRPr="008F6775">
        <w:rPr>
          <w:color w:val="auto"/>
          <w:rPrChange w:id="503" w:author="Lingga Safitri" w:date="2025-07-01T17:21:00Z" w16du:dateUtc="2025-07-01T10:21:00Z">
            <w:rPr/>
          </w:rPrChange>
        </w:rPr>
        <w:fldChar w:fldCharType="begin"/>
      </w:r>
      <w:r w:rsidRPr="008F6775">
        <w:rPr>
          <w:color w:val="auto"/>
          <w:rPrChange w:id="504" w:author="Lingga Safitri" w:date="2025-07-01T17:21:00Z" w16du:dateUtc="2025-07-01T10:21:00Z">
            <w:rPr/>
          </w:rPrChange>
        </w:rPr>
        <w:instrText xml:space="preserve"> SEQ Gambar \* ARABIC </w:instrText>
      </w:r>
      <w:r w:rsidRPr="008F6775">
        <w:rPr>
          <w:color w:val="auto"/>
          <w:rPrChange w:id="505" w:author="Lingga Safitri" w:date="2025-07-01T17:21:00Z" w16du:dateUtc="2025-07-01T10:21:00Z">
            <w:rPr/>
          </w:rPrChange>
        </w:rPr>
        <w:fldChar w:fldCharType="separate"/>
      </w:r>
      <w:r w:rsidR="00461B03">
        <w:rPr>
          <w:noProof/>
          <w:color w:val="auto"/>
        </w:rPr>
        <w:t>1</w:t>
      </w:r>
      <w:r w:rsidRPr="008F6775">
        <w:rPr>
          <w:color w:val="auto"/>
          <w:rPrChange w:id="506" w:author="Lingga Safitri" w:date="2025-07-01T17:21:00Z" w16du:dateUtc="2025-07-01T10:21:00Z">
            <w:rPr/>
          </w:rPrChange>
        </w:rPr>
        <w:fldChar w:fldCharType="end"/>
      </w:r>
      <w:r w:rsidR="009271E1" w:rsidRPr="008F6775">
        <w:rPr>
          <w:color w:val="auto"/>
          <w:rPrChange w:id="507" w:author="Lingga Safitri" w:date="2025-07-01T17:21:00Z" w16du:dateUtc="2025-07-01T10:21:00Z">
            <w:rPr/>
          </w:rPrChange>
        </w:rPr>
        <w:t xml:space="preserve"> </w:t>
      </w:r>
      <w:r w:rsidRPr="008F6775">
        <w:rPr>
          <w:color w:val="auto"/>
          <w:rPrChange w:id="508" w:author="Lingga Safitri" w:date="2025-07-01T17:21:00Z" w16du:dateUtc="2025-07-01T10:21:00Z">
            <w:rPr/>
          </w:rPrChange>
        </w:rPr>
        <w:t>Use Case</w:t>
      </w:r>
      <w:bookmarkEnd w:id="498"/>
      <w:bookmarkEnd w:id="499"/>
    </w:p>
    <w:p w14:paraId="5C052F58" w14:textId="77777777" w:rsidR="000F4BFF" w:rsidRPr="008F6775" w:rsidRDefault="000F4BFF" w:rsidP="00346688">
      <w:pPr>
        <w:numPr>
          <w:ilvl w:val="0"/>
          <w:numId w:val="13"/>
        </w:numPr>
        <w:spacing w:before="100" w:beforeAutospacing="1" w:after="100" w:afterAutospacing="1" w:line="360" w:lineRule="auto"/>
        <w:jc w:val="both"/>
        <w:rPr>
          <w:rFonts w:ascii="Times New Roman" w:eastAsia="Times New Roman" w:hAnsi="Times New Roman" w:cs="Times New Roman"/>
          <w:kern w:val="0"/>
          <w:lang w:val="en-ID" w:eastAsia="en-ID"/>
          <w14:ligatures w14:val="none"/>
        </w:rPr>
      </w:pPr>
      <w:r w:rsidRPr="008F6775">
        <w:rPr>
          <w:rFonts w:ascii="Times New Roman" w:eastAsia="Times New Roman" w:hAnsi="Times New Roman" w:cs="Times New Roman"/>
          <w:b/>
          <w:bCs/>
          <w:kern w:val="0"/>
          <w:lang w:val="en-ID" w:eastAsia="en-ID"/>
          <w14:ligatures w14:val="none"/>
        </w:rPr>
        <w:t>Pendaftaran:</w:t>
      </w:r>
    </w:p>
    <w:p w14:paraId="4DF637EE" w14:textId="0B430C78" w:rsidR="000F4BFF" w:rsidRPr="008F6775" w:rsidRDefault="000F4BFF" w:rsidP="00346688">
      <w:pPr>
        <w:numPr>
          <w:ilvl w:val="1"/>
          <w:numId w:val="13"/>
        </w:numPr>
        <w:spacing w:before="100" w:beforeAutospacing="1" w:after="100" w:afterAutospacing="1" w:line="360" w:lineRule="auto"/>
        <w:jc w:val="both"/>
        <w:rPr>
          <w:rFonts w:ascii="Times New Roman" w:eastAsia="Times New Roman" w:hAnsi="Times New Roman" w:cs="Times New Roman"/>
          <w:kern w:val="0"/>
          <w:lang w:val="en-ID" w:eastAsia="en-ID"/>
          <w14:ligatures w14:val="none"/>
        </w:rPr>
      </w:pPr>
      <w:r w:rsidRPr="008F6775">
        <w:rPr>
          <w:rFonts w:ascii="Times New Roman" w:eastAsia="Times New Roman" w:hAnsi="Times New Roman" w:cs="Times New Roman"/>
          <w:b/>
          <w:bCs/>
          <w:kern w:val="0"/>
          <w:lang w:val="en-ID" w:eastAsia="en-ID"/>
          <w14:ligatures w14:val="none"/>
        </w:rPr>
        <w:t>Aktor:</w:t>
      </w:r>
      <w:r w:rsidRPr="008F6775">
        <w:rPr>
          <w:rFonts w:ascii="Times New Roman" w:eastAsia="Times New Roman" w:hAnsi="Times New Roman" w:cs="Times New Roman"/>
          <w:kern w:val="0"/>
          <w:lang w:val="en-ID" w:eastAsia="en-ID"/>
          <w14:ligatures w14:val="none"/>
        </w:rPr>
        <w:t xml:space="preserve"> User (Pasien)</w:t>
      </w:r>
    </w:p>
    <w:p w14:paraId="0F55D1F7" w14:textId="08FDC598" w:rsidR="000F4BFF" w:rsidRPr="008F6775" w:rsidRDefault="000F4BFF" w:rsidP="00346688">
      <w:pPr>
        <w:numPr>
          <w:ilvl w:val="1"/>
          <w:numId w:val="13"/>
        </w:numPr>
        <w:spacing w:before="100" w:beforeAutospacing="1" w:after="100" w:afterAutospacing="1" w:line="360" w:lineRule="auto"/>
        <w:jc w:val="both"/>
        <w:rPr>
          <w:rFonts w:ascii="Times New Roman" w:eastAsia="Times New Roman" w:hAnsi="Times New Roman" w:cs="Times New Roman"/>
          <w:kern w:val="0"/>
          <w:lang w:val="en-ID" w:eastAsia="en-ID"/>
          <w14:ligatures w14:val="none"/>
        </w:rPr>
      </w:pPr>
      <w:r w:rsidRPr="008F6775">
        <w:rPr>
          <w:rFonts w:ascii="Times New Roman" w:eastAsia="Times New Roman" w:hAnsi="Times New Roman" w:cs="Times New Roman"/>
          <w:b/>
          <w:bCs/>
          <w:kern w:val="0"/>
          <w:lang w:val="en-ID" w:eastAsia="en-ID"/>
          <w14:ligatures w14:val="none"/>
        </w:rPr>
        <w:t>Deskripsi:</w:t>
      </w:r>
      <w:r w:rsidRPr="008F6775">
        <w:rPr>
          <w:rFonts w:ascii="Times New Roman" w:eastAsia="Times New Roman" w:hAnsi="Times New Roman" w:cs="Times New Roman"/>
          <w:kern w:val="0"/>
          <w:lang w:val="en-ID" w:eastAsia="en-ID"/>
          <w14:ligatures w14:val="none"/>
        </w:rPr>
        <w:t xml:space="preserve"> Pengguna baru dapat mendaftarkan akun dengan memberikan nama, nomor telepon, dan kata sandi. Sistem akan memvalidasi data dan membuat akun baru. Admin dan Dokter tidak melakukan pendaftaran melalui sistem ini.</w:t>
      </w:r>
    </w:p>
    <w:p w14:paraId="3858BAD2" w14:textId="77777777" w:rsidR="000F4BFF" w:rsidRPr="008F6775" w:rsidRDefault="000F4BFF" w:rsidP="00346688">
      <w:pPr>
        <w:numPr>
          <w:ilvl w:val="0"/>
          <w:numId w:val="13"/>
        </w:numPr>
        <w:spacing w:before="100" w:beforeAutospacing="1" w:after="100" w:afterAutospacing="1" w:line="360" w:lineRule="auto"/>
        <w:jc w:val="both"/>
        <w:rPr>
          <w:rFonts w:ascii="Times New Roman" w:eastAsia="Times New Roman" w:hAnsi="Times New Roman" w:cs="Times New Roman"/>
          <w:kern w:val="0"/>
          <w:lang w:val="en-ID" w:eastAsia="en-ID"/>
          <w14:ligatures w14:val="none"/>
        </w:rPr>
      </w:pPr>
      <w:r w:rsidRPr="008F6775">
        <w:rPr>
          <w:rFonts w:ascii="Times New Roman" w:eastAsia="Times New Roman" w:hAnsi="Times New Roman" w:cs="Times New Roman"/>
          <w:b/>
          <w:bCs/>
          <w:kern w:val="0"/>
          <w:lang w:val="en-ID" w:eastAsia="en-ID"/>
          <w14:ligatures w14:val="none"/>
        </w:rPr>
        <w:t>Login:</w:t>
      </w:r>
    </w:p>
    <w:p w14:paraId="3F03ED1F" w14:textId="5F908015" w:rsidR="000F4BFF" w:rsidRPr="008F6775" w:rsidRDefault="000F4BFF" w:rsidP="00346688">
      <w:pPr>
        <w:numPr>
          <w:ilvl w:val="1"/>
          <w:numId w:val="13"/>
        </w:numPr>
        <w:spacing w:before="100" w:beforeAutospacing="1" w:after="100" w:afterAutospacing="1" w:line="360" w:lineRule="auto"/>
        <w:jc w:val="both"/>
        <w:rPr>
          <w:rFonts w:ascii="Times New Roman" w:eastAsia="Times New Roman" w:hAnsi="Times New Roman" w:cs="Times New Roman"/>
          <w:kern w:val="0"/>
          <w:lang w:val="en-ID" w:eastAsia="en-ID"/>
          <w14:ligatures w14:val="none"/>
        </w:rPr>
      </w:pPr>
      <w:r w:rsidRPr="008F6775">
        <w:rPr>
          <w:rFonts w:ascii="Times New Roman" w:eastAsia="Times New Roman" w:hAnsi="Times New Roman" w:cs="Times New Roman"/>
          <w:b/>
          <w:bCs/>
          <w:kern w:val="0"/>
          <w:lang w:val="en-ID" w:eastAsia="en-ID"/>
          <w14:ligatures w14:val="none"/>
        </w:rPr>
        <w:t>Aktor:</w:t>
      </w:r>
      <w:r w:rsidRPr="008F6775">
        <w:rPr>
          <w:rFonts w:ascii="Times New Roman" w:eastAsia="Times New Roman" w:hAnsi="Times New Roman" w:cs="Times New Roman"/>
          <w:kern w:val="0"/>
          <w:lang w:val="en-ID" w:eastAsia="en-ID"/>
          <w14:ligatures w14:val="none"/>
        </w:rPr>
        <w:t xml:space="preserve"> User (Pasien), Admin</w:t>
      </w:r>
    </w:p>
    <w:p w14:paraId="14AC8825" w14:textId="77777777" w:rsidR="000F4BFF" w:rsidRPr="008F6775" w:rsidRDefault="000F4BFF" w:rsidP="00346688">
      <w:pPr>
        <w:numPr>
          <w:ilvl w:val="1"/>
          <w:numId w:val="13"/>
        </w:numPr>
        <w:spacing w:before="100" w:beforeAutospacing="1" w:after="100" w:afterAutospacing="1" w:line="360" w:lineRule="auto"/>
        <w:jc w:val="both"/>
        <w:rPr>
          <w:rFonts w:ascii="Times New Roman" w:eastAsia="Times New Roman" w:hAnsi="Times New Roman" w:cs="Times New Roman"/>
          <w:kern w:val="0"/>
          <w:lang w:val="en-ID" w:eastAsia="en-ID"/>
          <w14:ligatures w14:val="none"/>
        </w:rPr>
      </w:pPr>
      <w:r w:rsidRPr="008F6775">
        <w:rPr>
          <w:rFonts w:ascii="Times New Roman" w:eastAsia="Times New Roman" w:hAnsi="Times New Roman" w:cs="Times New Roman"/>
          <w:b/>
          <w:bCs/>
          <w:kern w:val="0"/>
          <w:lang w:val="en-ID" w:eastAsia="en-ID"/>
          <w14:ligatures w14:val="none"/>
        </w:rPr>
        <w:t>Deskripsi:</w:t>
      </w:r>
      <w:r w:rsidRPr="008F6775">
        <w:rPr>
          <w:rFonts w:ascii="Times New Roman" w:eastAsia="Times New Roman" w:hAnsi="Times New Roman" w:cs="Times New Roman"/>
          <w:kern w:val="0"/>
          <w:lang w:val="en-ID" w:eastAsia="en-ID"/>
          <w14:ligatures w14:val="none"/>
        </w:rPr>
        <w:t xml:space="preserve"> Pengguna yang telah terdaftar (Pasien dan Admin) dapat masuk ke sistem menggunakan </w:t>
      </w:r>
      <w:r w:rsidRPr="008F6775">
        <w:rPr>
          <w:rFonts w:ascii="Times New Roman" w:eastAsia="Times New Roman" w:hAnsi="Times New Roman" w:cs="Times New Roman"/>
          <w:i/>
          <w:iCs/>
          <w:kern w:val="0"/>
          <w:lang w:val="en-ID" w:eastAsia="en-ID"/>
          <w14:ligatures w14:val="none"/>
        </w:rPr>
        <w:t>username</w:t>
      </w:r>
      <w:r w:rsidRPr="008F6775">
        <w:rPr>
          <w:rFonts w:ascii="Times New Roman" w:eastAsia="Times New Roman" w:hAnsi="Times New Roman" w:cs="Times New Roman"/>
          <w:kern w:val="0"/>
          <w:lang w:val="en-ID" w:eastAsia="en-ID"/>
          <w14:ligatures w14:val="none"/>
        </w:rPr>
        <w:t xml:space="preserve"> dan kata sandi. Sistem akan mengarahkan mereka ke </w:t>
      </w:r>
      <w:r w:rsidRPr="008F6775">
        <w:rPr>
          <w:rFonts w:ascii="Times New Roman" w:eastAsia="Times New Roman" w:hAnsi="Times New Roman" w:cs="Times New Roman"/>
          <w:i/>
          <w:iCs/>
          <w:kern w:val="0"/>
          <w:lang w:val="en-ID" w:eastAsia="en-ID"/>
          <w14:ligatures w14:val="none"/>
        </w:rPr>
        <w:t>dashboard</w:t>
      </w:r>
      <w:r w:rsidRPr="008F6775">
        <w:rPr>
          <w:rFonts w:ascii="Times New Roman" w:eastAsia="Times New Roman" w:hAnsi="Times New Roman" w:cs="Times New Roman"/>
          <w:kern w:val="0"/>
          <w:lang w:val="en-ID" w:eastAsia="en-ID"/>
          <w14:ligatures w14:val="none"/>
        </w:rPr>
        <w:t xml:space="preserve"> masing-masing sesuai dengan perannya.</w:t>
      </w:r>
    </w:p>
    <w:p w14:paraId="39EFAAAA" w14:textId="77777777" w:rsidR="000F4BFF" w:rsidRPr="008F6775" w:rsidRDefault="000F4BFF" w:rsidP="00346688">
      <w:pPr>
        <w:numPr>
          <w:ilvl w:val="0"/>
          <w:numId w:val="13"/>
        </w:numPr>
        <w:spacing w:before="100" w:beforeAutospacing="1" w:after="100" w:afterAutospacing="1" w:line="360" w:lineRule="auto"/>
        <w:jc w:val="both"/>
        <w:rPr>
          <w:rFonts w:ascii="Times New Roman" w:eastAsia="Times New Roman" w:hAnsi="Times New Roman" w:cs="Times New Roman"/>
          <w:kern w:val="0"/>
          <w:lang w:val="en-ID" w:eastAsia="en-ID"/>
          <w14:ligatures w14:val="none"/>
        </w:rPr>
      </w:pPr>
      <w:r w:rsidRPr="008F6775">
        <w:rPr>
          <w:rFonts w:ascii="Times New Roman" w:eastAsia="Times New Roman" w:hAnsi="Times New Roman" w:cs="Times New Roman"/>
          <w:b/>
          <w:bCs/>
          <w:kern w:val="0"/>
          <w:lang w:val="en-ID" w:eastAsia="en-ID"/>
          <w14:ligatures w14:val="none"/>
        </w:rPr>
        <w:t>Pemesanan Konsultasi:</w:t>
      </w:r>
    </w:p>
    <w:p w14:paraId="3A731094" w14:textId="30A55412" w:rsidR="000F4BFF" w:rsidRPr="008F6775" w:rsidRDefault="000F4BFF" w:rsidP="00346688">
      <w:pPr>
        <w:numPr>
          <w:ilvl w:val="1"/>
          <w:numId w:val="13"/>
        </w:numPr>
        <w:spacing w:before="100" w:beforeAutospacing="1" w:after="100" w:afterAutospacing="1" w:line="360" w:lineRule="auto"/>
        <w:jc w:val="both"/>
        <w:rPr>
          <w:rFonts w:ascii="Times New Roman" w:eastAsia="Times New Roman" w:hAnsi="Times New Roman" w:cs="Times New Roman"/>
          <w:kern w:val="0"/>
          <w:lang w:val="en-ID" w:eastAsia="en-ID"/>
          <w14:ligatures w14:val="none"/>
        </w:rPr>
      </w:pPr>
      <w:r w:rsidRPr="008F6775">
        <w:rPr>
          <w:rFonts w:ascii="Times New Roman" w:eastAsia="Times New Roman" w:hAnsi="Times New Roman" w:cs="Times New Roman"/>
          <w:b/>
          <w:bCs/>
          <w:kern w:val="0"/>
          <w:lang w:val="en-ID" w:eastAsia="en-ID"/>
          <w14:ligatures w14:val="none"/>
        </w:rPr>
        <w:lastRenderedPageBreak/>
        <w:t>Aktor:</w:t>
      </w:r>
      <w:r w:rsidRPr="008F6775">
        <w:rPr>
          <w:rFonts w:ascii="Times New Roman" w:eastAsia="Times New Roman" w:hAnsi="Times New Roman" w:cs="Times New Roman"/>
          <w:kern w:val="0"/>
          <w:lang w:val="en-ID" w:eastAsia="en-ID"/>
          <w14:ligatures w14:val="none"/>
        </w:rPr>
        <w:t xml:space="preserve"> User (Pasien)</w:t>
      </w:r>
    </w:p>
    <w:p w14:paraId="6B4FC8EB" w14:textId="77777777" w:rsidR="000F4BFF" w:rsidRPr="008F6775" w:rsidRDefault="000F4BFF" w:rsidP="00346688">
      <w:pPr>
        <w:numPr>
          <w:ilvl w:val="1"/>
          <w:numId w:val="13"/>
        </w:numPr>
        <w:spacing w:before="100" w:beforeAutospacing="1" w:after="100" w:afterAutospacing="1" w:line="360" w:lineRule="auto"/>
        <w:jc w:val="both"/>
        <w:rPr>
          <w:rFonts w:ascii="Times New Roman" w:eastAsia="Times New Roman" w:hAnsi="Times New Roman" w:cs="Times New Roman"/>
          <w:kern w:val="0"/>
          <w:lang w:val="en-ID" w:eastAsia="en-ID"/>
          <w14:ligatures w14:val="none"/>
        </w:rPr>
      </w:pPr>
      <w:r w:rsidRPr="008F6775">
        <w:rPr>
          <w:rFonts w:ascii="Times New Roman" w:eastAsia="Times New Roman" w:hAnsi="Times New Roman" w:cs="Times New Roman"/>
          <w:b/>
          <w:bCs/>
          <w:kern w:val="0"/>
          <w:lang w:val="en-ID" w:eastAsia="en-ID"/>
          <w14:ligatures w14:val="none"/>
        </w:rPr>
        <w:t>Deskripsi:</w:t>
      </w:r>
      <w:r w:rsidRPr="008F6775">
        <w:rPr>
          <w:rFonts w:ascii="Times New Roman" w:eastAsia="Times New Roman" w:hAnsi="Times New Roman" w:cs="Times New Roman"/>
          <w:kern w:val="0"/>
          <w:lang w:val="en-ID" w:eastAsia="en-ID"/>
          <w14:ligatures w14:val="none"/>
        </w:rPr>
        <w:t xml:space="preserve"> Setelah login, pasien dapat melihat daftar dokter, memilih salah satu, dan menuliskan keluhan medis untuk memulai sesi konsultasi.</w:t>
      </w:r>
    </w:p>
    <w:p w14:paraId="6EDBC053" w14:textId="77777777" w:rsidR="000F4BFF" w:rsidRPr="008F6775" w:rsidRDefault="000F4BFF" w:rsidP="00346688">
      <w:pPr>
        <w:numPr>
          <w:ilvl w:val="0"/>
          <w:numId w:val="13"/>
        </w:numPr>
        <w:spacing w:before="100" w:beforeAutospacing="1" w:after="100" w:afterAutospacing="1" w:line="360" w:lineRule="auto"/>
        <w:jc w:val="both"/>
        <w:rPr>
          <w:rFonts w:ascii="Times New Roman" w:eastAsia="Times New Roman" w:hAnsi="Times New Roman" w:cs="Times New Roman"/>
          <w:kern w:val="0"/>
          <w:lang w:val="en-ID" w:eastAsia="en-ID"/>
          <w14:ligatures w14:val="none"/>
        </w:rPr>
      </w:pPr>
      <w:r w:rsidRPr="008F6775">
        <w:rPr>
          <w:rFonts w:ascii="Times New Roman" w:eastAsia="Times New Roman" w:hAnsi="Times New Roman" w:cs="Times New Roman"/>
          <w:b/>
          <w:bCs/>
          <w:kern w:val="0"/>
          <w:lang w:val="en-ID" w:eastAsia="en-ID"/>
          <w14:ligatures w14:val="none"/>
        </w:rPr>
        <w:t>Kelola Dokter:</w:t>
      </w:r>
    </w:p>
    <w:p w14:paraId="7F6E3226" w14:textId="77777777" w:rsidR="000F4BFF" w:rsidRPr="008F6775" w:rsidRDefault="000F4BFF" w:rsidP="00346688">
      <w:pPr>
        <w:numPr>
          <w:ilvl w:val="1"/>
          <w:numId w:val="13"/>
        </w:numPr>
        <w:spacing w:before="100" w:beforeAutospacing="1" w:after="100" w:afterAutospacing="1" w:line="360" w:lineRule="auto"/>
        <w:jc w:val="both"/>
        <w:rPr>
          <w:rFonts w:ascii="Times New Roman" w:eastAsia="Times New Roman" w:hAnsi="Times New Roman" w:cs="Times New Roman"/>
          <w:kern w:val="0"/>
          <w:lang w:val="en-ID" w:eastAsia="en-ID"/>
          <w14:ligatures w14:val="none"/>
        </w:rPr>
      </w:pPr>
      <w:r w:rsidRPr="008F6775">
        <w:rPr>
          <w:rFonts w:ascii="Times New Roman" w:eastAsia="Times New Roman" w:hAnsi="Times New Roman" w:cs="Times New Roman"/>
          <w:b/>
          <w:bCs/>
          <w:kern w:val="0"/>
          <w:lang w:val="en-ID" w:eastAsia="en-ID"/>
          <w14:ligatures w14:val="none"/>
        </w:rPr>
        <w:t>Aktor:</w:t>
      </w:r>
      <w:r w:rsidRPr="008F6775">
        <w:rPr>
          <w:rFonts w:ascii="Times New Roman" w:eastAsia="Times New Roman" w:hAnsi="Times New Roman" w:cs="Times New Roman"/>
          <w:kern w:val="0"/>
          <w:lang w:val="en-ID" w:eastAsia="en-ID"/>
          <w14:ligatures w14:val="none"/>
        </w:rPr>
        <w:t xml:space="preserve"> Admin</w:t>
      </w:r>
    </w:p>
    <w:p w14:paraId="4186E1B4" w14:textId="77777777" w:rsidR="000F4BFF" w:rsidRPr="008F6775" w:rsidRDefault="000F4BFF" w:rsidP="00346688">
      <w:pPr>
        <w:numPr>
          <w:ilvl w:val="1"/>
          <w:numId w:val="13"/>
        </w:numPr>
        <w:spacing w:before="100" w:beforeAutospacing="1" w:after="100" w:afterAutospacing="1" w:line="360" w:lineRule="auto"/>
        <w:jc w:val="both"/>
        <w:rPr>
          <w:rFonts w:ascii="Times New Roman" w:eastAsia="Times New Roman" w:hAnsi="Times New Roman" w:cs="Times New Roman"/>
          <w:kern w:val="0"/>
          <w:lang w:val="en-ID" w:eastAsia="en-ID"/>
          <w14:ligatures w14:val="none"/>
        </w:rPr>
      </w:pPr>
      <w:r w:rsidRPr="008F6775">
        <w:rPr>
          <w:rFonts w:ascii="Times New Roman" w:eastAsia="Times New Roman" w:hAnsi="Times New Roman" w:cs="Times New Roman"/>
          <w:b/>
          <w:bCs/>
          <w:kern w:val="0"/>
          <w:lang w:val="en-ID" w:eastAsia="en-ID"/>
          <w14:ligatures w14:val="none"/>
        </w:rPr>
        <w:t>Deskripsi:</w:t>
      </w:r>
      <w:r w:rsidRPr="008F6775">
        <w:rPr>
          <w:rFonts w:ascii="Times New Roman" w:eastAsia="Times New Roman" w:hAnsi="Times New Roman" w:cs="Times New Roman"/>
          <w:kern w:val="0"/>
          <w:lang w:val="en-ID" w:eastAsia="en-ID"/>
          <w14:ligatures w14:val="none"/>
        </w:rPr>
        <w:t xml:space="preserve"> Admin memiliki hak akses untuk menambah data dokter baru, melihat daftar dokter yang ada, dan menghapus data dokter dari sistem.</w:t>
      </w:r>
    </w:p>
    <w:p w14:paraId="6E8D80A4" w14:textId="77777777" w:rsidR="000F4BFF" w:rsidRPr="008F6775" w:rsidRDefault="000F4BFF" w:rsidP="00346688">
      <w:pPr>
        <w:numPr>
          <w:ilvl w:val="0"/>
          <w:numId w:val="13"/>
        </w:numPr>
        <w:spacing w:before="100" w:beforeAutospacing="1" w:after="100" w:afterAutospacing="1" w:line="360" w:lineRule="auto"/>
        <w:jc w:val="both"/>
        <w:rPr>
          <w:rFonts w:ascii="Times New Roman" w:eastAsia="Times New Roman" w:hAnsi="Times New Roman" w:cs="Times New Roman"/>
          <w:kern w:val="0"/>
          <w:lang w:val="en-ID" w:eastAsia="en-ID"/>
          <w14:ligatures w14:val="none"/>
        </w:rPr>
      </w:pPr>
      <w:r w:rsidRPr="008F6775">
        <w:rPr>
          <w:rFonts w:ascii="Times New Roman" w:eastAsia="Times New Roman" w:hAnsi="Times New Roman" w:cs="Times New Roman"/>
          <w:b/>
          <w:bCs/>
          <w:kern w:val="0"/>
          <w:lang w:val="en-ID" w:eastAsia="en-ID"/>
          <w14:ligatures w14:val="none"/>
        </w:rPr>
        <w:t>Interaksi WhatsApp:</w:t>
      </w:r>
    </w:p>
    <w:p w14:paraId="458D1401" w14:textId="77777777" w:rsidR="000F4BFF" w:rsidRPr="008F6775" w:rsidRDefault="000F4BFF" w:rsidP="00346688">
      <w:pPr>
        <w:numPr>
          <w:ilvl w:val="1"/>
          <w:numId w:val="13"/>
        </w:numPr>
        <w:spacing w:before="100" w:beforeAutospacing="1" w:after="100" w:afterAutospacing="1" w:line="360" w:lineRule="auto"/>
        <w:jc w:val="both"/>
        <w:rPr>
          <w:rFonts w:ascii="Times New Roman" w:eastAsia="Times New Roman" w:hAnsi="Times New Roman" w:cs="Times New Roman"/>
          <w:kern w:val="0"/>
          <w:lang w:val="en-ID" w:eastAsia="en-ID"/>
          <w14:ligatures w14:val="none"/>
        </w:rPr>
      </w:pPr>
      <w:r w:rsidRPr="008F6775">
        <w:rPr>
          <w:rFonts w:ascii="Times New Roman" w:eastAsia="Times New Roman" w:hAnsi="Times New Roman" w:cs="Times New Roman"/>
          <w:b/>
          <w:bCs/>
          <w:kern w:val="0"/>
          <w:lang w:val="en-ID" w:eastAsia="en-ID"/>
          <w14:ligatures w14:val="none"/>
        </w:rPr>
        <w:t>Aktor:</w:t>
      </w:r>
      <w:r w:rsidRPr="008F6775">
        <w:rPr>
          <w:rFonts w:ascii="Times New Roman" w:eastAsia="Times New Roman" w:hAnsi="Times New Roman" w:cs="Times New Roman"/>
          <w:kern w:val="0"/>
          <w:lang w:val="en-ID" w:eastAsia="en-ID"/>
          <w14:ligatures w14:val="none"/>
        </w:rPr>
        <w:t xml:space="preserve"> User (Pasien), Dokter</w:t>
      </w:r>
    </w:p>
    <w:p w14:paraId="22FC4FFB" w14:textId="010F382E" w:rsidR="00D80CE3" w:rsidRPr="008F6775" w:rsidRDefault="000F4BFF" w:rsidP="00346688">
      <w:pPr>
        <w:numPr>
          <w:ilvl w:val="1"/>
          <w:numId w:val="13"/>
        </w:numPr>
        <w:spacing w:before="100" w:beforeAutospacing="1" w:after="100" w:afterAutospacing="1" w:line="360" w:lineRule="auto"/>
        <w:jc w:val="both"/>
        <w:rPr>
          <w:rFonts w:ascii="Times New Roman" w:eastAsia="Times New Roman" w:hAnsi="Times New Roman" w:cs="Times New Roman"/>
          <w:kern w:val="0"/>
          <w:lang w:val="en-ID" w:eastAsia="en-ID"/>
          <w14:ligatures w14:val="none"/>
        </w:rPr>
      </w:pPr>
      <w:r w:rsidRPr="008F6775">
        <w:rPr>
          <w:rFonts w:ascii="Times New Roman" w:eastAsia="Times New Roman" w:hAnsi="Times New Roman" w:cs="Times New Roman"/>
          <w:b/>
          <w:bCs/>
          <w:kern w:val="0"/>
          <w:lang w:val="en-ID" w:eastAsia="en-ID"/>
          <w14:ligatures w14:val="none"/>
        </w:rPr>
        <w:t>Deskripsi:</w:t>
      </w:r>
      <w:r w:rsidRPr="008F6775">
        <w:rPr>
          <w:rFonts w:ascii="Times New Roman" w:eastAsia="Times New Roman" w:hAnsi="Times New Roman" w:cs="Times New Roman"/>
          <w:kern w:val="0"/>
          <w:lang w:val="en-ID" w:eastAsia="en-ID"/>
          <w14:ligatures w14:val="none"/>
        </w:rPr>
        <w:t xml:space="preserve"> Ini adalah </w:t>
      </w:r>
      <w:r w:rsidRPr="008F6775">
        <w:rPr>
          <w:rFonts w:ascii="Times New Roman" w:eastAsia="Times New Roman" w:hAnsi="Times New Roman" w:cs="Times New Roman"/>
          <w:i/>
          <w:iCs/>
          <w:kern w:val="0"/>
          <w:lang w:val="en-ID" w:eastAsia="en-ID"/>
          <w14:ligatures w14:val="none"/>
        </w:rPr>
        <w:t>use case</w:t>
      </w:r>
      <w:r w:rsidRPr="008F6775">
        <w:rPr>
          <w:rFonts w:ascii="Times New Roman" w:eastAsia="Times New Roman" w:hAnsi="Times New Roman" w:cs="Times New Roman"/>
          <w:kern w:val="0"/>
          <w:lang w:val="en-ID" w:eastAsia="en-ID"/>
          <w14:ligatures w14:val="none"/>
        </w:rPr>
        <w:t xml:space="preserve"> inti dimana sistem, melalui bot WhatsApp, memfasilitasi percakapan dua arah. Pasien mengirim pesan ke dokter, dan dokter membalas pesan tersebut. Seluruh interaksi ini dimediasi oleh sistem. Baik pasien maupun dokter juga dapat berinteraksi dengan fitur AI yang disediakan bot.</w:t>
      </w:r>
    </w:p>
    <w:p w14:paraId="7DBEFE49" w14:textId="76A83410" w:rsidR="00D80CE3" w:rsidRPr="008F6775" w:rsidRDefault="00D80CE3" w:rsidP="00346688">
      <w:pPr>
        <w:numPr>
          <w:ilvl w:val="0"/>
          <w:numId w:val="13"/>
        </w:numPr>
        <w:spacing w:before="100" w:beforeAutospacing="1" w:after="100" w:afterAutospacing="1" w:line="360" w:lineRule="auto"/>
        <w:jc w:val="both"/>
        <w:rPr>
          <w:rFonts w:ascii="Times New Roman" w:eastAsia="Times New Roman" w:hAnsi="Times New Roman" w:cs="Times New Roman"/>
          <w:b/>
          <w:bCs/>
          <w:kern w:val="0"/>
          <w:lang w:val="en-ID" w:eastAsia="en-ID"/>
          <w14:ligatures w14:val="none"/>
        </w:rPr>
      </w:pPr>
      <w:r w:rsidRPr="008F6775">
        <w:rPr>
          <w:rFonts w:ascii="Times New Roman" w:eastAsia="Times New Roman" w:hAnsi="Times New Roman" w:cs="Times New Roman"/>
          <w:b/>
          <w:bCs/>
          <w:kern w:val="0"/>
          <w:lang w:val="en-ID" w:eastAsia="en-ID"/>
          <w14:ligatures w14:val="none"/>
        </w:rPr>
        <w:t>Kode OTP:</w:t>
      </w:r>
    </w:p>
    <w:p w14:paraId="5DBCC782" w14:textId="262CE4D1" w:rsidR="00D80CE3" w:rsidRPr="008F6775" w:rsidRDefault="00D80CE3" w:rsidP="00346688">
      <w:pPr>
        <w:numPr>
          <w:ilvl w:val="1"/>
          <w:numId w:val="13"/>
        </w:numPr>
        <w:spacing w:before="100" w:beforeAutospacing="1" w:after="100" w:afterAutospacing="1" w:line="360" w:lineRule="auto"/>
        <w:jc w:val="both"/>
        <w:rPr>
          <w:rFonts w:ascii="Times New Roman" w:eastAsia="Times New Roman" w:hAnsi="Times New Roman" w:cs="Times New Roman"/>
          <w:b/>
          <w:bCs/>
          <w:kern w:val="0"/>
          <w:lang w:val="en-ID" w:eastAsia="en-ID"/>
          <w14:ligatures w14:val="none"/>
        </w:rPr>
      </w:pPr>
      <w:r w:rsidRPr="008F6775">
        <w:rPr>
          <w:rFonts w:ascii="Times New Roman" w:eastAsia="Times New Roman" w:hAnsi="Times New Roman" w:cs="Times New Roman"/>
          <w:b/>
          <w:bCs/>
          <w:kern w:val="0"/>
          <w:lang w:val="en-ID" w:eastAsia="en-ID"/>
          <w14:ligatures w14:val="none"/>
        </w:rPr>
        <w:t xml:space="preserve">Aktor: </w:t>
      </w:r>
      <w:r w:rsidRPr="008F6775">
        <w:rPr>
          <w:rFonts w:ascii="Times New Roman" w:eastAsia="Times New Roman" w:hAnsi="Times New Roman" w:cs="Times New Roman"/>
          <w:kern w:val="0"/>
          <w:lang w:val="en-ID" w:eastAsia="en-ID"/>
          <w14:ligatures w14:val="none"/>
        </w:rPr>
        <w:t>User (Pasien)</w:t>
      </w:r>
    </w:p>
    <w:p w14:paraId="3F8FF1E1" w14:textId="0F32BCC9" w:rsidR="00D80CE3" w:rsidRPr="008F6775" w:rsidRDefault="00D80CE3" w:rsidP="00346688">
      <w:pPr>
        <w:numPr>
          <w:ilvl w:val="1"/>
          <w:numId w:val="13"/>
        </w:numPr>
        <w:spacing w:before="100" w:beforeAutospacing="1" w:after="100" w:afterAutospacing="1" w:line="360" w:lineRule="auto"/>
        <w:jc w:val="both"/>
        <w:rPr>
          <w:rFonts w:ascii="Times New Roman" w:eastAsia="Times New Roman" w:hAnsi="Times New Roman" w:cs="Times New Roman"/>
          <w:b/>
          <w:bCs/>
          <w:kern w:val="0"/>
          <w:lang w:val="en-ID" w:eastAsia="en-ID"/>
          <w14:ligatures w14:val="none"/>
        </w:rPr>
      </w:pPr>
      <w:r w:rsidRPr="008F6775">
        <w:rPr>
          <w:rFonts w:ascii="Times New Roman" w:eastAsia="Times New Roman" w:hAnsi="Times New Roman" w:cs="Times New Roman"/>
          <w:b/>
          <w:bCs/>
          <w:kern w:val="0"/>
          <w:lang w:val="en-ID" w:eastAsia="en-ID"/>
          <w14:ligatures w14:val="none"/>
        </w:rPr>
        <w:t xml:space="preserve">Deskripsi: </w:t>
      </w:r>
      <w:r w:rsidRPr="008F6775">
        <w:rPr>
          <w:rFonts w:ascii="Times New Roman" w:eastAsia="Times New Roman" w:hAnsi="Times New Roman" w:cs="Times New Roman"/>
          <w:kern w:val="0"/>
          <w:lang w:val="en-ID" w:eastAsia="en-ID"/>
          <w14:ligatures w14:val="none"/>
        </w:rPr>
        <w:t>ini adalah use case yang Dimana system akan melakukan pergantian password berdasarkan user atau pasien yang sudah terdaftar, apabila user tersebut lupa password. Password tersebut menggunakan kode otp yang hanya akan valid selama 5 menit dan tidak lebih dari itu</w:t>
      </w:r>
    </w:p>
    <w:p w14:paraId="5BBF5EEF" w14:textId="676BEC9A" w:rsidR="00807D63" w:rsidRPr="008F6775" w:rsidRDefault="00807D63" w:rsidP="00346688">
      <w:pPr>
        <w:pStyle w:val="Heading3"/>
      </w:pPr>
      <w:bookmarkStart w:id="509" w:name="_Toc202286212"/>
      <w:r w:rsidRPr="008F6775">
        <w:t>2.</w:t>
      </w:r>
      <w:r w:rsidR="00D80CE3" w:rsidRPr="008F6775">
        <w:t>5</w:t>
      </w:r>
      <w:r w:rsidRPr="008F6775">
        <w:t>.</w:t>
      </w:r>
      <w:r w:rsidR="00D80CE3" w:rsidRPr="008F6775">
        <w:t>1</w:t>
      </w:r>
      <w:r w:rsidRPr="008F6775">
        <w:t xml:space="preserve"> Activity Diagram dan penjelasannya</w:t>
      </w:r>
      <w:bookmarkEnd w:id="509"/>
    </w:p>
    <w:p w14:paraId="25167DDA" w14:textId="77777777" w:rsidR="009B7995" w:rsidRPr="008F6775" w:rsidRDefault="00807D63" w:rsidP="00346688">
      <w:pPr>
        <w:pStyle w:val="Heading4"/>
      </w:pPr>
      <w:r w:rsidRPr="008F6775">
        <w:t>A. Activity Pendaftaran</w:t>
      </w:r>
    </w:p>
    <w:p w14:paraId="65EDCCBA" w14:textId="77777777" w:rsidR="005A5F73" w:rsidRPr="008F6775" w:rsidRDefault="00807D63" w:rsidP="005A5F73">
      <w:pPr>
        <w:keepNext/>
        <w:spacing w:line="360" w:lineRule="auto"/>
      </w:pPr>
      <w:r w:rsidRPr="0081315E">
        <w:rPr>
          <w:rFonts w:ascii="Times New Roman" w:hAnsi="Times New Roman" w:cs="Times New Roman"/>
          <w:noProof/>
        </w:rPr>
        <w:drawing>
          <wp:inline distT="0" distB="0" distL="0" distR="0" wp14:anchorId="6ED8516D" wp14:editId="7BB8C69E">
            <wp:extent cx="3888925" cy="2904363"/>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stretch>
                      <a:fillRect/>
                    </a:stretch>
                  </pic:blipFill>
                  <pic:spPr>
                    <a:xfrm>
                      <a:off x="0" y="0"/>
                      <a:ext cx="3888925" cy="2904363"/>
                    </a:xfrm>
                    <a:prstGeom prst="rect">
                      <a:avLst/>
                    </a:prstGeom>
                  </pic:spPr>
                </pic:pic>
              </a:graphicData>
            </a:graphic>
          </wp:inline>
        </w:drawing>
      </w:r>
    </w:p>
    <w:p w14:paraId="5F60A981" w14:textId="503179D8" w:rsidR="00807D63" w:rsidRPr="008F6775" w:rsidRDefault="005A5F73" w:rsidP="005A5F73">
      <w:pPr>
        <w:pStyle w:val="Caption"/>
        <w:ind w:left="1843"/>
        <w:rPr>
          <w:rFonts w:ascii="Times New Roman" w:hAnsi="Times New Roman" w:cs="Times New Roman"/>
          <w:b/>
          <w:bCs/>
          <w:color w:val="auto"/>
          <w:lang w:val="en-ID"/>
          <w:rPrChange w:id="510" w:author="Lingga Safitri" w:date="2025-07-01T17:21:00Z" w16du:dateUtc="2025-07-01T10:21:00Z">
            <w:rPr>
              <w:rFonts w:ascii="Times New Roman" w:hAnsi="Times New Roman" w:cs="Times New Roman"/>
              <w:b/>
              <w:bCs/>
              <w:lang w:val="en-ID"/>
            </w:rPr>
          </w:rPrChange>
        </w:rPr>
      </w:pPr>
      <w:bookmarkStart w:id="511" w:name="_Toc202281351"/>
      <w:bookmarkStart w:id="512" w:name="_Toc202282882"/>
      <w:r w:rsidRPr="008F6775">
        <w:rPr>
          <w:color w:val="auto"/>
          <w:rPrChange w:id="513" w:author="Lingga Safitri" w:date="2025-07-01T17:21:00Z" w16du:dateUtc="2025-07-01T10:21:00Z">
            <w:rPr/>
          </w:rPrChange>
        </w:rPr>
        <w:t xml:space="preserve">Gambar </w:t>
      </w:r>
      <w:r w:rsidRPr="008F6775">
        <w:rPr>
          <w:color w:val="auto"/>
          <w:rPrChange w:id="514" w:author="Lingga Safitri" w:date="2025-07-01T17:21:00Z" w16du:dateUtc="2025-07-01T10:21:00Z">
            <w:rPr/>
          </w:rPrChange>
        </w:rPr>
        <w:fldChar w:fldCharType="begin"/>
      </w:r>
      <w:r w:rsidRPr="008F6775">
        <w:rPr>
          <w:color w:val="auto"/>
          <w:rPrChange w:id="515" w:author="Lingga Safitri" w:date="2025-07-01T17:21:00Z" w16du:dateUtc="2025-07-01T10:21:00Z">
            <w:rPr/>
          </w:rPrChange>
        </w:rPr>
        <w:instrText xml:space="preserve"> SEQ Gambar \* ARABIC </w:instrText>
      </w:r>
      <w:r w:rsidRPr="008F6775">
        <w:rPr>
          <w:color w:val="auto"/>
          <w:rPrChange w:id="516" w:author="Lingga Safitri" w:date="2025-07-01T17:21:00Z" w16du:dateUtc="2025-07-01T10:21:00Z">
            <w:rPr/>
          </w:rPrChange>
        </w:rPr>
        <w:fldChar w:fldCharType="separate"/>
      </w:r>
      <w:r w:rsidR="00461B03">
        <w:rPr>
          <w:noProof/>
          <w:color w:val="auto"/>
        </w:rPr>
        <w:t>2</w:t>
      </w:r>
      <w:r w:rsidRPr="008F6775">
        <w:rPr>
          <w:color w:val="auto"/>
          <w:rPrChange w:id="517" w:author="Lingga Safitri" w:date="2025-07-01T17:21:00Z" w16du:dateUtc="2025-07-01T10:21:00Z">
            <w:rPr/>
          </w:rPrChange>
        </w:rPr>
        <w:fldChar w:fldCharType="end"/>
      </w:r>
      <w:r w:rsidR="009271E1" w:rsidRPr="008F6775">
        <w:rPr>
          <w:color w:val="auto"/>
          <w:rPrChange w:id="518" w:author="Lingga Safitri" w:date="2025-07-01T17:21:00Z" w16du:dateUtc="2025-07-01T10:21:00Z">
            <w:rPr/>
          </w:rPrChange>
        </w:rPr>
        <w:t xml:space="preserve">.2 </w:t>
      </w:r>
      <w:r w:rsidRPr="008F6775">
        <w:rPr>
          <w:color w:val="auto"/>
          <w:rPrChange w:id="519" w:author="Lingga Safitri" w:date="2025-07-01T17:21:00Z" w16du:dateUtc="2025-07-01T10:21:00Z">
            <w:rPr/>
          </w:rPrChange>
        </w:rPr>
        <w:t xml:space="preserve"> Activity Pendaftaran</w:t>
      </w:r>
      <w:bookmarkEnd w:id="511"/>
      <w:bookmarkEnd w:id="512"/>
    </w:p>
    <w:p w14:paraId="5E5AE7FF" w14:textId="77777777" w:rsidR="00807D63" w:rsidRPr="008F6775" w:rsidRDefault="00807D63" w:rsidP="00346688">
      <w:pPr>
        <w:spacing w:line="360" w:lineRule="auto"/>
        <w:rPr>
          <w:rFonts w:ascii="Times New Roman" w:hAnsi="Times New Roman" w:cs="Times New Roman"/>
          <w:lang w:val="en-US"/>
        </w:rPr>
      </w:pPr>
    </w:p>
    <w:p w14:paraId="1A53ADC8" w14:textId="77777777" w:rsidR="00807D63" w:rsidRPr="008F6775" w:rsidRDefault="00807D63" w:rsidP="00346688">
      <w:pPr>
        <w:spacing w:line="360" w:lineRule="auto"/>
        <w:rPr>
          <w:rFonts w:ascii="Times New Roman" w:hAnsi="Times New Roman" w:cs="Times New Roman"/>
          <w:b/>
          <w:bCs/>
          <w:lang w:val="en-US"/>
        </w:rPr>
      </w:pPr>
      <w:r w:rsidRPr="008F6775">
        <w:rPr>
          <w:rFonts w:ascii="Times New Roman" w:hAnsi="Times New Roman" w:cs="Times New Roman"/>
          <w:lang w:val="en-US"/>
        </w:rPr>
        <w:t>Penjelasan Diagram</w:t>
      </w:r>
    </w:p>
    <w:p w14:paraId="173E850F" w14:textId="77777777" w:rsidR="00807D63" w:rsidRPr="008F6775" w:rsidRDefault="00807D63" w:rsidP="00346688">
      <w:pPr>
        <w:pStyle w:val="ListParagraph"/>
        <w:numPr>
          <w:ilvl w:val="0"/>
          <w:numId w:val="61"/>
        </w:numPr>
        <w:spacing w:line="360" w:lineRule="auto"/>
        <w:rPr>
          <w:rFonts w:ascii="Times New Roman" w:hAnsi="Times New Roman" w:cs="Times New Roman"/>
          <w:b/>
          <w:bCs/>
          <w:lang w:val="en-US"/>
        </w:rPr>
      </w:pPr>
      <w:r w:rsidRPr="008F6775">
        <w:rPr>
          <w:rFonts w:ascii="Times New Roman" w:hAnsi="Times New Roman" w:cs="Times New Roman"/>
          <w:lang w:val="en-US"/>
        </w:rPr>
        <w:t>Mulai (Start)</w:t>
      </w:r>
    </w:p>
    <w:p w14:paraId="54835B27" w14:textId="77777777" w:rsidR="00807D63" w:rsidRPr="008F6775" w:rsidRDefault="00807D63" w:rsidP="00346688">
      <w:pPr>
        <w:pStyle w:val="ListParagraph"/>
        <w:numPr>
          <w:ilvl w:val="0"/>
          <w:numId w:val="62"/>
        </w:numPr>
        <w:spacing w:line="360" w:lineRule="auto"/>
        <w:rPr>
          <w:rFonts w:ascii="Times New Roman" w:hAnsi="Times New Roman" w:cs="Times New Roman"/>
          <w:b/>
          <w:bCs/>
          <w:lang w:val="en-US"/>
        </w:rPr>
      </w:pPr>
      <w:r w:rsidRPr="008F6775">
        <w:rPr>
          <w:rFonts w:ascii="Times New Roman" w:hAnsi="Times New Roman" w:cs="Times New Roman"/>
          <w:lang w:val="en-US"/>
        </w:rPr>
        <w:t>Tanda awal (bulat hitam) menunjukkan titik awal dari proses pendaftaran.</w:t>
      </w:r>
    </w:p>
    <w:p w14:paraId="4E4CC4AE" w14:textId="77777777" w:rsidR="00807D63" w:rsidRPr="008F6775" w:rsidRDefault="00807D63" w:rsidP="00346688">
      <w:pPr>
        <w:pStyle w:val="ListParagraph"/>
        <w:numPr>
          <w:ilvl w:val="0"/>
          <w:numId w:val="61"/>
        </w:numPr>
        <w:spacing w:line="360" w:lineRule="auto"/>
        <w:rPr>
          <w:rFonts w:ascii="Times New Roman" w:hAnsi="Times New Roman" w:cs="Times New Roman"/>
          <w:b/>
          <w:bCs/>
          <w:lang w:val="en-US"/>
        </w:rPr>
      </w:pPr>
      <w:r w:rsidRPr="008F6775">
        <w:rPr>
          <w:rFonts w:ascii="Times New Roman" w:hAnsi="Times New Roman" w:cs="Times New Roman"/>
          <w:lang w:val="en-US"/>
        </w:rPr>
        <w:t>User Activities</w:t>
      </w:r>
    </w:p>
    <w:p w14:paraId="7222150F" w14:textId="77777777" w:rsidR="00807D63" w:rsidRPr="008F6775" w:rsidRDefault="00807D63" w:rsidP="00346688">
      <w:pPr>
        <w:pStyle w:val="ListParagraph"/>
        <w:numPr>
          <w:ilvl w:val="0"/>
          <w:numId w:val="64"/>
        </w:numPr>
        <w:spacing w:line="360" w:lineRule="auto"/>
        <w:rPr>
          <w:rFonts w:ascii="Times New Roman" w:hAnsi="Times New Roman" w:cs="Times New Roman"/>
          <w:b/>
          <w:bCs/>
          <w:lang w:val="en-US"/>
        </w:rPr>
      </w:pPr>
      <w:r w:rsidRPr="008F6775">
        <w:rPr>
          <w:rFonts w:ascii="Times New Roman" w:hAnsi="Times New Roman" w:cs="Times New Roman"/>
          <w:lang w:val="en-US"/>
        </w:rPr>
        <w:t>Buka Halaman Pendaftaran</w:t>
      </w:r>
    </w:p>
    <w:p w14:paraId="208ED617" w14:textId="77777777" w:rsidR="00807D63" w:rsidRPr="008F6775" w:rsidRDefault="00807D63" w:rsidP="00346688">
      <w:pPr>
        <w:pStyle w:val="ListParagraph"/>
        <w:numPr>
          <w:ilvl w:val="1"/>
          <w:numId w:val="64"/>
        </w:numPr>
        <w:spacing w:line="360" w:lineRule="auto"/>
        <w:rPr>
          <w:rFonts w:ascii="Times New Roman" w:hAnsi="Times New Roman" w:cs="Times New Roman"/>
          <w:b/>
          <w:bCs/>
          <w:lang w:val="en-US"/>
        </w:rPr>
      </w:pPr>
      <w:r w:rsidRPr="008F6775">
        <w:rPr>
          <w:rFonts w:ascii="Times New Roman" w:hAnsi="Times New Roman" w:cs="Times New Roman"/>
          <w:lang w:val="en-US"/>
        </w:rPr>
        <w:t>Pengguna membuka halaman untuk mendaftar.</w:t>
      </w:r>
    </w:p>
    <w:p w14:paraId="22B7EABA" w14:textId="77777777" w:rsidR="00807D63" w:rsidRPr="008F6775" w:rsidRDefault="00807D63" w:rsidP="00346688">
      <w:pPr>
        <w:pStyle w:val="ListParagraph"/>
        <w:numPr>
          <w:ilvl w:val="0"/>
          <w:numId w:val="64"/>
        </w:numPr>
        <w:spacing w:line="360" w:lineRule="auto"/>
        <w:rPr>
          <w:rFonts w:ascii="Times New Roman" w:hAnsi="Times New Roman" w:cs="Times New Roman"/>
          <w:b/>
          <w:bCs/>
          <w:lang w:val="en-US"/>
        </w:rPr>
      </w:pPr>
      <w:r w:rsidRPr="008F6775">
        <w:rPr>
          <w:rFonts w:ascii="Times New Roman" w:hAnsi="Times New Roman" w:cs="Times New Roman"/>
          <w:lang w:val="en-US"/>
        </w:rPr>
        <w:t>Isi Nama Lengkap, No HP, dan Password</w:t>
      </w:r>
    </w:p>
    <w:p w14:paraId="04B4A828" w14:textId="77777777" w:rsidR="00807D63" w:rsidRPr="008F6775" w:rsidRDefault="00807D63" w:rsidP="00346688">
      <w:pPr>
        <w:pStyle w:val="ListParagraph"/>
        <w:numPr>
          <w:ilvl w:val="1"/>
          <w:numId w:val="64"/>
        </w:numPr>
        <w:spacing w:line="360" w:lineRule="auto"/>
        <w:rPr>
          <w:rFonts w:ascii="Times New Roman" w:hAnsi="Times New Roman" w:cs="Times New Roman"/>
          <w:b/>
          <w:bCs/>
          <w:lang w:val="en-US"/>
        </w:rPr>
      </w:pPr>
      <w:r w:rsidRPr="008F6775">
        <w:rPr>
          <w:rFonts w:ascii="Times New Roman" w:hAnsi="Times New Roman" w:cs="Times New Roman"/>
          <w:lang w:val="en-US"/>
        </w:rPr>
        <w:t>Pengguna menginput data yang diperlukan dalam formulir pendaftaran.</w:t>
      </w:r>
    </w:p>
    <w:p w14:paraId="21A3BE0E" w14:textId="77777777" w:rsidR="00807D63" w:rsidRPr="008F6775" w:rsidRDefault="00807D63" w:rsidP="00346688">
      <w:pPr>
        <w:pStyle w:val="ListParagraph"/>
        <w:numPr>
          <w:ilvl w:val="0"/>
          <w:numId w:val="64"/>
        </w:numPr>
        <w:spacing w:line="360" w:lineRule="auto"/>
        <w:rPr>
          <w:rFonts w:ascii="Times New Roman" w:hAnsi="Times New Roman" w:cs="Times New Roman"/>
          <w:b/>
          <w:bCs/>
          <w:lang w:val="en-US"/>
        </w:rPr>
      </w:pPr>
      <w:r w:rsidRPr="008F6775">
        <w:rPr>
          <w:rFonts w:ascii="Times New Roman" w:hAnsi="Times New Roman" w:cs="Times New Roman"/>
          <w:lang w:val="en-US"/>
        </w:rPr>
        <w:t>Klik Tombol Daftar</w:t>
      </w:r>
    </w:p>
    <w:p w14:paraId="21BEE96B" w14:textId="77777777" w:rsidR="00807D63" w:rsidRPr="008F6775" w:rsidRDefault="00807D63" w:rsidP="00346688">
      <w:pPr>
        <w:pStyle w:val="ListParagraph"/>
        <w:numPr>
          <w:ilvl w:val="1"/>
          <w:numId w:val="64"/>
        </w:numPr>
        <w:spacing w:line="360" w:lineRule="auto"/>
        <w:rPr>
          <w:rFonts w:ascii="Times New Roman" w:hAnsi="Times New Roman" w:cs="Times New Roman"/>
          <w:b/>
          <w:bCs/>
          <w:lang w:val="en-US"/>
        </w:rPr>
      </w:pPr>
      <w:r w:rsidRPr="008F6775">
        <w:rPr>
          <w:rFonts w:ascii="Times New Roman" w:hAnsi="Times New Roman" w:cs="Times New Roman"/>
          <w:lang w:val="en-US"/>
        </w:rPr>
        <w:t>Pengguna menekan tombol untuk mengirim data pendaftaran.</w:t>
      </w:r>
    </w:p>
    <w:p w14:paraId="1E995C11" w14:textId="77777777" w:rsidR="009B7995" w:rsidRPr="008F6775" w:rsidRDefault="009B7995" w:rsidP="00346688">
      <w:pPr>
        <w:spacing w:line="360" w:lineRule="auto"/>
        <w:ind w:left="1440"/>
        <w:rPr>
          <w:rFonts w:ascii="Times New Roman" w:hAnsi="Times New Roman" w:cs="Times New Roman"/>
          <w:b/>
          <w:bCs/>
          <w:lang w:val="en-US"/>
        </w:rPr>
      </w:pPr>
    </w:p>
    <w:p w14:paraId="340D688A" w14:textId="77777777" w:rsidR="00807D63" w:rsidRPr="008F6775" w:rsidRDefault="00807D63" w:rsidP="00346688">
      <w:pPr>
        <w:pStyle w:val="ListParagraph"/>
        <w:numPr>
          <w:ilvl w:val="0"/>
          <w:numId w:val="72"/>
        </w:numPr>
        <w:spacing w:line="360" w:lineRule="auto"/>
        <w:rPr>
          <w:rFonts w:ascii="Times New Roman" w:hAnsi="Times New Roman" w:cs="Times New Roman"/>
          <w:b/>
          <w:bCs/>
          <w:lang w:val="en-US"/>
        </w:rPr>
      </w:pPr>
      <w:r w:rsidRPr="008F6775">
        <w:rPr>
          <w:rFonts w:ascii="Times New Roman" w:hAnsi="Times New Roman" w:cs="Times New Roman"/>
          <w:lang w:val="en-US"/>
        </w:rPr>
        <w:t>Sistem Activities</w:t>
      </w:r>
    </w:p>
    <w:p w14:paraId="01705898" w14:textId="77777777" w:rsidR="00807D63" w:rsidRPr="008F6775" w:rsidRDefault="00807D63" w:rsidP="00346688">
      <w:pPr>
        <w:pStyle w:val="ListParagraph"/>
        <w:numPr>
          <w:ilvl w:val="0"/>
          <w:numId w:val="73"/>
        </w:numPr>
        <w:spacing w:line="360" w:lineRule="auto"/>
        <w:rPr>
          <w:rFonts w:ascii="Times New Roman" w:hAnsi="Times New Roman" w:cs="Times New Roman"/>
          <w:b/>
          <w:bCs/>
          <w:lang w:val="en-US"/>
        </w:rPr>
      </w:pPr>
      <w:r w:rsidRPr="008F6775">
        <w:rPr>
          <w:rFonts w:ascii="Times New Roman" w:hAnsi="Times New Roman" w:cs="Times New Roman"/>
          <w:lang w:val="en-US"/>
        </w:rPr>
        <w:t>Validasi Data</w:t>
      </w:r>
    </w:p>
    <w:p w14:paraId="4E036642" w14:textId="77777777" w:rsidR="00807D63" w:rsidRPr="008F6775" w:rsidRDefault="00807D63" w:rsidP="00346688">
      <w:pPr>
        <w:pStyle w:val="ListParagraph"/>
        <w:numPr>
          <w:ilvl w:val="1"/>
          <w:numId w:val="73"/>
        </w:numPr>
        <w:spacing w:line="360" w:lineRule="auto"/>
        <w:rPr>
          <w:rFonts w:ascii="Times New Roman" w:hAnsi="Times New Roman" w:cs="Times New Roman"/>
          <w:b/>
          <w:bCs/>
          <w:lang w:val="en-US"/>
        </w:rPr>
      </w:pPr>
      <w:r w:rsidRPr="008F6775">
        <w:rPr>
          <w:rFonts w:ascii="Times New Roman" w:hAnsi="Times New Roman" w:cs="Times New Roman"/>
          <w:lang w:val="en-US"/>
        </w:rPr>
        <w:t>Sistem memeriksa keabsahan informasi yang diinput oleh pengguna.</w:t>
      </w:r>
    </w:p>
    <w:p w14:paraId="7376BDCD" w14:textId="77777777" w:rsidR="00807D63" w:rsidRPr="008F6775" w:rsidRDefault="00807D63" w:rsidP="00346688">
      <w:pPr>
        <w:pStyle w:val="ListParagraph"/>
        <w:numPr>
          <w:ilvl w:val="1"/>
          <w:numId w:val="73"/>
        </w:numPr>
        <w:spacing w:line="360" w:lineRule="auto"/>
        <w:rPr>
          <w:rFonts w:ascii="Times New Roman" w:hAnsi="Times New Roman" w:cs="Times New Roman"/>
          <w:b/>
          <w:bCs/>
          <w:lang w:val="en-US"/>
        </w:rPr>
      </w:pPr>
      <w:r w:rsidRPr="008F6775">
        <w:rPr>
          <w:rFonts w:ascii="Times New Roman" w:hAnsi="Times New Roman" w:cs="Times New Roman"/>
          <w:lang w:val="en-US"/>
        </w:rPr>
        <w:t>Dua kemungkinan hasil:</w:t>
      </w:r>
    </w:p>
    <w:p w14:paraId="2D5C663F" w14:textId="77777777" w:rsidR="00807D63" w:rsidRPr="008F6775" w:rsidRDefault="00807D63" w:rsidP="00346688">
      <w:pPr>
        <w:pStyle w:val="ListParagraph"/>
        <w:numPr>
          <w:ilvl w:val="2"/>
          <w:numId w:val="73"/>
        </w:numPr>
        <w:spacing w:line="360" w:lineRule="auto"/>
        <w:rPr>
          <w:rFonts w:ascii="Times New Roman" w:hAnsi="Times New Roman" w:cs="Times New Roman"/>
          <w:b/>
          <w:bCs/>
          <w:lang w:val="en-US"/>
        </w:rPr>
      </w:pPr>
      <w:r w:rsidRPr="008F6775">
        <w:rPr>
          <w:rFonts w:ascii="Times New Roman" w:hAnsi="Times New Roman" w:cs="Times New Roman"/>
          <w:lang w:val="en-US"/>
        </w:rPr>
        <w:t>Jika valid, lanjut ke langkah berikutnya.</w:t>
      </w:r>
    </w:p>
    <w:p w14:paraId="4CCB53A1" w14:textId="77777777" w:rsidR="00807D63" w:rsidRPr="008F6775" w:rsidRDefault="00807D63" w:rsidP="00346688">
      <w:pPr>
        <w:pStyle w:val="ListParagraph"/>
        <w:numPr>
          <w:ilvl w:val="2"/>
          <w:numId w:val="73"/>
        </w:numPr>
        <w:spacing w:line="360" w:lineRule="auto"/>
        <w:rPr>
          <w:rFonts w:ascii="Times New Roman" w:hAnsi="Times New Roman" w:cs="Times New Roman"/>
          <w:b/>
          <w:bCs/>
          <w:lang w:val="en-US"/>
        </w:rPr>
      </w:pPr>
      <w:r w:rsidRPr="008F6775">
        <w:rPr>
          <w:rFonts w:ascii="Times New Roman" w:hAnsi="Times New Roman" w:cs="Times New Roman"/>
          <w:lang w:val="en-US"/>
        </w:rPr>
        <w:t>Jika invalid, kembali ke pengguna dengan "Tampilkan Error" untuk meminta perbaikan.</w:t>
      </w:r>
    </w:p>
    <w:p w14:paraId="2F54320A" w14:textId="77777777" w:rsidR="00807D63" w:rsidRPr="008F6775" w:rsidRDefault="00807D63" w:rsidP="00346688">
      <w:pPr>
        <w:pStyle w:val="ListParagraph"/>
        <w:numPr>
          <w:ilvl w:val="0"/>
          <w:numId w:val="72"/>
        </w:numPr>
        <w:spacing w:line="360" w:lineRule="auto"/>
        <w:rPr>
          <w:rFonts w:ascii="Times New Roman" w:hAnsi="Times New Roman" w:cs="Times New Roman"/>
          <w:b/>
          <w:bCs/>
          <w:lang w:val="en-US"/>
        </w:rPr>
      </w:pPr>
      <w:r w:rsidRPr="008F6775">
        <w:rPr>
          <w:rFonts w:ascii="Times New Roman" w:hAnsi="Times New Roman" w:cs="Times New Roman"/>
          <w:lang w:val="en-US"/>
        </w:rPr>
        <w:t>Penyimpanan Data</w:t>
      </w:r>
    </w:p>
    <w:p w14:paraId="4C106859" w14:textId="77777777" w:rsidR="00807D63" w:rsidRPr="008F6775" w:rsidRDefault="00807D63" w:rsidP="00346688">
      <w:pPr>
        <w:pStyle w:val="ListParagraph"/>
        <w:numPr>
          <w:ilvl w:val="0"/>
          <w:numId w:val="75"/>
        </w:numPr>
        <w:spacing w:line="360" w:lineRule="auto"/>
        <w:rPr>
          <w:rFonts w:ascii="Times New Roman" w:hAnsi="Times New Roman" w:cs="Times New Roman"/>
          <w:b/>
          <w:bCs/>
          <w:lang w:val="en-US"/>
        </w:rPr>
      </w:pPr>
      <w:r w:rsidRPr="008F6775">
        <w:rPr>
          <w:rFonts w:ascii="Times New Roman" w:hAnsi="Times New Roman" w:cs="Times New Roman"/>
          <w:lang w:val="en-US"/>
        </w:rPr>
        <w:t>Jika data valid, sistem akan:</w:t>
      </w:r>
    </w:p>
    <w:p w14:paraId="2C7FF972" w14:textId="77777777" w:rsidR="00807D63" w:rsidRPr="008F6775" w:rsidRDefault="00807D63" w:rsidP="00346688">
      <w:pPr>
        <w:pStyle w:val="ListParagraph"/>
        <w:numPr>
          <w:ilvl w:val="1"/>
          <w:numId w:val="75"/>
        </w:numPr>
        <w:spacing w:line="360" w:lineRule="auto"/>
        <w:rPr>
          <w:rFonts w:ascii="Times New Roman" w:hAnsi="Times New Roman" w:cs="Times New Roman"/>
          <w:b/>
          <w:bCs/>
          <w:lang w:val="en-US"/>
        </w:rPr>
      </w:pPr>
      <w:r w:rsidRPr="008F6775">
        <w:rPr>
          <w:rFonts w:ascii="Times New Roman" w:hAnsi="Times New Roman" w:cs="Times New Roman"/>
          <w:lang w:val="en-US"/>
        </w:rPr>
        <w:t>Simpan Data ke Database</w:t>
      </w:r>
    </w:p>
    <w:p w14:paraId="44915F75" w14:textId="77777777" w:rsidR="00807D63" w:rsidRPr="008F6775" w:rsidRDefault="00807D63" w:rsidP="00346688">
      <w:pPr>
        <w:pStyle w:val="ListParagraph"/>
        <w:numPr>
          <w:ilvl w:val="2"/>
          <w:numId w:val="75"/>
        </w:numPr>
        <w:spacing w:line="360" w:lineRule="auto"/>
        <w:rPr>
          <w:rFonts w:ascii="Times New Roman" w:hAnsi="Times New Roman" w:cs="Times New Roman"/>
          <w:b/>
          <w:bCs/>
          <w:lang w:val="en-US"/>
        </w:rPr>
      </w:pPr>
      <w:r w:rsidRPr="008F6775">
        <w:rPr>
          <w:rFonts w:ascii="Times New Roman" w:hAnsi="Times New Roman" w:cs="Times New Roman"/>
          <w:lang w:val="en-US"/>
        </w:rPr>
        <w:t>Data yang telah disetujui akan disimpan ke dalam basis data.</w:t>
      </w:r>
    </w:p>
    <w:p w14:paraId="1807EB91" w14:textId="77777777" w:rsidR="00807D63" w:rsidRPr="008F6775" w:rsidRDefault="00807D63" w:rsidP="00346688">
      <w:pPr>
        <w:pStyle w:val="ListParagraph"/>
        <w:numPr>
          <w:ilvl w:val="2"/>
          <w:numId w:val="75"/>
        </w:numPr>
        <w:spacing w:line="360" w:lineRule="auto"/>
        <w:rPr>
          <w:rFonts w:ascii="Times New Roman" w:hAnsi="Times New Roman" w:cs="Times New Roman"/>
          <w:b/>
          <w:bCs/>
          <w:lang w:val="en-US"/>
        </w:rPr>
      </w:pPr>
      <w:r w:rsidRPr="008F6775">
        <w:rPr>
          <w:rFonts w:ascii="Times New Roman" w:hAnsi="Times New Roman" w:cs="Times New Roman"/>
          <w:lang w:val="en-US"/>
        </w:rPr>
        <w:t>Dua kemungkinan hasil:</w:t>
      </w:r>
    </w:p>
    <w:p w14:paraId="02E4C7E9" w14:textId="77777777" w:rsidR="00807D63" w:rsidRPr="008F6775" w:rsidRDefault="00807D63" w:rsidP="00346688">
      <w:pPr>
        <w:pStyle w:val="ListParagraph"/>
        <w:numPr>
          <w:ilvl w:val="3"/>
          <w:numId w:val="75"/>
        </w:numPr>
        <w:spacing w:line="360" w:lineRule="auto"/>
        <w:rPr>
          <w:rFonts w:ascii="Times New Roman" w:hAnsi="Times New Roman" w:cs="Times New Roman"/>
          <w:b/>
          <w:bCs/>
          <w:lang w:val="en-US"/>
        </w:rPr>
      </w:pPr>
      <w:r w:rsidRPr="008F6775">
        <w:rPr>
          <w:rFonts w:ascii="Times New Roman" w:hAnsi="Times New Roman" w:cs="Times New Roman"/>
          <w:lang w:val="en-US"/>
        </w:rPr>
        <w:t>Berhasil Daftar: Data tersimpan dengan baik.</w:t>
      </w:r>
    </w:p>
    <w:p w14:paraId="1DD5EBE5" w14:textId="77777777" w:rsidR="00807D63" w:rsidRPr="008F6775" w:rsidRDefault="00807D63" w:rsidP="00346688">
      <w:pPr>
        <w:pStyle w:val="ListParagraph"/>
        <w:numPr>
          <w:ilvl w:val="3"/>
          <w:numId w:val="75"/>
        </w:numPr>
        <w:spacing w:line="360" w:lineRule="auto"/>
        <w:rPr>
          <w:rFonts w:ascii="Times New Roman" w:hAnsi="Times New Roman" w:cs="Times New Roman"/>
          <w:b/>
          <w:bCs/>
          <w:lang w:val="en-US"/>
        </w:rPr>
      </w:pPr>
      <w:r w:rsidRPr="008F6775">
        <w:rPr>
          <w:rFonts w:ascii="Times New Roman" w:hAnsi="Times New Roman" w:cs="Times New Roman"/>
          <w:lang w:val="en-US"/>
        </w:rPr>
        <w:t>Gagal Daftar: Terjadi kesalahan saat menyimpan data.</w:t>
      </w:r>
    </w:p>
    <w:p w14:paraId="32C77727" w14:textId="77777777" w:rsidR="00807D63" w:rsidRPr="008F6775" w:rsidRDefault="00807D63" w:rsidP="00346688">
      <w:pPr>
        <w:pStyle w:val="ListParagraph"/>
        <w:numPr>
          <w:ilvl w:val="0"/>
          <w:numId w:val="72"/>
        </w:numPr>
        <w:spacing w:line="360" w:lineRule="auto"/>
        <w:rPr>
          <w:rFonts w:ascii="Times New Roman" w:hAnsi="Times New Roman" w:cs="Times New Roman"/>
          <w:b/>
          <w:bCs/>
          <w:lang w:val="en-US"/>
        </w:rPr>
      </w:pPr>
      <w:r w:rsidRPr="008F6775">
        <w:rPr>
          <w:rFonts w:ascii="Times New Roman" w:hAnsi="Times New Roman" w:cs="Times New Roman"/>
          <w:lang w:val="en-US"/>
        </w:rPr>
        <w:t>Selesai (End)</w:t>
      </w:r>
    </w:p>
    <w:p w14:paraId="2932DE2C" w14:textId="7AA89DB2" w:rsidR="00807D63" w:rsidRPr="008F6775" w:rsidRDefault="00807D63" w:rsidP="00346688">
      <w:pPr>
        <w:pStyle w:val="ListParagraph"/>
        <w:numPr>
          <w:ilvl w:val="0"/>
          <w:numId w:val="71"/>
        </w:numPr>
        <w:spacing w:line="360" w:lineRule="auto"/>
        <w:rPr>
          <w:rFonts w:ascii="Times New Roman" w:hAnsi="Times New Roman" w:cs="Times New Roman"/>
          <w:b/>
          <w:bCs/>
          <w:lang w:val="en-US"/>
        </w:rPr>
      </w:pPr>
      <w:r w:rsidRPr="008F6775">
        <w:rPr>
          <w:rFonts w:ascii="Times New Roman" w:hAnsi="Times New Roman" w:cs="Times New Roman"/>
          <w:lang w:val="en-US"/>
        </w:rPr>
        <w:t>Proses pendaftaran berakhir dengan titik akhir (lingkaran hitam dengan pinggiran putih) setelah menginformasikan pengguna tentang status pendaftaran.</w:t>
      </w:r>
    </w:p>
    <w:p w14:paraId="69FD9075" w14:textId="77777777" w:rsidR="005A5F73" w:rsidRPr="008F6775" w:rsidRDefault="005A5F73" w:rsidP="005A5F73">
      <w:pPr>
        <w:spacing w:line="360" w:lineRule="auto"/>
        <w:rPr>
          <w:rFonts w:ascii="Times New Roman" w:hAnsi="Times New Roman" w:cs="Times New Roman"/>
          <w:b/>
          <w:bCs/>
          <w:lang w:val="en-US"/>
        </w:rPr>
      </w:pPr>
    </w:p>
    <w:p w14:paraId="79F31F85" w14:textId="77777777" w:rsidR="005A5F73" w:rsidRPr="008F6775" w:rsidRDefault="005A5F73" w:rsidP="005A5F73">
      <w:pPr>
        <w:spacing w:line="360" w:lineRule="auto"/>
        <w:rPr>
          <w:rFonts w:ascii="Times New Roman" w:hAnsi="Times New Roman" w:cs="Times New Roman"/>
          <w:b/>
          <w:bCs/>
          <w:lang w:val="en-US"/>
        </w:rPr>
      </w:pPr>
    </w:p>
    <w:p w14:paraId="78CBD31D" w14:textId="77777777" w:rsidR="005A5F73" w:rsidRPr="008F6775" w:rsidRDefault="005A5F73" w:rsidP="005A5F73">
      <w:pPr>
        <w:spacing w:line="360" w:lineRule="auto"/>
        <w:rPr>
          <w:rFonts w:ascii="Times New Roman" w:hAnsi="Times New Roman" w:cs="Times New Roman"/>
          <w:b/>
          <w:bCs/>
          <w:lang w:val="en-US"/>
        </w:rPr>
      </w:pPr>
    </w:p>
    <w:p w14:paraId="31B6B112" w14:textId="02FFDC51" w:rsidR="00807D63" w:rsidRPr="008F6775" w:rsidRDefault="00807D63" w:rsidP="00346688">
      <w:pPr>
        <w:pStyle w:val="Heading4"/>
      </w:pPr>
      <w:r w:rsidRPr="008F6775">
        <w:lastRenderedPageBreak/>
        <w:t>B. Activity Login</w:t>
      </w:r>
    </w:p>
    <w:p w14:paraId="26125797" w14:textId="0A7DD735" w:rsidR="00796851" w:rsidRPr="008F6775" w:rsidRDefault="005A5F73" w:rsidP="00346688">
      <w:pPr>
        <w:spacing w:line="360" w:lineRule="auto"/>
        <w:rPr>
          <w:rFonts w:ascii="Times New Roman" w:hAnsi="Times New Roman" w:cs="Times New Roman"/>
          <w:lang w:val="en-US"/>
        </w:rPr>
      </w:pPr>
      <w:r w:rsidRPr="0081315E">
        <w:rPr>
          <w:noProof/>
        </w:rPr>
        <mc:AlternateContent>
          <mc:Choice Requires="wps">
            <w:drawing>
              <wp:anchor distT="0" distB="0" distL="114300" distR="114300" simplePos="0" relativeHeight="251681792" behindDoc="0" locked="0" layoutInCell="1" allowOverlap="1" wp14:anchorId="18B5BD69" wp14:editId="7C3FFEEC">
                <wp:simplePos x="0" y="0"/>
                <wp:positionH relativeFrom="column">
                  <wp:posOffset>540385</wp:posOffset>
                </wp:positionH>
                <wp:positionV relativeFrom="paragraph">
                  <wp:posOffset>3942715</wp:posOffset>
                </wp:positionV>
                <wp:extent cx="4686935" cy="635"/>
                <wp:effectExtent l="0" t="0" r="0" b="0"/>
                <wp:wrapTopAndBottom/>
                <wp:docPr id="1924023512" name="Text Box 1"/>
                <wp:cNvGraphicFramePr/>
                <a:graphic xmlns:a="http://schemas.openxmlformats.org/drawingml/2006/main">
                  <a:graphicData uri="http://schemas.microsoft.com/office/word/2010/wordprocessingShape">
                    <wps:wsp>
                      <wps:cNvSpPr txBox="1"/>
                      <wps:spPr>
                        <a:xfrm>
                          <a:off x="0" y="0"/>
                          <a:ext cx="4686935" cy="635"/>
                        </a:xfrm>
                        <a:prstGeom prst="rect">
                          <a:avLst/>
                        </a:prstGeom>
                        <a:solidFill>
                          <a:prstClr val="white"/>
                        </a:solidFill>
                        <a:ln>
                          <a:noFill/>
                        </a:ln>
                      </wps:spPr>
                      <wps:txbx>
                        <w:txbxContent>
                          <w:p w14:paraId="7A202609" w14:textId="66C87735" w:rsidR="005A5F73" w:rsidRPr="00A92A3E" w:rsidRDefault="005A5F73" w:rsidP="005A5F73">
                            <w:pPr>
                              <w:pStyle w:val="Caption"/>
                              <w:jc w:val="center"/>
                              <w:rPr>
                                <w:rFonts w:ascii="Times New Roman" w:hAnsi="Times New Roman" w:cs="Times New Roman"/>
                                <w:noProof/>
                                <w:szCs w:val="22"/>
                              </w:rPr>
                            </w:pPr>
                            <w:bookmarkStart w:id="520" w:name="_Toc202281352"/>
                            <w:bookmarkStart w:id="521" w:name="_Toc202282883"/>
                            <w:r>
                              <w:t>Gambar</w:t>
                            </w:r>
                            <w:r w:rsidR="009271E1">
                              <w:t xml:space="preserve"> 2.</w:t>
                            </w:r>
                            <w:r>
                              <w:t xml:space="preserve"> </w:t>
                            </w:r>
                            <w:r>
                              <w:fldChar w:fldCharType="begin"/>
                            </w:r>
                            <w:r>
                              <w:instrText xml:space="preserve"> SEQ Gambar \* ARABIC </w:instrText>
                            </w:r>
                            <w:r>
                              <w:fldChar w:fldCharType="separate"/>
                            </w:r>
                            <w:r w:rsidR="00461B03">
                              <w:rPr>
                                <w:noProof/>
                              </w:rPr>
                              <w:t>3</w:t>
                            </w:r>
                            <w:r>
                              <w:fldChar w:fldCharType="end"/>
                            </w:r>
                            <w:r>
                              <w:t xml:space="preserve"> Activity Login</w:t>
                            </w:r>
                            <w:bookmarkEnd w:id="520"/>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B5BD69" id="_x0000_t202" coordsize="21600,21600" o:spt="202" path="m,l,21600r21600,l21600,xe">
                <v:stroke joinstyle="miter"/>
                <v:path gradientshapeok="t" o:connecttype="rect"/>
              </v:shapetype>
              <v:shape id="Text Box 1" o:spid="_x0000_s1026" type="#_x0000_t202" style="position:absolute;margin-left:42.55pt;margin-top:310.45pt;width:369.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" stroked="f">
                <v:textbox style="mso-fit-shape-to-text:t" inset="0,0,0,0">
                  <w:txbxContent>
                    <w:p w14:paraId="7A202609" w14:textId="66C87735" w:rsidR="005A5F73" w:rsidRPr="00A92A3E" w:rsidRDefault="005A5F73" w:rsidP="005A5F73">
                      <w:pPr>
                        <w:pStyle w:val="Caption"/>
                        <w:jc w:val="center"/>
                        <w:rPr>
                          <w:rFonts w:ascii="Times New Roman" w:hAnsi="Times New Roman" w:cs="Times New Roman"/>
                          <w:noProof/>
                          <w:szCs w:val="22"/>
                        </w:rPr>
                      </w:pPr>
                      <w:bookmarkStart w:id="522" w:name="_Toc202281352"/>
                      <w:bookmarkStart w:id="523" w:name="_Toc202282883"/>
                      <w:r>
                        <w:t>Gambar</w:t>
                      </w:r>
                      <w:r w:rsidR="009271E1">
                        <w:t xml:space="preserve"> 2.</w:t>
                      </w:r>
                      <w:r>
                        <w:t xml:space="preserve"> </w:t>
                      </w:r>
                      <w:r>
                        <w:fldChar w:fldCharType="begin"/>
                      </w:r>
                      <w:r>
                        <w:instrText xml:space="preserve"> SEQ Gambar \* ARABIC </w:instrText>
                      </w:r>
                      <w:r>
                        <w:fldChar w:fldCharType="separate"/>
                      </w:r>
                      <w:r w:rsidR="00461B03">
                        <w:rPr>
                          <w:noProof/>
                        </w:rPr>
                        <w:t>3</w:t>
                      </w:r>
                      <w:r>
                        <w:fldChar w:fldCharType="end"/>
                      </w:r>
                      <w:r>
                        <w:t xml:space="preserve"> Activity Login</w:t>
                      </w:r>
                      <w:bookmarkEnd w:id="522"/>
                      <w:bookmarkEnd w:id="523"/>
                    </w:p>
                  </w:txbxContent>
                </v:textbox>
                <w10:wrap type="topAndBottom"/>
              </v:shape>
            </w:pict>
          </mc:Fallback>
        </mc:AlternateContent>
      </w:r>
      <w:r w:rsidR="00807D63" w:rsidRPr="0081315E">
        <w:rPr>
          <w:rFonts w:ascii="Times New Roman" w:hAnsi="Times New Roman" w:cs="Times New Roman"/>
          <w:noProof/>
          <w:sz w:val="24"/>
        </w:rPr>
        <w:drawing>
          <wp:anchor distT="0" distB="0" distL="0" distR="0" simplePos="0" relativeHeight="251659264" behindDoc="1" locked="0" layoutInCell="1" allowOverlap="1" wp14:anchorId="62E7FC68" wp14:editId="26004A72">
            <wp:simplePos x="0" y="0"/>
            <wp:positionH relativeFrom="page">
              <wp:posOffset>1440180</wp:posOffset>
            </wp:positionH>
            <wp:positionV relativeFrom="paragraph">
              <wp:posOffset>285115</wp:posOffset>
            </wp:positionV>
            <wp:extent cx="4687051" cy="3600640"/>
            <wp:effectExtent l="0" t="0" r="9525" b="9525"/>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3" cstate="print"/>
                    <a:stretch>
                      <a:fillRect/>
                    </a:stretch>
                  </pic:blipFill>
                  <pic:spPr>
                    <a:xfrm>
                      <a:off x="0" y="0"/>
                      <a:ext cx="4687051" cy="3600640"/>
                    </a:xfrm>
                    <a:prstGeom prst="rect">
                      <a:avLst/>
                    </a:prstGeom>
                  </pic:spPr>
                </pic:pic>
              </a:graphicData>
            </a:graphic>
            <wp14:sizeRelH relativeFrom="margin">
              <wp14:pctWidth>0</wp14:pctWidth>
            </wp14:sizeRelH>
            <wp14:sizeRelV relativeFrom="margin">
              <wp14:pctHeight>0</wp14:pctHeight>
            </wp14:sizeRelV>
          </wp:anchor>
        </w:drawing>
      </w:r>
    </w:p>
    <w:p w14:paraId="412260C1" w14:textId="77777777" w:rsidR="005A5F73" w:rsidRPr="008F6775" w:rsidRDefault="005A5F73" w:rsidP="00346688">
      <w:pPr>
        <w:spacing w:line="360" w:lineRule="auto"/>
        <w:rPr>
          <w:rFonts w:ascii="Times New Roman" w:hAnsi="Times New Roman" w:cs="Times New Roman"/>
        </w:rPr>
      </w:pPr>
    </w:p>
    <w:p w14:paraId="417673EC" w14:textId="3E6EF10D" w:rsidR="00807D63" w:rsidRPr="008F6775" w:rsidRDefault="00807D63" w:rsidP="00346688">
      <w:pPr>
        <w:spacing w:line="360" w:lineRule="auto"/>
        <w:rPr>
          <w:rFonts w:ascii="Times New Roman" w:hAnsi="Times New Roman" w:cs="Times New Roman"/>
        </w:rPr>
      </w:pPr>
      <w:r w:rsidRPr="008F6775">
        <w:rPr>
          <w:rFonts w:ascii="Times New Roman" w:hAnsi="Times New Roman" w:cs="Times New Roman"/>
        </w:rPr>
        <w:t>Diagram Aktivitas Login</w:t>
      </w:r>
    </w:p>
    <w:p w14:paraId="7849F128" w14:textId="77777777" w:rsidR="00807D63" w:rsidRPr="008F6775" w:rsidRDefault="00807D63" w:rsidP="00346688">
      <w:pPr>
        <w:numPr>
          <w:ilvl w:val="0"/>
          <w:numId w:val="19"/>
        </w:numPr>
        <w:spacing w:line="360" w:lineRule="auto"/>
        <w:rPr>
          <w:rFonts w:ascii="Times New Roman" w:hAnsi="Times New Roman" w:cs="Times New Roman"/>
          <w:lang w:val="en-US"/>
        </w:rPr>
      </w:pPr>
      <w:r w:rsidRPr="008F6775">
        <w:rPr>
          <w:rFonts w:ascii="Times New Roman" w:hAnsi="Times New Roman" w:cs="Times New Roman"/>
          <w:b/>
          <w:bCs/>
          <w:lang w:val="en-US"/>
        </w:rPr>
        <w:t>Pengguna (User)</w:t>
      </w:r>
    </w:p>
    <w:p w14:paraId="47B59639" w14:textId="77777777" w:rsidR="00807D63" w:rsidRPr="008F6775" w:rsidRDefault="00807D63" w:rsidP="00346688">
      <w:pPr>
        <w:numPr>
          <w:ilvl w:val="1"/>
          <w:numId w:val="19"/>
        </w:numPr>
        <w:spacing w:line="360" w:lineRule="auto"/>
        <w:rPr>
          <w:rFonts w:ascii="Times New Roman" w:hAnsi="Times New Roman" w:cs="Times New Roman"/>
          <w:lang w:val="en-US"/>
        </w:rPr>
      </w:pPr>
      <w:r w:rsidRPr="008F6775">
        <w:rPr>
          <w:rFonts w:ascii="Times New Roman" w:hAnsi="Times New Roman" w:cs="Times New Roman"/>
          <w:b/>
          <w:bCs/>
          <w:lang w:val="en-US"/>
        </w:rPr>
        <w:t>Mulai</w:t>
      </w:r>
      <w:r w:rsidRPr="008F6775">
        <w:rPr>
          <w:rFonts w:ascii="Times New Roman" w:hAnsi="Times New Roman" w:cs="Times New Roman"/>
          <w:lang w:val="en-US"/>
        </w:rPr>
        <w:t>: Proses dimulai.</w:t>
      </w:r>
    </w:p>
    <w:p w14:paraId="1C50EAF1" w14:textId="77777777" w:rsidR="00807D63" w:rsidRPr="008F6775" w:rsidRDefault="00807D63" w:rsidP="00346688">
      <w:pPr>
        <w:numPr>
          <w:ilvl w:val="1"/>
          <w:numId w:val="19"/>
        </w:numPr>
        <w:spacing w:line="360" w:lineRule="auto"/>
        <w:rPr>
          <w:rFonts w:ascii="Times New Roman" w:hAnsi="Times New Roman" w:cs="Times New Roman"/>
          <w:lang w:val="en-US"/>
        </w:rPr>
      </w:pPr>
      <w:r w:rsidRPr="008F6775">
        <w:rPr>
          <w:rFonts w:ascii="Times New Roman" w:hAnsi="Times New Roman" w:cs="Times New Roman"/>
          <w:b/>
          <w:bCs/>
          <w:lang w:val="en-US"/>
        </w:rPr>
        <w:t>Membuka Halaman Login</w:t>
      </w:r>
      <w:r w:rsidRPr="008F6775">
        <w:rPr>
          <w:rFonts w:ascii="Times New Roman" w:hAnsi="Times New Roman" w:cs="Times New Roman"/>
          <w:lang w:val="en-US"/>
        </w:rPr>
        <w:t>: Pengguna membuka halaman untuk login.</w:t>
      </w:r>
    </w:p>
    <w:p w14:paraId="6751D80B" w14:textId="77777777" w:rsidR="00807D63" w:rsidRPr="008F6775" w:rsidRDefault="00807D63" w:rsidP="00346688">
      <w:pPr>
        <w:numPr>
          <w:ilvl w:val="1"/>
          <w:numId w:val="19"/>
        </w:numPr>
        <w:spacing w:line="360" w:lineRule="auto"/>
        <w:rPr>
          <w:rFonts w:ascii="Times New Roman" w:hAnsi="Times New Roman" w:cs="Times New Roman"/>
          <w:lang w:val="en-US"/>
        </w:rPr>
      </w:pPr>
      <w:r w:rsidRPr="008F6775">
        <w:rPr>
          <w:rFonts w:ascii="Times New Roman" w:hAnsi="Times New Roman" w:cs="Times New Roman"/>
          <w:b/>
          <w:bCs/>
          <w:lang w:val="en-US"/>
        </w:rPr>
        <w:t>Mengisi Username dan Password</w:t>
      </w:r>
      <w:r w:rsidRPr="008F6775">
        <w:rPr>
          <w:rFonts w:ascii="Times New Roman" w:hAnsi="Times New Roman" w:cs="Times New Roman"/>
          <w:lang w:val="en-US"/>
        </w:rPr>
        <w:t>: Pengguna memasukkan informasi login.</w:t>
      </w:r>
    </w:p>
    <w:p w14:paraId="49DA1C8D" w14:textId="77777777" w:rsidR="00807D63" w:rsidRPr="008F6775" w:rsidRDefault="00807D63" w:rsidP="00346688">
      <w:pPr>
        <w:numPr>
          <w:ilvl w:val="1"/>
          <w:numId w:val="19"/>
        </w:numPr>
        <w:spacing w:line="360" w:lineRule="auto"/>
        <w:rPr>
          <w:rFonts w:ascii="Times New Roman" w:hAnsi="Times New Roman" w:cs="Times New Roman"/>
          <w:lang w:val="en-US"/>
        </w:rPr>
      </w:pPr>
      <w:r w:rsidRPr="008F6775">
        <w:rPr>
          <w:rFonts w:ascii="Times New Roman" w:hAnsi="Times New Roman" w:cs="Times New Roman"/>
          <w:b/>
          <w:bCs/>
          <w:lang w:val="en-US"/>
        </w:rPr>
        <w:t>Login</w:t>
      </w:r>
      <w:r w:rsidRPr="008F6775">
        <w:rPr>
          <w:rFonts w:ascii="Times New Roman" w:hAnsi="Times New Roman" w:cs="Times New Roman"/>
          <w:lang w:val="en-US"/>
        </w:rPr>
        <w:t>: Pengguna menekan tombol login.</w:t>
      </w:r>
    </w:p>
    <w:p w14:paraId="4F861F0B" w14:textId="77777777" w:rsidR="00807D63" w:rsidRPr="008F6775" w:rsidRDefault="00807D63" w:rsidP="00346688">
      <w:pPr>
        <w:numPr>
          <w:ilvl w:val="0"/>
          <w:numId w:val="19"/>
        </w:numPr>
        <w:spacing w:line="360" w:lineRule="auto"/>
        <w:rPr>
          <w:rFonts w:ascii="Times New Roman" w:hAnsi="Times New Roman" w:cs="Times New Roman"/>
          <w:lang w:val="en-US"/>
        </w:rPr>
      </w:pPr>
      <w:r w:rsidRPr="008F6775">
        <w:rPr>
          <w:rFonts w:ascii="Times New Roman" w:hAnsi="Times New Roman" w:cs="Times New Roman"/>
          <w:b/>
          <w:bCs/>
          <w:lang w:val="en-US"/>
        </w:rPr>
        <w:t>Sistem</w:t>
      </w:r>
    </w:p>
    <w:p w14:paraId="6761D052" w14:textId="77777777" w:rsidR="00807D63" w:rsidRPr="008F6775" w:rsidRDefault="00807D63" w:rsidP="00346688">
      <w:pPr>
        <w:numPr>
          <w:ilvl w:val="1"/>
          <w:numId w:val="19"/>
        </w:numPr>
        <w:spacing w:line="360" w:lineRule="auto"/>
        <w:rPr>
          <w:rFonts w:ascii="Times New Roman" w:hAnsi="Times New Roman" w:cs="Times New Roman"/>
          <w:lang w:val="en-US"/>
        </w:rPr>
      </w:pPr>
      <w:r w:rsidRPr="008F6775">
        <w:rPr>
          <w:rFonts w:ascii="Times New Roman" w:hAnsi="Times New Roman" w:cs="Times New Roman"/>
          <w:b/>
          <w:bCs/>
          <w:lang w:val="en-US"/>
        </w:rPr>
        <w:t>Jika Username Valid</w:t>
      </w:r>
      <w:r w:rsidRPr="008F6775">
        <w:rPr>
          <w:rFonts w:ascii="Times New Roman" w:hAnsi="Times New Roman" w:cs="Times New Roman"/>
          <w:lang w:val="en-US"/>
        </w:rPr>
        <w:t>: Sistem memeriksa validitas username.</w:t>
      </w:r>
    </w:p>
    <w:p w14:paraId="2E81C623" w14:textId="77777777" w:rsidR="00807D63" w:rsidRPr="008F6775" w:rsidRDefault="00807D63" w:rsidP="00346688">
      <w:pPr>
        <w:numPr>
          <w:ilvl w:val="2"/>
          <w:numId w:val="19"/>
        </w:numPr>
        <w:spacing w:line="360" w:lineRule="auto"/>
        <w:rPr>
          <w:rFonts w:ascii="Times New Roman" w:hAnsi="Times New Roman" w:cs="Times New Roman"/>
          <w:lang w:val="en-US"/>
        </w:rPr>
      </w:pPr>
      <w:r w:rsidRPr="008F6775">
        <w:rPr>
          <w:rFonts w:ascii="Times New Roman" w:hAnsi="Times New Roman" w:cs="Times New Roman"/>
          <w:b/>
          <w:bCs/>
          <w:lang w:val="en-US"/>
        </w:rPr>
        <w:t>Ya</w:t>
      </w:r>
      <w:r w:rsidRPr="008F6775">
        <w:rPr>
          <w:rFonts w:ascii="Times New Roman" w:hAnsi="Times New Roman" w:cs="Times New Roman"/>
          <w:lang w:val="en-US"/>
        </w:rPr>
        <w:t>: Sistem mengarahkan ke:</w:t>
      </w:r>
    </w:p>
    <w:p w14:paraId="439AF937" w14:textId="77777777" w:rsidR="00807D63" w:rsidRPr="008F6775" w:rsidRDefault="00807D63" w:rsidP="00346688">
      <w:pPr>
        <w:numPr>
          <w:ilvl w:val="3"/>
          <w:numId w:val="19"/>
        </w:numPr>
        <w:spacing w:line="360" w:lineRule="auto"/>
        <w:rPr>
          <w:rFonts w:ascii="Times New Roman" w:hAnsi="Times New Roman" w:cs="Times New Roman"/>
          <w:lang w:val="en-US"/>
        </w:rPr>
      </w:pPr>
      <w:r w:rsidRPr="008F6775">
        <w:rPr>
          <w:rFonts w:ascii="Times New Roman" w:hAnsi="Times New Roman" w:cs="Times New Roman"/>
          <w:b/>
          <w:bCs/>
          <w:lang w:val="en-US"/>
        </w:rPr>
        <w:t>Halaman Dashboard</w:t>
      </w:r>
      <w:r w:rsidRPr="008F6775">
        <w:rPr>
          <w:rFonts w:ascii="Times New Roman" w:hAnsi="Times New Roman" w:cs="Times New Roman"/>
          <w:lang w:val="en-US"/>
        </w:rPr>
        <w:t>: Pengguna diarahkan ke dashboard setelah login berhasil.</w:t>
      </w:r>
    </w:p>
    <w:p w14:paraId="2B579E48" w14:textId="77777777" w:rsidR="00807D63" w:rsidRPr="008F6775" w:rsidRDefault="00807D63" w:rsidP="00346688">
      <w:pPr>
        <w:numPr>
          <w:ilvl w:val="2"/>
          <w:numId w:val="19"/>
        </w:numPr>
        <w:spacing w:line="360" w:lineRule="auto"/>
        <w:rPr>
          <w:rFonts w:ascii="Times New Roman" w:hAnsi="Times New Roman" w:cs="Times New Roman"/>
          <w:lang w:val="en-US"/>
        </w:rPr>
      </w:pPr>
      <w:r w:rsidRPr="008F6775">
        <w:rPr>
          <w:rFonts w:ascii="Times New Roman" w:hAnsi="Times New Roman" w:cs="Times New Roman"/>
          <w:b/>
          <w:bCs/>
          <w:lang w:val="en-US"/>
        </w:rPr>
        <w:lastRenderedPageBreak/>
        <w:t>Tidak</w:t>
      </w:r>
      <w:r w:rsidRPr="008F6775">
        <w:rPr>
          <w:rFonts w:ascii="Times New Roman" w:hAnsi="Times New Roman" w:cs="Times New Roman"/>
          <w:lang w:val="en-US"/>
        </w:rPr>
        <w:t>: Sistem menampilkan:</w:t>
      </w:r>
    </w:p>
    <w:p w14:paraId="5B5FE7D4" w14:textId="77777777" w:rsidR="00807D63" w:rsidRPr="008F6775" w:rsidRDefault="00807D63" w:rsidP="00346688">
      <w:pPr>
        <w:numPr>
          <w:ilvl w:val="3"/>
          <w:numId w:val="19"/>
        </w:numPr>
        <w:spacing w:line="360" w:lineRule="auto"/>
        <w:rPr>
          <w:rFonts w:ascii="Times New Roman" w:hAnsi="Times New Roman" w:cs="Times New Roman"/>
          <w:lang w:val="en-US"/>
        </w:rPr>
      </w:pPr>
      <w:r w:rsidRPr="008F6775">
        <w:rPr>
          <w:rFonts w:ascii="Times New Roman" w:hAnsi="Times New Roman" w:cs="Times New Roman"/>
          <w:b/>
          <w:bCs/>
          <w:lang w:val="en-US"/>
        </w:rPr>
        <w:t>Kesalahan Username atau Password</w:t>
      </w:r>
      <w:r w:rsidRPr="008F6775">
        <w:rPr>
          <w:rFonts w:ascii="Times New Roman" w:hAnsi="Times New Roman" w:cs="Times New Roman"/>
          <w:lang w:val="en-US"/>
        </w:rPr>
        <w:t>: Pesan kesalahan jika informasi login tidak valid.</w:t>
      </w:r>
    </w:p>
    <w:p w14:paraId="094D8849" w14:textId="77777777" w:rsidR="00807D63" w:rsidRPr="008F6775" w:rsidRDefault="00807D63" w:rsidP="00346688">
      <w:pPr>
        <w:numPr>
          <w:ilvl w:val="0"/>
          <w:numId w:val="19"/>
        </w:numPr>
        <w:spacing w:line="360" w:lineRule="auto"/>
        <w:rPr>
          <w:rFonts w:ascii="Times New Roman" w:hAnsi="Times New Roman" w:cs="Times New Roman"/>
          <w:lang w:val="en-US"/>
        </w:rPr>
      </w:pPr>
      <w:r w:rsidRPr="008F6775">
        <w:rPr>
          <w:rFonts w:ascii="Times New Roman" w:hAnsi="Times New Roman" w:cs="Times New Roman"/>
          <w:b/>
          <w:bCs/>
          <w:lang w:val="en-US"/>
        </w:rPr>
        <w:t>Selesai</w:t>
      </w:r>
      <w:r w:rsidRPr="008F6775">
        <w:rPr>
          <w:rFonts w:ascii="Times New Roman" w:hAnsi="Times New Roman" w:cs="Times New Roman"/>
          <w:lang w:val="en-US"/>
        </w:rPr>
        <w:t>: Proses login selesai.</w:t>
      </w:r>
    </w:p>
    <w:p w14:paraId="0290DFD2" w14:textId="581D41D7" w:rsidR="00807D63" w:rsidRPr="008F6775" w:rsidRDefault="00D80CE3" w:rsidP="00346688">
      <w:pPr>
        <w:pStyle w:val="Heading4"/>
      </w:pPr>
      <w:r w:rsidRPr="008F6775">
        <w:t>C</w:t>
      </w:r>
      <w:r w:rsidR="00317389" w:rsidRPr="008F6775">
        <w:t xml:space="preserve">. </w:t>
      </w:r>
      <w:r w:rsidR="00807D63" w:rsidRPr="008F6775">
        <w:t>Activity Pemesanan Konsultasi</w:t>
      </w:r>
    </w:p>
    <w:p w14:paraId="290B7A12" w14:textId="77777777" w:rsidR="005A5F73" w:rsidRPr="008F6775" w:rsidRDefault="00724773" w:rsidP="005A5F73">
      <w:pPr>
        <w:pStyle w:val="ListParagraph"/>
        <w:keepNext/>
        <w:spacing w:line="360" w:lineRule="auto"/>
        <w:ind w:left="360"/>
      </w:pPr>
      <w:r w:rsidRPr="0081315E">
        <w:rPr>
          <w:rFonts w:ascii="Times New Roman" w:hAnsi="Times New Roman" w:cs="Times New Roman"/>
          <w:noProof/>
          <w:sz w:val="20"/>
        </w:rPr>
        <w:drawing>
          <wp:inline distT="0" distB="0" distL="0" distR="0" wp14:anchorId="1E8F5EDC" wp14:editId="7D36EC12">
            <wp:extent cx="4383285" cy="3209544"/>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4" cstate="print"/>
                    <a:stretch>
                      <a:fillRect/>
                    </a:stretch>
                  </pic:blipFill>
                  <pic:spPr>
                    <a:xfrm>
                      <a:off x="0" y="0"/>
                      <a:ext cx="4383285" cy="3209544"/>
                    </a:xfrm>
                    <a:prstGeom prst="rect">
                      <a:avLst/>
                    </a:prstGeom>
                  </pic:spPr>
                </pic:pic>
              </a:graphicData>
            </a:graphic>
          </wp:inline>
        </w:drawing>
      </w:r>
    </w:p>
    <w:p w14:paraId="7592925E" w14:textId="6A9DFF41" w:rsidR="00724773" w:rsidRPr="008F6775" w:rsidRDefault="005A5F73" w:rsidP="005A5F73">
      <w:pPr>
        <w:pStyle w:val="Caption"/>
        <w:ind w:left="2410"/>
        <w:rPr>
          <w:rFonts w:ascii="Times New Roman" w:hAnsi="Times New Roman" w:cs="Times New Roman"/>
          <w:color w:val="auto"/>
          <w:lang w:val="en-ID"/>
          <w:rPrChange w:id="524" w:author="Lingga Safitri" w:date="2025-07-01T17:21:00Z" w16du:dateUtc="2025-07-01T10:21:00Z">
            <w:rPr>
              <w:rFonts w:ascii="Times New Roman" w:hAnsi="Times New Roman" w:cs="Times New Roman"/>
              <w:lang w:val="en-ID"/>
            </w:rPr>
          </w:rPrChange>
        </w:rPr>
      </w:pPr>
      <w:bookmarkStart w:id="525" w:name="_Toc202281353"/>
      <w:bookmarkStart w:id="526" w:name="_Toc202282884"/>
      <w:r w:rsidRPr="008F6775">
        <w:rPr>
          <w:color w:val="auto"/>
          <w:rPrChange w:id="527" w:author="Lingga Safitri" w:date="2025-07-01T17:21:00Z" w16du:dateUtc="2025-07-01T10:21:00Z">
            <w:rPr/>
          </w:rPrChange>
        </w:rPr>
        <w:t xml:space="preserve">Gambar </w:t>
      </w:r>
      <w:r w:rsidR="009271E1" w:rsidRPr="008F6775">
        <w:rPr>
          <w:color w:val="auto"/>
          <w:rPrChange w:id="528" w:author="Lingga Safitri" w:date="2025-07-01T17:21:00Z" w16du:dateUtc="2025-07-01T10:21:00Z">
            <w:rPr/>
          </w:rPrChange>
        </w:rPr>
        <w:t>2.</w:t>
      </w:r>
      <w:r w:rsidRPr="008F6775">
        <w:rPr>
          <w:color w:val="auto"/>
          <w:rPrChange w:id="529" w:author="Lingga Safitri" w:date="2025-07-01T17:21:00Z" w16du:dateUtc="2025-07-01T10:21:00Z">
            <w:rPr/>
          </w:rPrChange>
        </w:rPr>
        <w:fldChar w:fldCharType="begin"/>
      </w:r>
      <w:r w:rsidRPr="008F6775">
        <w:rPr>
          <w:color w:val="auto"/>
          <w:rPrChange w:id="530" w:author="Lingga Safitri" w:date="2025-07-01T17:21:00Z" w16du:dateUtc="2025-07-01T10:21:00Z">
            <w:rPr/>
          </w:rPrChange>
        </w:rPr>
        <w:instrText xml:space="preserve"> SEQ Gambar \* ARABIC </w:instrText>
      </w:r>
      <w:r w:rsidRPr="008F6775">
        <w:rPr>
          <w:color w:val="auto"/>
          <w:rPrChange w:id="531" w:author="Lingga Safitri" w:date="2025-07-01T17:21:00Z" w16du:dateUtc="2025-07-01T10:21:00Z">
            <w:rPr/>
          </w:rPrChange>
        </w:rPr>
        <w:fldChar w:fldCharType="separate"/>
      </w:r>
      <w:r w:rsidR="00461B03">
        <w:rPr>
          <w:noProof/>
          <w:color w:val="auto"/>
        </w:rPr>
        <w:t>4</w:t>
      </w:r>
      <w:r w:rsidRPr="008F6775">
        <w:rPr>
          <w:color w:val="auto"/>
          <w:rPrChange w:id="532" w:author="Lingga Safitri" w:date="2025-07-01T17:21:00Z" w16du:dateUtc="2025-07-01T10:21:00Z">
            <w:rPr/>
          </w:rPrChange>
        </w:rPr>
        <w:fldChar w:fldCharType="end"/>
      </w:r>
      <w:r w:rsidRPr="008F6775">
        <w:rPr>
          <w:color w:val="auto"/>
          <w:rPrChange w:id="533" w:author="Lingga Safitri" w:date="2025-07-01T17:21:00Z" w16du:dateUtc="2025-07-01T10:21:00Z">
            <w:rPr/>
          </w:rPrChange>
        </w:rPr>
        <w:t xml:space="preserve"> Activity Pemesan Makanan</w:t>
      </w:r>
      <w:bookmarkEnd w:id="525"/>
      <w:bookmarkEnd w:id="526"/>
    </w:p>
    <w:p w14:paraId="6D418D8C" w14:textId="77777777" w:rsidR="00724773" w:rsidRPr="008F6775" w:rsidRDefault="00724773" w:rsidP="00346688">
      <w:pPr>
        <w:pStyle w:val="ListParagraph"/>
        <w:spacing w:line="360" w:lineRule="auto"/>
        <w:ind w:left="360"/>
        <w:rPr>
          <w:rFonts w:ascii="Times New Roman" w:hAnsi="Times New Roman" w:cs="Times New Roman"/>
          <w:lang w:val="en-US"/>
        </w:rPr>
      </w:pPr>
      <w:r w:rsidRPr="008F6775">
        <w:rPr>
          <w:rFonts w:ascii="Times New Roman" w:hAnsi="Times New Roman" w:cs="Times New Roman"/>
          <w:b/>
          <w:bCs/>
          <w:lang w:val="en-US"/>
        </w:rPr>
        <w:t>Diagram Proses Pengguna dan Sistem</w:t>
      </w:r>
    </w:p>
    <w:p w14:paraId="06E01B1D" w14:textId="77777777" w:rsidR="00724773" w:rsidRPr="008F6775" w:rsidRDefault="00724773" w:rsidP="00346688">
      <w:pPr>
        <w:pStyle w:val="ListParagraph"/>
        <w:spacing w:line="360" w:lineRule="auto"/>
        <w:ind w:left="360"/>
        <w:rPr>
          <w:rFonts w:ascii="Times New Roman" w:hAnsi="Times New Roman" w:cs="Times New Roman"/>
          <w:lang w:val="en-US"/>
        </w:rPr>
      </w:pPr>
      <w:r w:rsidRPr="008F6775">
        <w:rPr>
          <w:rFonts w:ascii="Times New Roman" w:hAnsi="Times New Roman" w:cs="Times New Roman"/>
          <w:b/>
          <w:bCs/>
          <w:lang w:val="en-US"/>
        </w:rPr>
        <w:t>1. Pengguna (User)</w:t>
      </w:r>
    </w:p>
    <w:p w14:paraId="5E7CE6B3" w14:textId="77777777" w:rsidR="00724773" w:rsidRPr="008F6775" w:rsidRDefault="00724773" w:rsidP="00346688">
      <w:pPr>
        <w:pStyle w:val="ListParagraph"/>
        <w:numPr>
          <w:ilvl w:val="0"/>
          <w:numId w:val="20"/>
        </w:numPr>
        <w:spacing w:line="360" w:lineRule="auto"/>
        <w:rPr>
          <w:rFonts w:ascii="Times New Roman" w:hAnsi="Times New Roman" w:cs="Times New Roman"/>
          <w:lang w:val="en-US"/>
        </w:rPr>
      </w:pPr>
      <w:r w:rsidRPr="008F6775">
        <w:rPr>
          <w:rFonts w:ascii="Times New Roman" w:hAnsi="Times New Roman" w:cs="Times New Roman"/>
          <w:lang w:val="en-US"/>
        </w:rPr>
        <w:t>Memulai</w:t>
      </w:r>
    </w:p>
    <w:p w14:paraId="78AB3F95" w14:textId="77777777" w:rsidR="00724773" w:rsidRPr="008F6775" w:rsidRDefault="00724773" w:rsidP="00346688">
      <w:pPr>
        <w:pStyle w:val="ListParagraph"/>
        <w:numPr>
          <w:ilvl w:val="1"/>
          <w:numId w:val="20"/>
        </w:numPr>
        <w:spacing w:line="360" w:lineRule="auto"/>
        <w:rPr>
          <w:rFonts w:ascii="Times New Roman" w:hAnsi="Times New Roman" w:cs="Times New Roman"/>
          <w:lang w:val="en-US"/>
        </w:rPr>
      </w:pPr>
      <w:r w:rsidRPr="008F6775">
        <w:rPr>
          <w:rFonts w:ascii="Times New Roman" w:hAnsi="Times New Roman" w:cs="Times New Roman"/>
          <w:lang w:val="en-US"/>
        </w:rPr>
        <w:t>Masuk dan login di dashboard</w:t>
      </w:r>
    </w:p>
    <w:p w14:paraId="5CB3402C" w14:textId="77777777" w:rsidR="00724773" w:rsidRPr="008F6775" w:rsidRDefault="00724773" w:rsidP="00346688">
      <w:pPr>
        <w:pStyle w:val="ListParagraph"/>
        <w:spacing w:line="360" w:lineRule="auto"/>
        <w:ind w:left="360"/>
        <w:rPr>
          <w:rFonts w:ascii="Times New Roman" w:hAnsi="Times New Roman" w:cs="Times New Roman"/>
          <w:lang w:val="en-US"/>
        </w:rPr>
      </w:pPr>
      <w:r w:rsidRPr="008F6775">
        <w:rPr>
          <w:rFonts w:ascii="Times New Roman" w:hAnsi="Times New Roman" w:cs="Times New Roman"/>
          <w:b/>
          <w:bCs/>
          <w:lang w:val="en-US"/>
        </w:rPr>
        <w:t>2. Sistem</w:t>
      </w:r>
    </w:p>
    <w:p w14:paraId="63B1BA5D" w14:textId="77777777" w:rsidR="00724773" w:rsidRPr="008F6775" w:rsidRDefault="00724773" w:rsidP="00346688">
      <w:pPr>
        <w:pStyle w:val="ListParagraph"/>
        <w:numPr>
          <w:ilvl w:val="0"/>
          <w:numId w:val="21"/>
        </w:numPr>
        <w:spacing w:line="360" w:lineRule="auto"/>
        <w:rPr>
          <w:rFonts w:ascii="Times New Roman" w:hAnsi="Times New Roman" w:cs="Times New Roman"/>
          <w:lang w:val="en-US"/>
        </w:rPr>
      </w:pPr>
      <w:r w:rsidRPr="008F6775">
        <w:rPr>
          <w:rFonts w:ascii="Times New Roman" w:hAnsi="Times New Roman" w:cs="Times New Roman"/>
          <w:lang w:val="en-US"/>
        </w:rPr>
        <w:t>Menampilkan daftar dokter</w:t>
      </w:r>
    </w:p>
    <w:p w14:paraId="34476E95" w14:textId="77777777" w:rsidR="00724773" w:rsidRPr="008F6775" w:rsidRDefault="00724773" w:rsidP="00346688">
      <w:pPr>
        <w:pStyle w:val="ListParagraph"/>
        <w:numPr>
          <w:ilvl w:val="1"/>
          <w:numId w:val="21"/>
        </w:numPr>
        <w:spacing w:line="360" w:lineRule="auto"/>
        <w:rPr>
          <w:rFonts w:ascii="Times New Roman" w:hAnsi="Times New Roman" w:cs="Times New Roman"/>
          <w:lang w:val="en-US"/>
        </w:rPr>
      </w:pPr>
      <w:r w:rsidRPr="008F6775">
        <w:rPr>
          <w:rFonts w:ascii="Times New Roman" w:hAnsi="Times New Roman" w:cs="Times New Roman"/>
          <w:lang w:val="en-US"/>
        </w:rPr>
        <w:t>Memilih salah satu dokter</w:t>
      </w:r>
    </w:p>
    <w:p w14:paraId="336A1A14" w14:textId="77777777" w:rsidR="00724773" w:rsidRPr="008F6775" w:rsidRDefault="00724773" w:rsidP="00346688">
      <w:pPr>
        <w:pStyle w:val="ListParagraph"/>
        <w:numPr>
          <w:ilvl w:val="1"/>
          <w:numId w:val="21"/>
        </w:numPr>
        <w:spacing w:line="360" w:lineRule="auto"/>
        <w:rPr>
          <w:rFonts w:ascii="Times New Roman" w:hAnsi="Times New Roman" w:cs="Times New Roman"/>
          <w:lang w:val="en-US"/>
        </w:rPr>
      </w:pPr>
      <w:r w:rsidRPr="008F6775">
        <w:rPr>
          <w:rFonts w:ascii="Times New Roman" w:hAnsi="Times New Roman" w:cs="Times New Roman"/>
          <w:lang w:val="en-US"/>
        </w:rPr>
        <w:t>Mengisi keluhan pada kolom yang disediakan</w:t>
      </w:r>
    </w:p>
    <w:p w14:paraId="087743D7" w14:textId="77777777" w:rsidR="00724773" w:rsidRPr="008F6775" w:rsidRDefault="00724773" w:rsidP="00346688">
      <w:pPr>
        <w:pStyle w:val="ListParagraph"/>
        <w:numPr>
          <w:ilvl w:val="0"/>
          <w:numId w:val="21"/>
        </w:numPr>
        <w:spacing w:line="360" w:lineRule="auto"/>
        <w:rPr>
          <w:rFonts w:ascii="Times New Roman" w:hAnsi="Times New Roman" w:cs="Times New Roman"/>
          <w:lang w:val="en-US"/>
        </w:rPr>
      </w:pPr>
      <w:r w:rsidRPr="008F6775">
        <w:rPr>
          <w:rFonts w:ascii="Times New Roman" w:hAnsi="Times New Roman" w:cs="Times New Roman"/>
          <w:lang w:val="en-US"/>
        </w:rPr>
        <w:t>Kirim pesan konsultasi</w:t>
      </w:r>
    </w:p>
    <w:p w14:paraId="62724906" w14:textId="77777777" w:rsidR="00724773" w:rsidRPr="008F6775" w:rsidRDefault="00724773" w:rsidP="00346688">
      <w:pPr>
        <w:pStyle w:val="ListParagraph"/>
        <w:numPr>
          <w:ilvl w:val="0"/>
          <w:numId w:val="21"/>
        </w:numPr>
        <w:spacing w:line="360" w:lineRule="auto"/>
        <w:rPr>
          <w:rFonts w:ascii="Times New Roman" w:hAnsi="Times New Roman" w:cs="Times New Roman"/>
          <w:lang w:val="en-US"/>
        </w:rPr>
      </w:pPr>
      <w:r w:rsidRPr="008F6775">
        <w:rPr>
          <w:rFonts w:ascii="Times New Roman" w:hAnsi="Times New Roman" w:cs="Times New Roman"/>
          <w:lang w:val="en-US"/>
        </w:rPr>
        <w:t>Menyimpan data konsultasi</w:t>
      </w:r>
    </w:p>
    <w:p w14:paraId="556854AE" w14:textId="77777777" w:rsidR="00724773" w:rsidRPr="008F6775" w:rsidRDefault="00724773" w:rsidP="00346688">
      <w:pPr>
        <w:pStyle w:val="ListParagraph"/>
        <w:numPr>
          <w:ilvl w:val="0"/>
          <w:numId w:val="21"/>
        </w:numPr>
        <w:spacing w:line="360" w:lineRule="auto"/>
        <w:rPr>
          <w:rFonts w:ascii="Times New Roman" w:hAnsi="Times New Roman" w:cs="Times New Roman"/>
          <w:lang w:val="en-US"/>
        </w:rPr>
      </w:pPr>
      <w:r w:rsidRPr="008F6775">
        <w:rPr>
          <w:rFonts w:ascii="Times New Roman" w:hAnsi="Times New Roman" w:cs="Times New Roman"/>
          <w:lang w:val="en-US"/>
        </w:rPr>
        <w:t>Data berhasil dikirim</w:t>
      </w:r>
    </w:p>
    <w:p w14:paraId="58878D03" w14:textId="77777777" w:rsidR="00724773" w:rsidRPr="008F6775" w:rsidRDefault="00724773" w:rsidP="00346688">
      <w:pPr>
        <w:pStyle w:val="ListParagraph"/>
        <w:spacing w:line="360" w:lineRule="auto"/>
        <w:ind w:left="360"/>
        <w:rPr>
          <w:rFonts w:ascii="Times New Roman" w:hAnsi="Times New Roman" w:cs="Times New Roman"/>
          <w:lang w:val="en-ID"/>
        </w:rPr>
      </w:pPr>
    </w:p>
    <w:p w14:paraId="0D9DC410" w14:textId="77777777" w:rsidR="005A5F73" w:rsidRPr="008F6775" w:rsidRDefault="005A5F73" w:rsidP="00346688">
      <w:pPr>
        <w:pStyle w:val="ListParagraph"/>
        <w:spacing w:line="360" w:lineRule="auto"/>
        <w:ind w:left="360"/>
        <w:rPr>
          <w:rFonts w:ascii="Times New Roman" w:hAnsi="Times New Roman" w:cs="Times New Roman"/>
          <w:lang w:val="en-ID"/>
        </w:rPr>
      </w:pPr>
    </w:p>
    <w:p w14:paraId="13026B63" w14:textId="77777777" w:rsidR="005A5F73" w:rsidRPr="008F6775" w:rsidRDefault="005A5F73" w:rsidP="00346688">
      <w:pPr>
        <w:pStyle w:val="ListParagraph"/>
        <w:spacing w:line="360" w:lineRule="auto"/>
        <w:ind w:left="360"/>
        <w:rPr>
          <w:rFonts w:ascii="Times New Roman" w:hAnsi="Times New Roman" w:cs="Times New Roman"/>
          <w:lang w:val="en-ID"/>
        </w:rPr>
      </w:pPr>
    </w:p>
    <w:p w14:paraId="4E358657" w14:textId="72FCC0B8" w:rsidR="00807D63" w:rsidRPr="008F6775" w:rsidRDefault="00D80CE3" w:rsidP="00346688">
      <w:pPr>
        <w:pStyle w:val="Heading4"/>
      </w:pPr>
      <w:r w:rsidRPr="008F6775">
        <w:lastRenderedPageBreak/>
        <w:t>D</w:t>
      </w:r>
      <w:r w:rsidR="00317389" w:rsidRPr="008F6775">
        <w:t xml:space="preserve">. </w:t>
      </w:r>
      <w:r w:rsidR="00724773" w:rsidRPr="008F6775">
        <w:t>Activity Kelola Dokter</w:t>
      </w:r>
    </w:p>
    <w:p w14:paraId="350E4361" w14:textId="355EA6C0" w:rsidR="005A5F73" w:rsidRPr="008F6775" w:rsidRDefault="005A5F73" w:rsidP="005A5F73">
      <w:pPr>
        <w:pStyle w:val="ListParagraph"/>
        <w:spacing w:line="360" w:lineRule="auto"/>
        <w:ind w:left="360"/>
        <w:rPr>
          <w:rFonts w:ascii="Times New Roman" w:hAnsi="Times New Roman" w:cs="Times New Roman"/>
          <w:lang w:val="en-ID"/>
        </w:rPr>
      </w:pPr>
      <w:r w:rsidRPr="0081315E">
        <w:rPr>
          <w:noProof/>
        </w:rPr>
        <mc:AlternateContent>
          <mc:Choice Requires="wps">
            <w:drawing>
              <wp:anchor distT="0" distB="0" distL="114300" distR="114300" simplePos="0" relativeHeight="251683840" behindDoc="0" locked="0" layoutInCell="1" allowOverlap="1" wp14:anchorId="319F9681" wp14:editId="77FB2DDB">
                <wp:simplePos x="0" y="0"/>
                <wp:positionH relativeFrom="column">
                  <wp:posOffset>546735</wp:posOffset>
                </wp:positionH>
                <wp:positionV relativeFrom="paragraph">
                  <wp:posOffset>3660140</wp:posOffset>
                </wp:positionV>
                <wp:extent cx="4685665" cy="635"/>
                <wp:effectExtent l="0" t="0" r="0" b="0"/>
                <wp:wrapTopAndBottom/>
                <wp:docPr id="1607207654" name="Text Box 1"/>
                <wp:cNvGraphicFramePr/>
                <a:graphic xmlns:a="http://schemas.openxmlformats.org/drawingml/2006/main">
                  <a:graphicData uri="http://schemas.microsoft.com/office/word/2010/wordprocessingShape">
                    <wps:wsp>
                      <wps:cNvSpPr txBox="1"/>
                      <wps:spPr>
                        <a:xfrm>
                          <a:off x="0" y="0"/>
                          <a:ext cx="4685665" cy="635"/>
                        </a:xfrm>
                        <a:prstGeom prst="rect">
                          <a:avLst/>
                        </a:prstGeom>
                        <a:solidFill>
                          <a:prstClr val="white"/>
                        </a:solidFill>
                        <a:ln>
                          <a:noFill/>
                        </a:ln>
                      </wps:spPr>
                      <wps:txbx>
                        <w:txbxContent>
                          <w:p w14:paraId="273248EA" w14:textId="618E6645" w:rsidR="005A5F73" w:rsidRPr="007B022D" w:rsidRDefault="005A5F73" w:rsidP="005A5F73">
                            <w:pPr>
                              <w:pStyle w:val="Caption"/>
                              <w:jc w:val="center"/>
                              <w:rPr>
                                <w:rFonts w:ascii="Times New Roman" w:hAnsi="Times New Roman" w:cs="Times New Roman"/>
                                <w:noProof/>
                                <w:szCs w:val="22"/>
                              </w:rPr>
                            </w:pPr>
                            <w:bookmarkStart w:id="534" w:name="_Toc202281354"/>
                            <w:bookmarkStart w:id="535" w:name="_Toc202282885"/>
                            <w:r>
                              <w:t xml:space="preserve">Gambar </w:t>
                            </w:r>
                            <w:r w:rsidR="009271E1">
                              <w:t>2.</w:t>
                            </w:r>
                            <w:r>
                              <w:fldChar w:fldCharType="begin"/>
                            </w:r>
                            <w:r>
                              <w:instrText xml:space="preserve"> SEQ Gambar \* ARABIC </w:instrText>
                            </w:r>
                            <w:r>
                              <w:fldChar w:fldCharType="separate"/>
                            </w:r>
                            <w:r w:rsidR="00461B03">
                              <w:rPr>
                                <w:noProof/>
                              </w:rPr>
                              <w:t>5</w:t>
                            </w:r>
                            <w:r>
                              <w:fldChar w:fldCharType="end"/>
                            </w:r>
                            <w:r w:rsidR="009271E1">
                              <w:t xml:space="preserve">  </w:t>
                            </w:r>
                            <w:r>
                              <w:t>Activity Kelola Dokter</w:t>
                            </w:r>
                            <w:bookmarkEnd w:id="534"/>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F9681" id="_x0000_s1027" type="#_x0000_t202" style="position:absolute;left:0;text-align:left;margin-left:43.05pt;margin-top:288.2pt;width:368.9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" stroked="f">
                <v:textbox style="mso-fit-shape-to-text:t" inset="0,0,0,0">
                  <w:txbxContent>
                    <w:p w14:paraId="273248EA" w14:textId="618E6645" w:rsidR="005A5F73" w:rsidRPr="007B022D" w:rsidRDefault="005A5F73" w:rsidP="005A5F73">
                      <w:pPr>
                        <w:pStyle w:val="Caption"/>
                        <w:jc w:val="center"/>
                        <w:rPr>
                          <w:rFonts w:ascii="Times New Roman" w:hAnsi="Times New Roman" w:cs="Times New Roman"/>
                          <w:noProof/>
                          <w:szCs w:val="22"/>
                        </w:rPr>
                      </w:pPr>
                      <w:bookmarkStart w:id="536" w:name="_Toc202281354"/>
                      <w:bookmarkStart w:id="537" w:name="_Toc202282885"/>
                      <w:r>
                        <w:t xml:space="preserve">Gambar </w:t>
                      </w:r>
                      <w:r w:rsidR="009271E1">
                        <w:t>2.</w:t>
                      </w:r>
                      <w:r>
                        <w:fldChar w:fldCharType="begin"/>
                      </w:r>
                      <w:r>
                        <w:instrText xml:space="preserve"> SEQ Gambar \* ARABIC </w:instrText>
                      </w:r>
                      <w:r>
                        <w:fldChar w:fldCharType="separate"/>
                      </w:r>
                      <w:r w:rsidR="00461B03">
                        <w:rPr>
                          <w:noProof/>
                        </w:rPr>
                        <w:t>5</w:t>
                      </w:r>
                      <w:r>
                        <w:fldChar w:fldCharType="end"/>
                      </w:r>
                      <w:r w:rsidR="009271E1">
                        <w:t xml:space="preserve">  </w:t>
                      </w:r>
                      <w:r>
                        <w:t>Activity Kelola Dokter</w:t>
                      </w:r>
                      <w:bookmarkEnd w:id="536"/>
                      <w:bookmarkEnd w:id="537"/>
                    </w:p>
                  </w:txbxContent>
                </v:textbox>
                <w10:wrap type="topAndBottom"/>
              </v:shape>
            </w:pict>
          </mc:Fallback>
        </mc:AlternateContent>
      </w:r>
      <w:r w:rsidRPr="0081315E">
        <w:rPr>
          <w:rFonts w:ascii="Times New Roman" w:hAnsi="Times New Roman" w:cs="Times New Roman"/>
          <w:noProof/>
          <w:sz w:val="24"/>
        </w:rPr>
        <w:drawing>
          <wp:anchor distT="0" distB="0" distL="0" distR="0" simplePos="0" relativeHeight="251661312" behindDoc="1" locked="0" layoutInCell="1" allowOverlap="1" wp14:anchorId="6C0475C7" wp14:editId="2A571D1D">
            <wp:simplePos x="0" y="0"/>
            <wp:positionH relativeFrom="page">
              <wp:posOffset>1447800</wp:posOffset>
            </wp:positionH>
            <wp:positionV relativeFrom="paragraph">
              <wp:posOffset>181610</wp:posOffset>
            </wp:positionV>
            <wp:extent cx="4685665" cy="3333750"/>
            <wp:effectExtent l="0" t="0" r="635"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5" cstate="print"/>
                    <a:stretch>
                      <a:fillRect/>
                    </a:stretch>
                  </pic:blipFill>
                  <pic:spPr>
                    <a:xfrm>
                      <a:off x="0" y="0"/>
                      <a:ext cx="4685665" cy="3333750"/>
                    </a:xfrm>
                    <a:prstGeom prst="rect">
                      <a:avLst/>
                    </a:prstGeom>
                  </pic:spPr>
                </pic:pic>
              </a:graphicData>
            </a:graphic>
            <wp14:sizeRelV relativeFrom="margin">
              <wp14:pctHeight>0</wp14:pctHeight>
            </wp14:sizeRelV>
          </wp:anchor>
        </w:drawing>
      </w:r>
    </w:p>
    <w:p w14:paraId="06D66B62" w14:textId="70475190" w:rsidR="00724773" w:rsidRPr="008F6775" w:rsidRDefault="00724773" w:rsidP="00346688">
      <w:pPr>
        <w:pStyle w:val="ListParagraph"/>
        <w:spacing w:line="360" w:lineRule="auto"/>
        <w:ind w:left="360"/>
        <w:rPr>
          <w:rFonts w:ascii="Times New Roman" w:hAnsi="Times New Roman" w:cs="Times New Roman"/>
          <w:lang w:val="en-US"/>
        </w:rPr>
      </w:pPr>
      <w:r w:rsidRPr="008F6775">
        <w:rPr>
          <w:rFonts w:ascii="Times New Roman" w:hAnsi="Times New Roman" w:cs="Times New Roman"/>
          <w:lang w:val="en-US"/>
        </w:rPr>
        <w:t>Berikut adalah ringkasan dari diagram aktivitas "Kelola Dokter" yang ditampilkan:</w:t>
      </w:r>
    </w:p>
    <w:p w14:paraId="6AE2551B" w14:textId="77777777" w:rsidR="00724773" w:rsidRPr="008F6775" w:rsidRDefault="00724773" w:rsidP="00346688">
      <w:pPr>
        <w:pStyle w:val="ListParagraph"/>
        <w:spacing w:line="360" w:lineRule="auto"/>
        <w:ind w:left="360"/>
        <w:rPr>
          <w:rFonts w:ascii="Times New Roman" w:hAnsi="Times New Roman" w:cs="Times New Roman"/>
          <w:lang w:val="en-US"/>
        </w:rPr>
      </w:pPr>
      <w:r w:rsidRPr="008F6775">
        <w:rPr>
          <w:rFonts w:ascii="Times New Roman" w:hAnsi="Times New Roman" w:cs="Times New Roman"/>
          <w:b/>
          <w:bCs/>
          <w:lang w:val="en-US"/>
        </w:rPr>
        <w:t>1. Awal Proses:</w:t>
      </w:r>
    </w:p>
    <w:p w14:paraId="07E7EA18" w14:textId="77777777" w:rsidR="00724773" w:rsidRPr="008F6775" w:rsidRDefault="00724773" w:rsidP="00346688">
      <w:pPr>
        <w:pStyle w:val="ListParagraph"/>
        <w:numPr>
          <w:ilvl w:val="0"/>
          <w:numId w:val="22"/>
        </w:numPr>
        <w:spacing w:line="360" w:lineRule="auto"/>
        <w:rPr>
          <w:rFonts w:ascii="Times New Roman" w:hAnsi="Times New Roman" w:cs="Times New Roman"/>
          <w:lang w:val="en-US"/>
        </w:rPr>
      </w:pPr>
      <w:r w:rsidRPr="008F6775">
        <w:rPr>
          <w:rFonts w:ascii="Times New Roman" w:hAnsi="Times New Roman" w:cs="Times New Roman"/>
          <w:b/>
          <w:bCs/>
          <w:lang w:val="en-US"/>
        </w:rPr>
        <w:t>Admin</w:t>
      </w:r>
      <w:r w:rsidRPr="008F6775">
        <w:rPr>
          <w:rFonts w:ascii="Times New Roman" w:hAnsi="Times New Roman" w:cs="Times New Roman"/>
          <w:lang w:val="en-US"/>
        </w:rPr>
        <w:t> membuka halaman "Kelola Dokter".</w:t>
      </w:r>
    </w:p>
    <w:p w14:paraId="670C42CE" w14:textId="77777777" w:rsidR="00724773" w:rsidRPr="008F6775" w:rsidRDefault="00724773" w:rsidP="00346688">
      <w:pPr>
        <w:pStyle w:val="ListParagraph"/>
        <w:spacing w:line="360" w:lineRule="auto"/>
        <w:ind w:left="360"/>
        <w:rPr>
          <w:rFonts w:ascii="Times New Roman" w:hAnsi="Times New Roman" w:cs="Times New Roman"/>
          <w:lang w:val="en-US"/>
        </w:rPr>
      </w:pPr>
      <w:r w:rsidRPr="008F6775">
        <w:rPr>
          <w:rFonts w:ascii="Times New Roman" w:hAnsi="Times New Roman" w:cs="Times New Roman"/>
          <w:b/>
          <w:bCs/>
          <w:lang w:val="en-US"/>
        </w:rPr>
        <w:t>2. Menggabungkan Data:</w:t>
      </w:r>
    </w:p>
    <w:p w14:paraId="5C6BB97E" w14:textId="77777777" w:rsidR="00724773" w:rsidRPr="008F6775" w:rsidRDefault="00724773" w:rsidP="00346688">
      <w:pPr>
        <w:pStyle w:val="ListParagraph"/>
        <w:numPr>
          <w:ilvl w:val="0"/>
          <w:numId w:val="23"/>
        </w:numPr>
        <w:spacing w:line="360" w:lineRule="auto"/>
        <w:rPr>
          <w:rFonts w:ascii="Times New Roman" w:hAnsi="Times New Roman" w:cs="Times New Roman"/>
          <w:lang w:val="en-US"/>
        </w:rPr>
      </w:pPr>
      <w:r w:rsidRPr="008F6775">
        <w:rPr>
          <w:rFonts w:ascii="Times New Roman" w:hAnsi="Times New Roman" w:cs="Times New Roman"/>
          <w:lang w:val="en-US"/>
        </w:rPr>
        <w:t>Admin menginput data:</w:t>
      </w:r>
    </w:p>
    <w:p w14:paraId="2BB7FCC1" w14:textId="77777777" w:rsidR="00724773" w:rsidRPr="008F6775" w:rsidRDefault="00724773" w:rsidP="00346688">
      <w:pPr>
        <w:pStyle w:val="ListParagraph"/>
        <w:numPr>
          <w:ilvl w:val="1"/>
          <w:numId w:val="23"/>
        </w:numPr>
        <w:spacing w:line="360" w:lineRule="auto"/>
        <w:rPr>
          <w:rFonts w:ascii="Times New Roman" w:hAnsi="Times New Roman" w:cs="Times New Roman"/>
          <w:lang w:val="en-US"/>
        </w:rPr>
      </w:pPr>
      <w:r w:rsidRPr="008F6775">
        <w:rPr>
          <w:rFonts w:ascii="Times New Roman" w:hAnsi="Times New Roman" w:cs="Times New Roman"/>
          <w:lang w:val="en-US"/>
        </w:rPr>
        <w:t>Nama,</w:t>
      </w:r>
    </w:p>
    <w:p w14:paraId="4C6833C1" w14:textId="77777777" w:rsidR="00724773" w:rsidRPr="008F6775" w:rsidRDefault="00724773" w:rsidP="00346688">
      <w:pPr>
        <w:pStyle w:val="ListParagraph"/>
        <w:numPr>
          <w:ilvl w:val="1"/>
          <w:numId w:val="23"/>
        </w:numPr>
        <w:spacing w:line="360" w:lineRule="auto"/>
        <w:rPr>
          <w:rFonts w:ascii="Times New Roman" w:hAnsi="Times New Roman" w:cs="Times New Roman"/>
          <w:lang w:val="en-US"/>
        </w:rPr>
      </w:pPr>
      <w:r w:rsidRPr="008F6775">
        <w:rPr>
          <w:rFonts w:ascii="Times New Roman" w:hAnsi="Times New Roman" w:cs="Times New Roman"/>
          <w:lang w:val="en-US"/>
        </w:rPr>
        <w:t>Dokter,</w:t>
      </w:r>
    </w:p>
    <w:p w14:paraId="5496636E" w14:textId="77777777" w:rsidR="00724773" w:rsidRPr="008F6775" w:rsidRDefault="00724773" w:rsidP="00346688">
      <w:pPr>
        <w:pStyle w:val="ListParagraph"/>
        <w:numPr>
          <w:ilvl w:val="1"/>
          <w:numId w:val="23"/>
        </w:numPr>
        <w:spacing w:line="360" w:lineRule="auto"/>
        <w:rPr>
          <w:rFonts w:ascii="Times New Roman" w:hAnsi="Times New Roman" w:cs="Times New Roman"/>
          <w:lang w:val="en-US"/>
        </w:rPr>
      </w:pPr>
      <w:r w:rsidRPr="008F6775">
        <w:rPr>
          <w:rFonts w:ascii="Times New Roman" w:hAnsi="Times New Roman" w:cs="Times New Roman"/>
          <w:lang w:val="en-US"/>
        </w:rPr>
        <w:t>Spesialis,</w:t>
      </w:r>
    </w:p>
    <w:p w14:paraId="28715784" w14:textId="77777777" w:rsidR="00724773" w:rsidRPr="008F6775" w:rsidRDefault="00724773" w:rsidP="00346688">
      <w:pPr>
        <w:pStyle w:val="ListParagraph"/>
        <w:numPr>
          <w:ilvl w:val="1"/>
          <w:numId w:val="23"/>
        </w:numPr>
        <w:spacing w:line="360" w:lineRule="auto"/>
        <w:rPr>
          <w:rFonts w:ascii="Times New Roman" w:hAnsi="Times New Roman" w:cs="Times New Roman"/>
          <w:lang w:val="en-US"/>
        </w:rPr>
      </w:pPr>
      <w:r w:rsidRPr="008F6775">
        <w:rPr>
          <w:rFonts w:ascii="Times New Roman" w:hAnsi="Times New Roman" w:cs="Times New Roman"/>
          <w:lang w:val="en-US"/>
        </w:rPr>
        <w:t>No. Telp,</w:t>
      </w:r>
    </w:p>
    <w:p w14:paraId="1F3733A7" w14:textId="77777777" w:rsidR="00724773" w:rsidRPr="008F6775" w:rsidRDefault="00724773" w:rsidP="00346688">
      <w:pPr>
        <w:pStyle w:val="ListParagraph"/>
        <w:numPr>
          <w:ilvl w:val="1"/>
          <w:numId w:val="23"/>
        </w:numPr>
        <w:spacing w:line="360" w:lineRule="auto"/>
        <w:rPr>
          <w:rFonts w:ascii="Times New Roman" w:hAnsi="Times New Roman" w:cs="Times New Roman"/>
          <w:lang w:val="en-US"/>
        </w:rPr>
      </w:pPr>
      <w:r w:rsidRPr="008F6775">
        <w:rPr>
          <w:rFonts w:ascii="Times New Roman" w:hAnsi="Times New Roman" w:cs="Times New Roman"/>
          <w:lang w:val="en-US"/>
        </w:rPr>
        <w:t>Foto Dokter.</w:t>
      </w:r>
    </w:p>
    <w:p w14:paraId="23C55933" w14:textId="77777777" w:rsidR="00724773" w:rsidRPr="008F6775" w:rsidRDefault="00724773" w:rsidP="00346688">
      <w:pPr>
        <w:pStyle w:val="ListParagraph"/>
        <w:spacing w:line="360" w:lineRule="auto"/>
        <w:ind w:left="360"/>
        <w:rPr>
          <w:rFonts w:ascii="Times New Roman" w:hAnsi="Times New Roman" w:cs="Times New Roman"/>
          <w:lang w:val="en-US"/>
        </w:rPr>
      </w:pPr>
      <w:r w:rsidRPr="008F6775">
        <w:rPr>
          <w:rFonts w:ascii="Times New Roman" w:hAnsi="Times New Roman" w:cs="Times New Roman"/>
          <w:b/>
          <w:bCs/>
          <w:lang w:val="en-US"/>
        </w:rPr>
        <w:t>3. Tambah Dokter:</w:t>
      </w:r>
    </w:p>
    <w:p w14:paraId="64FBB099" w14:textId="77777777" w:rsidR="00724773" w:rsidRPr="008F6775" w:rsidRDefault="00724773" w:rsidP="00346688">
      <w:pPr>
        <w:pStyle w:val="ListParagraph"/>
        <w:numPr>
          <w:ilvl w:val="0"/>
          <w:numId w:val="24"/>
        </w:numPr>
        <w:spacing w:line="360" w:lineRule="auto"/>
        <w:rPr>
          <w:rFonts w:ascii="Times New Roman" w:hAnsi="Times New Roman" w:cs="Times New Roman"/>
          <w:lang w:val="en-US"/>
        </w:rPr>
      </w:pPr>
      <w:r w:rsidRPr="008F6775">
        <w:rPr>
          <w:rFonts w:ascii="Times New Roman" w:hAnsi="Times New Roman" w:cs="Times New Roman"/>
          <w:lang w:val="en-US"/>
        </w:rPr>
        <w:t>Admin memilih opsi untuk menambah dokter.</w:t>
      </w:r>
    </w:p>
    <w:p w14:paraId="26B2CAD4" w14:textId="77777777" w:rsidR="00724773" w:rsidRPr="008F6775" w:rsidRDefault="00724773" w:rsidP="00346688">
      <w:pPr>
        <w:pStyle w:val="ListParagraph"/>
        <w:spacing w:line="360" w:lineRule="auto"/>
        <w:ind w:left="360"/>
        <w:rPr>
          <w:rFonts w:ascii="Times New Roman" w:hAnsi="Times New Roman" w:cs="Times New Roman"/>
          <w:lang w:val="en-US"/>
        </w:rPr>
      </w:pPr>
      <w:r w:rsidRPr="008F6775">
        <w:rPr>
          <w:rFonts w:ascii="Times New Roman" w:hAnsi="Times New Roman" w:cs="Times New Roman"/>
          <w:b/>
          <w:bCs/>
          <w:lang w:val="en-US"/>
        </w:rPr>
        <w:t>4. Validasi Data oleh Sistem:</w:t>
      </w:r>
    </w:p>
    <w:p w14:paraId="341BFA69" w14:textId="77777777" w:rsidR="00724773" w:rsidRPr="008F6775" w:rsidRDefault="00724773" w:rsidP="00346688">
      <w:pPr>
        <w:pStyle w:val="ListParagraph"/>
        <w:numPr>
          <w:ilvl w:val="0"/>
          <w:numId w:val="25"/>
        </w:numPr>
        <w:spacing w:line="360" w:lineRule="auto"/>
        <w:rPr>
          <w:rFonts w:ascii="Times New Roman" w:hAnsi="Times New Roman" w:cs="Times New Roman"/>
          <w:lang w:val="en-US"/>
        </w:rPr>
      </w:pPr>
      <w:r w:rsidRPr="008F6775">
        <w:rPr>
          <w:rFonts w:ascii="Times New Roman" w:hAnsi="Times New Roman" w:cs="Times New Roman"/>
          <w:lang w:val="en-US"/>
        </w:rPr>
        <w:t>Sistem melakukan validasi data:</w:t>
      </w:r>
    </w:p>
    <w:p w14:paraId="30626E5B" w14:textId="77777777" w:rsidR="00724773" w:rsidRPr="008F6775" w:rsidRDefault="00724773" w:rsidP="00346688">
      <w:pPr>
        <w:pStyle w:val="ListParagraph"/>
        <w:numPr>
          <w:ilvl w:val="1"/>
          <w:numId w:val="25"/>
        </w:numPr>
        <w:spacing w:line="360" w:lineRule="auto"/>
        <w:rPr>
          <w:rFonts w:ascii="Times New Roman" w:hAnsi="Times New Roman" w:cs="Times New Roman"/>
          <w:lang w:val="en-US"/>
        </w:rPr>
      </w:pPr>
      <w:r w:rsidRPr="008F6775">
        <w:rPr>
          <w:rFonts w:ascii="Times New Roman" w:hAnsi="Times New Roman" w:cs="Times New Roman"/>
          <w:b/>
          <w:bCs/>
          <w:lang w:val="en-US"/>
        </w:rPr>
        <w:t>Jika tidak ada input kosong</w:t>
      </w:r>
      <w:r w:rsidRPr="008F6775">
        <w:rPr>
          <w:rFonts w:ascii="Times New Roman" w:hAnsi="Times New Roman" w:cs="Times New Roman"/>
          <w:lang w:val="en-US"/>
        </w:rPr>
        <w:t>:</w:t>
      </w:r>
    </w:p>
    <w:p w14:paraId="4B30553A" w14:textId="77777777" w:rsidR="00724773" w:rsidRPr="008F6775" w:rsidRDefault="00724773" w:rsidP="00346688">
      <w:pPr>
        <w:pStyle w:val="ListParagraph"/>
        <w:numPr>
          <w:ilvl w:val="2"/>
          <w:numId w:val="25"/>
        </w:numPr>
        <w:spacing w:line="360" w:lineRule="auto"/>
        <w:rPr>
          <w:rFonts w:ascii="Times New Roman" w:hAnsi="Times New Roman" w:cs="Times New Roman"/>
          <w:lang w:val="en-US"/>
        </w:rPr>
      </w:pPr>
      <w:r w:rsidRPr="008F6775">
        <w:rPr>
          <w:rFonts w:ascii="Times New Roman" w:hAnsi="Times New Roman" w:cs="Times New Roman"/>
          <w:lang w:val="en-US"/>
        </w:rPr>
        <w:t>Menyimpan data dokter ke database.</w:t>
      </w:r>
    </w:p>
    <w:p w14:paraId="18426671" w14:textId="77777777" w:rsidR="00724773" w:rsidRPr="008F6775" w:rsidRDefault="00724773" w:rsidP="00346688">
      <w:pPr>
        <w:pStyle w:val="ListParagraph"/>
        <w:numPr>
          <w:ilvl w:val="1"/>
          <w:numId w:val="25"/>
        </w:numPr>
        <w:spacing w:line="360" w:lineRule="auto"/>
        <w:rPr>
          <w:rFonts w:ascii="Times New Roman" w:hAnsi="Times New Roman" w:cs="Times New Roman"/>
          <w:lang w:val="en-US"/>
        </w:rPr>
      </w:pPr>
      <w:r w:rsidRPr="008F6775">
        <w:rPr>
          <w:rFonts w:ascii="Times New Roman" w:hAnsi="Times New Roman" w:cs="Times New Roman"/>
          <w:b/>
          <w:bCs/>
          <w:lang w:val="en-US"/>
        </w:rPr>
        <w:t>Jika ada input kosong</w:t>
      </w:r>
      <w:r w:rsidRPr="008F6775">
        <w:rPr>
          <w:rFonts w:ascii="Times New Roman" w:hAnsi="Times New Roman" w:cs="Times New Roman"/>
          <w:lang w:val="en-US"/>
        </w:rPr>
        <w:t>:</w:t>
      </w:r>
    </w:p>
    <w:p w14:paraId="4660C4C2" w14:textId="77777777" w:rsidR="00724773" w:rsidRPr="008F6775" w:rsidRDefault="00724773" w:rsidP="00346688">
      <w:pPr>
        <w:pStyle w:val="ListParagraph"/>
        <w:numPr>
          <w:ilvl w:val="2"/>
          <w:numId w:val="25"/>
        </w:numPr>
        <w:spacing w:line="360" w:lineRule="auto"/>
        <w:rPr>
          <w:rFonts w:ascii="Times New Roman" w:hAnsi="Times New Roman" w:cs="Times New Roman"/>
          <w:lang w:val="en-US"/>
        </w:rPr>
      </w:pPr>
      <w:r w:rsidRPr="008F6775">
        <w:rPr>
          <w:rFonts w:ascii="Times New Roman" w:hAnsi="Times New Roman" w:cs="Times New Roman"/>
          <w:lang w:val="en-US"/>
        </w:rPr>
        <w:t>Menampilkan kesalahan dan mengarahkan kembali ke daftar dokter baru.</w:t>
      </w:r>
    </w:p>
    <w:p w14:paraId="096919CD" w14:textId="77777777" w:rsidR="00724773" w:rsidRPr="008F6775" w:rsidRDefault="00724773" w:rsidP="00346688">
      <w:pPr>
        <w:pStyle w:val="ListParagraph"/>
        <w:spacing w:line="360" w:lineRule="auto"/>
        <w:ind w:left="360"/>
        <w:rPr>
          <w:rFonts w:ascii="Times New Roman" w:hAnsi="Times New Roman" w:cs="Times New Roman"/>
          <w:lang w:val="en-US"/>
        </w:rPr>
      </w:pPr>
      <w:r w:rsidRPr="008F6775">
        <w:rPr>
          <w:rFonts w:ascii="Times New Roman" w:hAnsi="Times New Roman" w:cs="Times New Roman"/>
          <w:b/>
          <w:bCs/>
          <w:lang w:val="en-US"/>
        </w:rPr>
        <w:lastRenderedPageBreak/>
        <w:t>5. Akhir Proses:</w:t>
      </w:r>
    </w:p>
    <w:p w14:paraId="200F805A" w14:textId="77777777" w:rsidR="00724773" w:rsidRPr="008F6775" w:rsidRDefault="00724773" w:rsidP="00346688">
      <w:pPr>
        <w:pStyle w:val="ListParagraph"/>
        <w:numPr>
          <w:ilvl w:val="0"/>
          <w:numId w:val="26"/>
        </w:numPr>
        <w:spacing w:line="360" w:lineRule="auto"/>
        <w:rPr>
          <w:rFonts w:ascii="Times New Roman" w:hAnsi="Times New Roman" w:cs="Times New Roman"/>
          <w:lang w:val="en-US"/>
        </w:rPr>
      </w:pPr>
      <w:r w:rsidRPr="008F6775">
        <w:rPr>
          <w:rFonts w:ascii="Times New Roman" w:hAnsi="Times New Roman" w:cs="Times New Roman"/>
          <w:lang w:val="en-US"/>
        </w:rPr>
        <w:t>Proses selesai.</w:t>
      </w:r>
    </w:p>
    <w:p w14:paraId="655CFD5A" w14:textId="77777777" w:rsidR="00724773" w:rsidRPr="008F6775" w:rsidRDefault="00724773" w:rsidP="00346688">
      <w:pPr>
        <w:pStyle w:val="ListParagraph"/>
        <w:spacing w:line="360" w:lineRule="auto"/>
        <w:ind w:left="360"/>
        <w:rPr>
          <w:rFonts w:ascii="Times New Roman" w:hAnsi="Times New Roman" w:cs="Times New Roman"/>
          <w:lang w:val="en-ID"/>
        </w:rPr>
      </w:pPr>
    </w:p>
    <w:p w14:paraId="04DE0835" w14:textId="20A2C72D" w:rsidR="00724773" w:rsidRPr="008F6775" w:rsidRDefault="00D80CE3" w:rsidP="00346688">
      <w:pPr>
        <w:pStyle w:val="Heading4"/>
      </w:pPr>
      <w:r w:rsidRPr="008F6775">
        <w:t>E</w:t>
      </w:r>
      <w:r w:rsidR="00317389" w:rsidRPr="008F6775">
        <w:t xml:space="preserve">. </w:t>
      </w:r>
      <w:r w:rsidR="00724773" w:rsidRPr="008F6775">
        <w:t>Activity whatsapp</w:t>
      </w:r>
    </w:p>
    <w:p w14:paraId="0ED73DB2" w14:textId="77777777" w:rsidR="005A5F73" w:rsidRPr="008F6775" w:rsidRDefault="00724773" w:rsidP="005A5F73">
      <w:pPr>
        <w:pStyle w:val="ListParagraph"/>
        <w:keepNext/>
        <w:spacing w:line="360" w:lineRule="auto"/>
        <w:ind w:left="360"/>
      </w:pPr>
      <w:r w:rsidRPr="0081315E">
        <w:rPr>
          <w:rFonts w:ascii="Times New Roman" w:hAnsi="Times New Roman" w:cs="Times New Roman"/>
          <w:noProof/>
          <w:sz w:val="20"/>
        </w:rPr>
        <w:drawing>
          <wp:inline distT="0" distB="0" distL="0" distR="0" wp14:anchorId="43ECA58A" wp14:editId="689772D3">
            <wp:extent cx="4431099" cy="3017329"/>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6" cstate="print"/>
                    <a:stretch>
                      <a:fillRect/>
                    </a:stretch>
                  </pic:blipFill>
                  <pic:spPr>
                    <a:xfrm>
                      <a:off x="0" y="0"/>
                      <a:ext cx="4431099" cy="3017329"/>
                    </a:xfrm>
                    <a:prstGeom prst="rect">
                      <a:avLst/>
                    </a:prstGeom>
                  </pic:spPr>
                </pic:pic>
              </a:graphicData>
            </a:graphic>
          </wp:inline>
        </w:drawing>
      </w:r>
    </w:p>
    <w:p w14:paraId="196387BE" w14:textId="2DB2B31F" w:rsidR="00724773" w:rsidRPr="008F6775" w:rsidRDefault="005A5F73" w:rsidP="005A5F73">
      <w:pPr>
        <w:pStyle w:val="Caption"/>
        <w:ind w:left="2835"/>
        <w:rPr>
          <w:rFonts w:ascii="Times New Roman" w:hAnsi="Times New Roman" w:cs="Times New Roman"/>
          <w:color w:val="auto"/>
          <w:lang w:val="en-ID"/>
          <w:rPrChange w:id="538" w:author="Lingga Safitri" w:date="2025-07-01T17:21:00Z" w16du:dateUtc="2025-07-01T10:21:00Z">
            <w:rPr>
              <w:rFonts w:ascii="Times New Roman" w:hAnsi="Times New Roman" w:cs="Times New Roman"/>
              <w:lang w:val="en-ID"/>
            </w:rPr>
          </w:rPrChange>
        </w:rPr>
      </w:pPr>
      <w:bookmarkStart w:id="539" w:name="_Toc202281355"/>
      <w:bookmarkStart w:id="540" w:name="_Toc202282886"/>
      <w:r w:rsidRPr="008F6775">
        <w:rPr>
          <w:color w:val="auto"/>
          <w:rPrChange w:id="541" w:author="Lingga Safitri" w:date="2025-07-01T17:21:00Z" w16du:dateUtc="2025-07-01T10:21:00Z">
            <w:rPr/>
          </w:rPrChange>
        </w:rPr>
        <w:t>Gambar</w:t>
      </w:r>
      <w:r w:rsidR="009271E1" w:rsidRPr="008F6775">
        <w:rPr>
          <w:color w:val="auto"/>
          <w:rPrChange w:id="542" w:author="Lingga Safitri" w:date="2025-07-01T17:21:00Z" w16du:dateUtc="2025-07-01T10:21:00Z">
            <w:rPr/>
          </w:rPrChange>
        </w:rPr>
        <w:t xml:space="preserve"> 2.</w:t>
      </w:r>
      <w:r w:rsidRPr="008F6775">
        <w:rPr>
          <w:color w:val="auto"/>
          <w:rPrChange w:id="543" w:author="Lingga Safitri" w:date="2025-07-01T17:21:00Z" w16du:dateUtc="2025-07-01T10:21:00Z">
            <w:rPr/>
          </w:rPrChange>
        </w:rPr>
        <w:t xml:space="preserve"> </w:t>
      </w:r>
      <w:r w:rsidRPr="008F6775">
        <w:rPr>
          <w:color w:val="auto"/>
          <w:rPrChange w:id="544" w:author="Lingga Safitri" w:date="2025-07-01T17:21:00Z" w16du:dateUtc="2025-07-01T10:21:00Z">
            <w:rPr/>
          </w:rPrChange>
        </w:rPr>
        <w:fldChar w:fldCharType="begin"/>
      </w:r>
      <w:r w:rsidRPr="008F6775">
        <w:rPr>
          <w:color w:val="auto"/>
          <w:rPrChange w:id="545" w:author="Lingga Safitri" w:date="2025-07-01T17:21:00Z" w16du:dateUtc="2025-07-01T10:21:00Z">
            <w:rPr/>
          </w:rPrChange>
        </w:rPr>
        <w:instrText xml:space="preserve"> SEQ Gambar \* ARABIC </w:instrText>
      </w:r>
      <w:r w:rsidRPr="008F6775">
        <w:rPr>
          <w:color w:val="auto"/>
          <w:rPrChange w:id="546" w:author="Lingga Safitri" w:date="2025-07-01T17:21:00Z" w16du:dateUtc="2025-07-01T10:21:00Z">
            <w:rPr/>
          </w:rPrChange>
        </w:rPr>
        <w:fldChar w:fldCharType="separate"/>
      </w:r>
      <w:r w:rsidR="00461B03">
        <w:rPr>
          <w:noProof/>
          <w:color w:val="auto"/>
        </w:rPr>
        <w:t>6</w:t>
      </w:r>
      <w:r w:rsidRPr="008F6775">
        <w:rPr>
          <w:color w:val="auto"/>
          <w:rPrChange w:id="547" w:author="Lingga Safitri" w:date="2025-07-01T17:21:00Z" w16du:dateUtc="2025-07-01T10:21:00Z">
            <w:rPr/>
          </w:rPrChange>
        </w:rPr>
        <w:fldChar w:fldCharType="end"/>
      </w:r>
      <w:r w:rsidR="009271E1" w:rsidRPr="008F6775">
        <w:rPr>
          <w:color w:val="auto"/>
          <w:rPrChange w:id="548" w:author="Lingga Safitri" w:date="2025-07-01T17:21:00Z" w16du:dateUtc="2025-07-01T10:21:00Z">
            <w:rPr/>
          </w:rPrChange>
        </w:rPr>
        <w:t xml:space="preserve"> </w:t>
      </w:r>
      <w:r w:rsidRPr="008F6775">
        <w:rPr>
          <w:color w:val="auto"/>
          <w:rPrChange w:id="549" w:author="Lingga Safitri" w:date="2025-07-01T17:21:00Z" w16du:dateUtc="2025-07-01T10:21:00Z">
            <w:rPr/>
          </w:rPrChange>
        </w:rPr>
        <w:t>Activity Whatsapp</w:t>
      </w:r>
      <w:bookmarkEnd w:id="539"/>
      <w:bookmarkEnd w:id="540"/>
    </w:p>
    <w:p w14:paraId="217A1D58" w14:textId="77777777" w:rsidR="00724773" w:rsidRPr="008F6775" w:rsidRDefault="00724773" w:rsidP="00346688">
      <w:pPr>
        <w:pStyle w:val="ListParagraph"/>
        <w:spacing w:line="360" w:lineRule="auto"/>
        <w:ind w:left="360"/>
        <w:rPr>
          <w:rFonts w:ascii="Times New Roman" w:hAnsi="Times New Roman" w:cs="Times New Roman"/>
          <w:lang w:val="en-US"/>
        </w:rPr>
      </w:pPr>
      <w:r w:rsidRPr="008F6775">
        <w:rPr>
          <w:rFonts w:ascii="Times New Roman" w:hAnsi="Times New Roman" w:cs="Times New Roman"/>
          <w:b/>
          <w:bCs/>
          <w:lang w:val="en-US"/>
        </w:rPr>
        <w:t>Diagram Alur Pengiriman Konsultasi</w:t>
      </w:r>
    </w:p>
    <w:p w14:paraId="64C47895" w14:textId="77777777" w:rsidR="00724773" w:rsidRPr="008F6775" w:rsidRDefault="00724773" w:rsidP="00346688">
      <w:pPr>
        <w:pStyle w:val="ListParagraph"/>
        <w:numPr>
          <w:ilvl w:val="0"/>
          <w:numId w:val="27"/>
        </w:numPr>
        <w:spacing w:line="360" w:lineRule="auto"/>
        <w:rPr>
          <w:rFonts w:ascii="Times New Roman" w:hAnsi="Times New Roman" w:cs="Times New Roman"/>
          <w:lang w:val="en-US"/>
        </w:rPr>
      </w:pPr>
      <w:r w:rsidRPr="008F6775">
        <w:rPr>
          <w:rFonts w:ascii="Times New Roman" w:hAnsi="Times New Roman" w:cs="Times New Roman"/>
          <w:b/>
          <w:bCs/>
          <w:lang w:val="en-US"/>
        </w:rPr>
        <w:t>Admin</w:t>
      </w:r>
    </w:p>
    <w:p w14:paraId="6052CE22" w14:textId="77777777" w:rsidR="00724773" w:rsidRPr="008F6775" w:rsidRDefault="00724773" w:rsidP="00346688">
      <w:pPr>
        <w:pStyle w:val="ListParagraph"/>
        <w:numPr>
          <w:ilvl w:val="1"/>
          <w:numId w:val="27"/>
        </w:numPr>
        <w:spacing w:line="360" w:lineRule="auto"/>
        <w:rPr>
          <w:rFonts w:ascii="Times New Roman" w:hAnsi="Times New Roman" w:cs="Times New Roman"/>
          <w:lang w:val="en-US"/>
        </w:rPr>
      </w:pPr>
      <w:r w:rsidRPr="008F6775">
        <w:rPr>
          <w:rFonts w:ascii="Times New Roman" w:hAnsi="Times New Roman" w:cs="Times New Roman"/>
          <w:b/>
          <w:bCs/>
          <w:lang w:val="en-US"/>
        </w:rPr>
        <w:t>Mulai</w:t>
      </w:r>
    </w:p>
    <w:p w14:paraId="63BADEAB" w14:textId="77777777" w:rsidR="00724773" w:rsidRPr="008F6775" w:rsidRDefault="00724773" w:rsidP="00346688">
      <w:pPr>
        <w:pStyle w:val="ListParagraph"/>
        <w:numPr>
          <w:ilvl w:val="1"/>
          <w:numId w:val="27"/>
        </w:numPr>
        <w:spacing w:line="360" w:lineRule="auto"/>
        <w:rPr>
          <w:rFonts w:ascii="Times New Roman" w:hAnsi="Times New Roman" w:cs="Times New Roman"/>
          <w:lang w:val="en-US"/>
        </w:rPr>
      </w:pPr>
      <w:r w:rsidRPr="008F6775">
        <w:rPr>
          <w:rFonts w:ascii="Times New Roman" w:hAnsi="Times New Roman" w:cs="Times New Roman"/>
          <w:b/>
          <w:bCs/>
          <w:lang w:val="en-US"/>
        </w:rPr>
        <w:t>Kirim Konsultasi</w:t>
      </w:r>
    </w:p>
    <w:p w14:paraId="12FD2AAE" w14:textId="77777777" w:rsidR="00724773" w:rsidRPr="008F6775" w:rsidRDefault="00724773" w:rsidP="00346688">
      <w:pPr>
        <w:pStyle w:val="ListParagraph"/>
        <w:numPr>
          <w:ilvl w:val="2"/>
          <w:numId w:val="27"/>
        </w:numPr>
        <w:spacing w:line="360" w:lineRule="auto"/>
        <w:rPr>
          <w:rFonts w:ascii="Times New Roman" w:hAnsi="Times New Roman" w:cs="Times New Roman"/>
          <w:lang w:val="en-US"/>
        </w:rPr>
      </w:pPr>
      <w:r w:rsidRPr="008F6775">
        <w:rPr>
          <w:rFonts w:ascii="Times New Roman" w:hAnsi="Times New Roman" w:cs="Times New Roman"/>
          <w:lang w:val="en-US"/>
        </w:rPr>
        <w:t>Langkah ini menandakan bahwa admin memulai proses dengan mengirimkan konsultasi.</w:t>
      </w:r>
    </w:p>
    <w:p w14:paraId="155AFF8C" w14:textId="77777777" w:rsidR="00724773" w:rsidRPr="008F6775" w:rsidRDefault="00724773" w:rsidP="00346688">
      <w:pPr>
        <w:pStyle w:val="ListParagraph"/>
        <w:numPr>
          <w:ilvl w:val="0"/>
          <w:numId w:val="27"/>
        </w:numPr>
        <w:spacing w:line="360" w:lineRule="auto"/>
        <w:rPr>
          <w:rFonts w:ascii="Times New Roman" w:hAnsi="Times New Roman" w:cs="Times New Roman"/>
          <w:lang w:val="en-US"/>
        </w:rPr>
      </w:pPr>
      <w:r w:rsidRPr="008F6775">
        <w:rPr>
          <w:rFonts w:ascii="Times New Roman" w:hAnsi="Times New Roman" w:cs="Times New Roman"/>
          <w:b/>
          <w:bCs/>
          <w:lang w:val="en-US"/>
        </w:rPr>
        <w:t>Sistem</w:t>
      </w:r>
    </w:p>
    <w:p w14:paraId="5F0A6963" w14:textId="77777777" w:rsidR="00724773" w:rsidRPr="008F6775" w:rsidRDefault="00724773" w:rsidP="00346688">
      <w:pPr>
        <w:pStyle w:val="ListParagraph"/>
        <w:numPr>
          <w:ilvl w:val="1"/>
          <w:numId w:val="27"/>
        </w:numPr>
        <w:spacing w:line="360" w:lineRule="auto"/>
        <w:rPr>
          <w:rFonts w:ascii="Times New Roman" w:hAnsi="Times New Roman" w:cs="Times New Roman"/>
          <w:lang w:val="en-US"/>
        </w:rPr>
      </w:pPr>
      <w:r w:rsidRPr="008F6775">
        <w:rPr>
          <w:rFonts w:ascii="Times New Roman" w:hAnsi="Times New Roman" w:cs="Times New Roman"/>
          <w:b/>
          <w:bCs/>
          <w:lang w:val="en-US"/>
        </w:rPr>
        <w:t>Simpan Data</w:t>
      </w:r>
    </w:p>
    <w:p w14:paraId="2D79D867" w14:textId="77777777" w:rsidR="00724773" w:rsidRPr="008F6775" w:rsidRDefault="00724773" w:rsidP="00346688">
      <w:pPr>
        <w:pStyle w:val="ListParagraph"/>
        <w:numPr>
          <w:ilvl w:val="2"/>
          <w:numId w:val="27"/>
        </w:numPr>
        <w:spacing w:line="360" w:lineRule="auto"/>
        <w:rPr>
          <w:rFonts w:ascii="Times New Roman" w:hAnsi="Times New Roman" w:cs="Times New Roman"/>
          <w:lang w:val="en-US"/>
        </w:rPr>
      </w:pPr>
      <w:r w:rsidRPr="008F6775">
        <w:rPr>
          <w:rFonts w:ascii="Times New Roman" w:hAnsi="Times New Roman" w:cs="Times New Roman"/>
          <w:lang w:val="en-US"/>
        </w:rPr>
        <w:t>Sistem akan menyimpan data yang diterima dari admin.</w:t>
      </w:r>
    </w:p>
    <w:p w14:paraId="366FAE4D" w14:textId="77777777" w:rsidR="00724773" w:rsidRPr="008F6775" w:rsidRDefault="00724773" w:rsidP="00346688">
      <w:pPr>
        <w:pStyle w:val="ListParagraph"/>
        <w:numPr>
          <w:ilvl w:val="1"/>
          <w:numId w:val="27"/>
        </w:numPr>
        <w:spacing w:line="360" w:lineRule="auto"/>
        <w:rPr>
          <w:rFonts w:ascii="Times New Roman" w:hAnsi="Times New Roman" w:cs="Times New Roman"/>
          <w:lang w:val="en-US"/>
        </w:rPr>
      </w:pPr>
      <w:r w:rsidRPr="008F6775">
        <w:rPr>
          <w:rFonts w:ascii="Times New Roman" w:hAnsi="Times New Roman" w:cs="Times New Roman"/>
          <w:b/>
          <w:bCs/>
          <w:lang w:val="en-US"/>
        </w:rPr>
        <w:t>Ambil Nomor WhatsApp Dokter</w:t>
      </w:r>
    </w:p>
    <w:p w14:paraId="757E935D" w14:textId="77777777" w:rsidR="00724773" w:rsidRPr="008F6775" w:rsidRDefault="00724773" w:rsidP="00346688">
      <w:pPr>
        <w:pStyle w:val="ListParagraph"/>
        <w:numPr>
          <w:ilvl w:val="2"/>
          <w:numId w:val="27"/>
        </w:numPr>
        <w:spacing w:line="360" w:lineRule="auto"/>
        <w:rPr>
          <w:rFonts w:ascii="Times New Roman" w:hAnsi="Times New Roman" w:cs="Times New Roman"/>
          <w:lang w:val="en-US"/>
        </w:rPr>
      </w:pPr>
      <w:r w:rsidRPr="008F6775">
        <w:rPr>
          <w:rFonts w:ascii="Times New Roman" w:hAnsi="Times New Roman" w:cs="Times New Roman"/>
          <w:lang w:val="en-US"/>
        </w:rPr>
        <w:t>Sistem mengambil nomor WhatsApp dari dokter yang relevan.</w:t>
      </w:r>
    </w:p>
    <w:p w14:paraId="13E85D5C" w14:textId="77777777" w:rsidR="00724773" w:rsidRPr="008F6775" w:rsidRDefault="00724773" w:rsidP="00346688">
      <w:pPr>
        <w:pStyle w:val="ListParagraph"/>
        <w:numPr>
          <w:ilvl w:val="1"/>
          <w:numId w:val="27"/>
        </w:numPr>
        <w:spacing w:line="360" w:lineRule="auto"/>
        <w:rPr>
          <w:rFonts w:ascii="Times New Roman" w:hAnsi="Times New Roman" w:cs="Times New Roman"/>
          <w:lang w:val="en-US"/>
        </w:rPr>
      </w:pPr>
      <w:r w:rsidRPr="008F6775">
        <w:rPr>
          <w:rFonts w:ascii="Times New Roman" w:hAnsi="Times New Roman" w:cs="Times New Roman"/>
          <w:b/>
          <w:bCs/>
          <w:lang w:val="en-US"/>
        </w:rPr>
        <w:t>Format Pesan</w:t>
      </w:r>
    </w:p>
    <w:p w14:paraId="54524E97" w14:textId="77777777" w:rsidR="00724773" w:rsidRPr="008F6775" w:rsidRDefault="00724773" w:rsidP="00346688">
      <w:pPr>
        <w:pStyle w:val="ListParagraph"/>
        <w:numPr>
          <w:ilvl w:val="2"/>
          <w:numId w:val="27"/>
        </w:numPr>
        <w:spacing w:line="360" w:lineRule="auto"/>
        <w:rPr>
          <w:rFonts w:ascii="Times New Roman" w:hAnsi="Times New Roman" w:cs="Times New Roman"/>
          <w:lang w:val="en-US"/>
        </w:rPr>
      </w:pPr>
      <w:r w:rsidRPr="008F6775">
        <w:rPr>
          <w:rFonts w:ascii="Times New Roman" w:hAnsi="Times New Roman" w:cs="Times New Roman"/>
          <w:lang w:val="en-US"/>
        </w:rPr>
        <w:t>Sistem memformat pesan berdasarkan informasi yang telah disimpan.</w:t>
      </w:r>
    </w:p>
    <w:p w14:paraId="749DCB39" w14:textId="77777777" w:rsidR="00724773" w:rsidRPr="008F6775" w:rsidRDefault="00724773" w:rsidP="00346688">
      <w:pPr>
        <w:pStyle w:val="ListParagraph"/>
        <w:numPr>
          <w:ilvl w:val="1"/>
          <w:numId w:val="27"/>
        </w:numPr>
        <w:spacing w:line="360" w:lineRule="auto"/>
        <w:rPr>
          <w:rFonts w:ascii="Times New Roman" w:hAnsi="Times New Roman" w:cs="Times New Roman"/>
          <w:lang w:val="en-US"/>
        </w:rPr>
      </w:pPr>
      <w:r w:rsidRPr="008F6775">
        <w:rPr>
          <w:rFonts w:ascii="Times New Roman" w:hAnsi="Times New Roman" w:cs="Times New Roman"/>
          <w:b/>
          <w:bCs/>
          <w:lang w:val="en-US"/>
        </w:rPr>
        <w:t>Redirect ke WhatsApp</w:t>
      </w:r>
    </w:p>
    <w:p w14:paraId="648A37C6" w14:textId="77777777" w:rsidR="00724773" w:rsidRPr="008F6775" w:rsidRDefault="00724773" w:rsidP="00346688">
      <w:pPr>
        <w:pStyle w:val="ListParagraph"/>
        <w:numPr>
          <w:ilvl w:val="2"/>
          <w:numId w:val="27"/>
        </w:numPr>
        <w:spacing w:line="360" w:lineRule="auto"/>
        <w:rPr>
          <w:rFonts w:ascii="Times New Roman" w:hAnsi="Times New Roman" w:cs="Times New Roman"/>
          <w:lang w:val="en-US"/>
        </w:rPr>
      </w:pPr>
      <w:r w:rsidRPr="008F6775">
        <w:rPr>
          <w:rFonts w:ascii="Times New Roman" w:hAnsi="Times New Roman" w:cs="Times New Roman"/>
          <w:lang w:val="en-US"/>
        </w:rPr>
        <w:t>Sistem mengalihkan pesan yang telah diformat ke aplikasi WhatsApp.</w:t>
      </w:r>
    </w:p>
    <w:p w14:paraId="258AA0B1" w14:textId="77777777" w:rsidR="00724773" w:rsidRPr="008F6775" w:rsidRDefault="00724773" w:rsidP="00346688">
      <w:pPr>
        <w:pStyle w:val="ListParagraph"/>
        <w:numPr>
          <w:ilvl w:val="1"/>
          <w:numId w:val="27"/>
        </w:numPr>
        <w:spacing w:line="360" w:lineRule="auto"/>
        <w:rPr>
          <w:rFonts w:ascii="Times New Roman" w:hAnsi="Times New Roman" w:cs="Times New Roman"/>
          <w:lang w:val="en-US"/>
        </w:rPr>
      </w:pPr>
      <w:r w:rsidRPr="008F6775">
        <w:rPr>
          <w:rFonts w:ascii="Times New Roman" w:hAnsi="Times New Roman" w:cs="Times New Roman"/>
          <w:b/>
          <w:bCs/>
          <w:lang w:val="en-US"/>
        </w:rPr>
        <w:t>Selesai</w:t>
      </w:r>
    </w:p>
    <w:p w14:paraId="358C3899" w14:textId="7FE1B64B" w:rsidR="00317389" w:rsidRPr="008F6775" w:rsidRDefault="00724773" w:rsidP="00346688">
      <w:pPr>
        <w:pStyle w:val="ListParagraph"/>
        <w:numPr>
          <w:ilvl w:val="2"/>
          <w:numId w:val="27"/>
        </w:numPr>
        <w:spacing w:line="360" w:lineRule="auto"/>
        <w:rPr>
          <w:rFonts w:ascii="Times New Roman" w:hAnsi="Times New Roman" w:cs="Times New Roman"/>
          <w:lang w:val="en-US"/>
        </w:rPr>
      </w:pPr>
      <w:r w:rsidRPr="008F6775">
        <w:rPr>
          <w:rFonts w:ascii="Times New Roman" w:hAnsi="Times New Roman" w:cs="Times New Roman"/>
          <w:lang w:val="en-US"/>
        </w:rPr>
        <w:t>Proses pengiriman konsultasi selesai.</w:t>
      </w:r>
    </w:p>
    <w:p w14:paraId="154B7259" w14:textId="1ED7A17C" w:rsidR="00724773" w:rsidRPr="008F6775" w:rsidRDefault="00D80CE3" w:rsidP="00346688">
      <w:pPr>
        <w:pStyle w:val="Heading4"/>
      </w:pPr>
      <w:r w:rsidRPr="008F6775">
        <w:lastRenderedPageBreak/>
        <w:t>F</w:t>
      </w:r>
      <w:r w:rsidR="00317389" w:rsidRPr="008F6775">
        <w:t xml:space="preserve">. </w:t>
      </w:r>
      <w:r w:rsidR="00724773" w:rsidRPr="008F6775">
        <w:t>Activity kode OTP</w:t>
      </w:r>
    </w:p>
    <w:p w14:paraId="38883858" w14:textId="77777777" w:rsidR="005A5F73" w:rsidRPr="008F6775" w:rsidRDefault="00724773" w:rsidP="005A5F73">
      <w:pPr>
        <w:pStyle w:val="ListParagraph"/>
        <w:keepNext/>
        <w:spacing w:line="360" w:lineRule="auto"/>
        <w:ind w:left="360"/>
      </w:pPr>
      <w:r w:rsidRPr="0081315E">
        <w:rPr>
          <w:rFonts w:ascii="Times New Roman" w:hAnsi="Times New Roman" w:cs="Times New Roman"/>
          <w:noProof/>
          <w:sz w:val="24"/>
          <w:szCs w:val="24"/>
        </w:rPr>
        <w:drawing>
          <wp:inline distT="0" distB="0" distL="0" distR="0" wp14:anchorId="3E9D31D2" wp14:editId="0FAAE9A1">
            <wp:extent cx="3528695" cy="3848100"/>
            <wp:effectExtent l="0" t="0" r="0" b="0"/>
            <wp:docPr id="142302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7098" cy="3868169"/>
                    </a:xfrm>
                    <a:prstGeom prst="rect">
                      <a:avLst/>
                    </a:prstGeom>
                    <a:noFill/>
                    <a:ln>
                      <a:noFill/>
                    </a:ln>
                  </pic:spPr>
                </pic:pic>
              </a:graphicData>
            </a:graphic>
          </wp:inline>
        </w:drawing>
      </w:r>
    </w:p>
    <w:p w14:paraId="4B2668F5" w14:textId="64AD7E59" w:rsidR="00724773" w:rsidRPr="008F6775" w:rsidRDefault="005A5F73" w:rsidP="005A5F73">
      <w:pPr>
        <w:pStyle w:val="Caption"/>
        <w:ind w:left="1985"/>
        <w:rPr>
          <w:rFonts w:ascii="Times New Roman" w:hAnsi="Times New Roman" w:cs="Times New Roman"/>
          <w:color w:val="auto"/>
          <w:lang w:val="en-ID"/>
          <w:rPrChange w:id="550" w:author="Lingga Safitri" w:date="2025-07-01T17:21:00Z" w16du:dateUtc="2025-07-01T10:21:00Z">
            <w:rPr>
              <w:rFonts w:ascii="Times New Roman" w:hAnsi="Times New Roman" w:cs="Times New Roman"/>
              <w:lang w:val="en-ID"/>
            </w:rPr>
          </w:rPrChange>
        </w:rPr>
      </w:pPr>
      <w:bookmarkStart w:id="551" w:name="_Toc202281356"/>
      <w:bookmarkStart w:id="552" w:name="_Toc202282887"/>
      <w:r w:rsidRPr="008F6775">
        <w:rPr>
          <w:color w:val="auto"/>
          <w:rPrChange w:id="553" w:author="Lingga Safitri" w:date="2025-07-01T17:21:00Z" w16du:dateUtc="2025-07-01T10:21:00Z">
            <w:rPr/>
          </w:rPrChange>
        </w:rPr>
        <w:t xml:space="preserve">Gambar </w:t>
      </w:r>
      <w:r w:rsidR="009271E1" w:rsidRPr="008F6775">
        <w:rPr>
          <w:color w:val="auto"/>
          <w:rPrChange w:id="554" w:author="Lingga Safitri" w:date="2025-07-01T17:21:00Z" w16du:dateUtc="2025-07-01T10:21:00Z">
            <w:rPr/>
          </w:rPrChange>
        </w:rPr>
        <w:t>2.</w:t>
      </w:r>
      <w:r w:rsidRPr="008F6775">
        <w:rPr>
          <w:color w:val="auto"/>
          <w:rPrChange w:id="555" w:author="Lingga Safitri" w:date="2025-07-01T17:21:00Z" w16du:dateUtc="2025-07-01T10:21:00Z">
            <w:rPr/>
          </w:rPrChange>
        </w:rPr>
        <w:fldChar w:fldCharType="begin"/>
      </w:r>
      <w:r w:rsidRPr="008F6775">
        <w:rPr>
          <w:color w:val="auto"/>
          <w:rPrChange w:id="556" w:author="Lingga Safitri" w:date="2025-07-01T17:21:00Z" w16du:dateUtc="2025-07-01T10:21:00Z">
            <w:rPr/>
          </w:rPrChange>
        </w:rPr>
        <w:instrText xml:space="preserve"> SEQ Gambar \* ARABIC </w:instrText>
      </w:r>
      <w:r w:rsidRPr="008F6775">
        <w:rPr>
          <w:color w:val="auto"/>
          <w:rPrChange w:id="557" w:author="Lingga Safitri" w:date="2025-07-01T17:21:00Z" w16du:dateUtc="2025-07-01T10:21:00Z">
            <w:rPr/>
          </w:rPrChange>
        </w:rPr>
        <w:fldChar w:fldCharType="separate"/>
      </w:r>
      <w:r w:rsidR="00461B03">
        <w:rPr>
          <w:noProof/>
          <w:color w:val="auto"/>
        </w:rPr>
        <w:t>7</w:t>
      </w:r>
      <w:r w:rsidRPr="008F6775">
        <w:rPr>
          <w:color w:val="auto"/>
          <w:rPrChange w:id="558" w:author="Lingga Safitri" w:date="2025-07-01T17:21:00Z" w16du:dateUtc="2025-07-01T10:21:00Z">
            <w:rPr/>
          </w:rPrChange>
        </w:rPr>
        <w:fldChar w:fldCharType="end"/>
      </w:r>
      <w:r w:rsidR="009271E1" w:rsidRPr="008F6775">
        <w:rPr>
          <w:color w:val="auto"/>
          <w:rPrChange w:id="559" w:author="Lingga Safitri" w:date="2025-07-01T17:21:00Z" w16du:dateUtc="2025-07-01T10:21:00Z">
            <w:rPr/>
          </w:rPrChange>
        </w:rPr>
        <w:t xml:space="preserve"> </w:t>
      </w:r>
      <w:r w:rsidRPr="008F6775">
        <w:rPr>
          <w:color w:val="auto"/>
          <w:rPrChange w:id="560" w:author="Lingga Safitri" w:date="2025-07-01T17:21:00Z" w16du:dateUtc="2025-07-01T10:21:00Z">
            <w:rPr/>
          </w:rPrChange>
        </w:rPr>
        <w:t>Activity kode OTP</w:t>
      </w:r>
      <w:bookmarkEnd w:id="551"/>
      <w:bookmarkEnd w:id="552"/>
    </w:p>
    <w:p w14:paraId="2B4F6789" w14:textId="77777777" w:rsidR="00724773" w:rsidRPr="008F6775" w:rsidRDefault="00724773" w:rsidP="00346688">
      <w:pPr>
        <w:pStyle w:val="ListParagraph"/>
        <w:spacing w:line="360" w:lineRule="auto"/>
        <w:ind w:left="360"/>
        <w:rPr>
          <w:rFonts w:ascii="Times New Roman" w:hAnsi="Times New Roman" w:cs="Times New Roman"/>
          <w:lang w:val="en-US"/>
        </w:rPr>
      </w:pPr>
      <w:r w:rsidRPr="008F6775">
        <w:rPr>
          <w:rFonts w:ascii="Times New Roman" w:hAnsi="Times New Roman" w:cs="Times New Roman"/>
          <w:b/>
          <w:bCs/>
          <w:lang w:val="en-US"/>
        </w:rPr>
        <w:t>Proses Penggunaan Kode OTP</w:t>
      </w:r>
    </w:p>
    <w:p w14:paraId="2043B190" w14:textId="77777777" w:rsidR="00724773" w:rsidRPr="008F6775" w:rsidRDefault="00724773" w:rsidP="00346688">
      <w:pPr>
        <w:pStyle w:val="ListParagraph"/>
        <w:spacing w:line="360" w:lineRule="auto"/>
        <w:ind w:left="360"/>
        <w:rPr>
          <w:rFonts w:ascii="Times New Roman" w:hAnsi="Times New Roman" w:cs="Times New Roman"/>
          <w:lang w:val="en-US"/>
        </w:rPr>
      </w:pPr>
      <w:r w:rsidRPr="008F6775">
        <w:rPr>
          <w:rFonts w:ascii="Times New Roman" w:hAnsi="Times New Roman" w:cs="Times New Roman"/>
          <w:b/>
          <w:bCs/>
          <w:lang w:val="en-US"/>
        </w:rPr>
        <w:t>1. Masuk ke Halaman Lupa Password</w:t>
      </w:r>
    </w:p>
    <w:p w14:paraId="5FFF9D07" w14:textId="77777777" w:rsidR="00724773" w:rsidRPr="008F6775" w:rsidRDefault="00724773" w:rsidP="00346688">
      <w:pPr>
        <w:pStyle w:val="ListParagraph"/>
        <w:numPr>
          <w:ilvl w:val="0"/>
          <w:numId w:val="28"/>
        </w:numPr>
        <w:spacing w:line="360" w:lineRule="auto"/>
        <w:rPr>
          <w:rFonts w:ascii="Times New Roman" w:hAnsi="Times New Roman" w:cs="Times New Roman"/>
          <w:lang w:val="en-US"/>
        </w:rPr>
      </w:pPr>
      <w:r w:rsidRPr="008F6775">
        <w:rPr>
          <w:rFonts w:ascii="Times New Roman" w:hAnsi="Times New Roman" w:cs="Times New Roman"/>
          <w:lang w:val="en-US"/>
        </w:rPr>
        <w:t>Isi form dengan email atau nomor telepon.</w:t>
      </w:r>
    </w:p>
    <w:p w14:paraId="6C380CD4" w14:textId="77777777" w:rsidR="00724773" w:rsidRPr="008F6775" w:rsidRDefault="00724773" w:rsidP="00346688">
      <w:pPr>
        <w:pStyle w:val="ListParagraph"/>
        <w:numPr>
          <w:ilvl w:val="0"/>
          <w:numId w:val="28"/>
        </w:numPr>
        <w:spacing w:line="360" w:lineRule="auto"/>
        <w:rPr>
          <w:rFonts w:ascii="Times New Roman" w:hAnsi="Times New Roman" w:cs="Times New Roman"/>
          <w:lang w:val="en-US"/>
        </w:rPr>
      </w:pPr>
      <w:r w:rsidRPr="008F6775">
        <w:rPr>
          <w:rFonts w:ascii="Times New Roman" w:hAnsi="Times New Roman" w:cs="Times New Roman"/>
          <w:lang w:val="en-US"/>
        </w:rPr>
        <w:t>Mengisi ulang form.</w:t>
      </w:r>
    </w:p>
    <w:p w14:paraId="3D510173" w14:textId="77777777" w:rsidR="00724773" w:rsidRPr="008F6775" w:rsidRDefault="00724773" w:rsidP="00346688">
      <w:pPr>
        <w:pStyle w:val="ListParagraph"/>
        <w:numPr>
          <w:ilvl w:val="0"/>
          <w:numId w:val="28"/>
        </w:numPr>
        <w:spacing w:line="360" w:lineRule="auto"/>
        <w:rPr>
          <w:rFonts w:ascii="Times New Roman" w:hAnsi="Times New Roman" w:cs="Times New Roman"/>
          <w:lang w:val="en-US"/>
        </w:rPr>
      </w:pPr>
      <w:r w:rsidRPr="008F6775">
        <w:rPr>
          <w:rFonts w:ascii="Times New Roman" w:hAnsi="Times New Roman" w:cs="Times New Roman"/>
          <w:lang w:val="en-US"/>
        </w:rPr>
        <w:t>Mengklik tombol kirim.</w:t>
      </w:r>
    </w:p>
    <w:p w14:paraId="67B169EC" w14:textId="77777777" w:rsidR="00724773" w:rsidRPr="008F6775" w:rsidRDefault="00724773" w:rsidP="00346688">
      <w:pPr>
        <w:pStyle w:val="ListParagraph"/>
        <w:spacing w:line="360" w:lineRule="auto"/>
        <w:ind w:left="360"/>
        <w:rPr>
          <w:rFonts w:ascii="Times New Roman" w:hAnsi="Times New Roman" w:cs="Times New Roman"/>
          <w:lang w:val="en-US"/>
        </w:rPr>
      </w:pPr>
      <w:r w:rsidRPr="008F6775">
        <w:rPr>
          <w:rFonts w:ascii="Times New Roman" w:hAnsi="Times New Roman" w:cs="Times New Roman"/>
          <w:b/>
          <w:bCs/>
          <w:lang w:val="en-US"/>
        </w:rPr>
        <w:t>2. Menunggu Penerimaan Kode</w:t>
      </w:r>
    </w:p>
    <w:p w14:paraId="1C397813" w14:textId="77777777" w:rsidR="00724773" w:rsidRPr="008F6775" w:rsidRDefault="00724773" w:rsidP="00346688">
      <w:pPr>
        <w:pStyle w:val="ListParagraph"/>
        <w:numPr>
          <w:ilvl w:val="0"/>
          <w:numId w:val="29"/>
        </w:numPr>
        <w:spacing w:line="360" w:lineRule="auto"/>
        <w:rPr>
          <w:rFonts w:ascii="Times New Roman" w:hAnsi="Times New Roman" w:cs="Times New Roman"/>
          <w:lang w:val="en-US"/>
        </w:rPr>
      </w:pPr>
      <w:r w:rsidRPr="008F6775">
        <w:rPr>
          <w:rFonts w:ascii="Times New Roman" w:hAnsi="Times New Roman" w:cs="Times New Roman"/>
          <w:lang w:val="en-US"/>
        </w:rPr>
        <w:t>Memastikan penerimaan kode di email atau nomor telepon.</w:t>
      </w:r>
    </w:p>
    <w:p w14:paraId="63C0359C" w14:textId="77777777" w:rsidR="00724773" w:rsidRPr="008F6775" w:rsidRDefault="00724773" w:rsidP="00346688">
      <w:pPr>
        <w:pStyle w:val="ListParagraph"/>
        <w:numPr>
          <w:ilvl w:val="0"/>
          <w:numId w:val="29"/>
        </w:numPr>
        <w:spacing w:line="360" w:lineRule="auto"/>
        <w:rPr>
          <w:rFonts w:ascii="Times New Roman" w:hAnsi="Times New Roman" w:cs="Times New Roman"/>
          <w:lang w:val="en-US"/>
        </w:rPr>
      </w:pPr>
      <w:r w:rsidRPr="008F6775">
        <w:rPr>
          <w:rFonts w:ascii="Times New Roman" w:hAnsi="Times New Roman" w:cs="Times New Roman"/>
          <w:lang w:val="en-US"/>
        </w:rPr>
        <w:t>Mengingat dan mencatat kode yang diterima.</w:t>
      </w:r>
    </w:p>
    <w:p w14:paraId="5FD5912A" w14:textId="77777777" w:rsidR="00724773" w:rsidRPr="008F6775" w:rsidRDefault="00724773" w:rsidP="00346688">
      <w:pPr>
        <w:pStyle w:val="ListParagraph"/>
        <w:spacing w:line="360" w:lineRule="auto"/>
        <w:ind w:left="360"/>
        <w:rPr>
          <w:rFonts w:ascii="Times New Roman" w:hAnsi="Times New Roman" w:cs="Times New Roman"/>
          <w:lang w:val="en-US"/>
        </w:rPr>
      </w:pPr>
      <w:r w:rsidRPr="008F6775">
        <w:rPr>
          <w:rFonts w:ascii="Times New Roman" w:hAnsi="Times New Roman" w:cs="Times New Roman"/>
          <w:b/>
          <w:bCs/>
          <w:lang w:val="en-US"/>
        </w:rPr>
        <w:t>3. Mengisi Kode di Form</w:t>
      </w:r>
    </w:p>
    <w:p w14:paraId="1F2EDCE4" w14:textId="77777777" w:rsidR="00724773" w:rsidRPr="008F6775" w:rsidRDefault="00724773" w:rsidP="00346688">
      <w:pPr>
        <w:pStyle w:val="ListParagraph"/>
        <w:numPr>
          <w:ilvl w:val="0"/>
          <w:numId w:val="30"/>
        </w:numPr>
        <w:spacing w:line="360" w:lineRule="auto"/>
        <w:rPr>
          <w:rFonts w:ascii="Times New Roman" w:hAnsi="Times New Roman" w:cs="Times New Roman"/>
          <w:lang w:val="en-US"/>
        </w:rPr>
      </w:pPr>
      <w:r w:rsidRPr="008F6775">
        <w:rPr>
          <w:rFonts w:ascii="Times New Roman" w:hAnsi="Times New Roman" w:cs="Times New Roman"/>
          <w:lang w:val="en-US"/>
        </w:rPr>
        <w:t>Mengisi form dengan kode yang diterima.</w:t>
      </w:r>
    </w:p>
    <w:p w14:paraId="63DCC821" w14:textId="77777777" w:rsidR="00724773" w:rsidRPr="008F6775" w:rsidRDefault="00724773" w:rsidP="00346688">
      <w:pPr>
        <w:pStyle w:val="ListParagraph"/>
        <w:numPr>
          <w:ilvl w:val="0"/>
          <w:numId w:val="30"/>
        </w:numPr>
        <w:spacing w:line="360" w:lineRule="auto"/>
        <w:rPr>
          <w:rFonts w:ascii="Times New Roman" w:hAnsi="Times New Roman" w:cs="Times New Roman"/>
          <w:lang w:val="en-US"/>
        </w:rPr>
      </w:pPr>
      <w:r w:rsidRPr="008F6775">
        <w:rPr>
          <w:rFonts w:ascii="Times New Roman" w:hAnsi="Times New Roman" w:cs="Times New Roman"/>
          <w:lang w:val="en-US"/>
        </w:rPr>
        <w:t>Mengonfirmasi untuk melanjutkan ke langkah berikutnya.</w:t>
      </w:r>
    </w:p>
    <w:p w14:paraId="27F687C3" w14:textId="77777777" w:rsidR="00724773" w:rsidRPr="008F6775" w:rsidRDefault="00724773" w:rsidP="00346688">
      <w:pPr>
        <w:pStyle w:val="ListParagraph"/>
        <w:spacing w:line="360" w:lineRule="auto"/>
        <w:ind w:left="360"/>
        <w:rPr>
          <w:rFonts w:ascii="Times New Roman" w:hAnsi="Times New Roman" w:cs="Times New Roman"/>
          <w:lang w:val="en-US"/>
        </w:rPr>
      </w:pPr>
      <w:r w:rsidRPr="008F6775">
        <w:rPr>
          <w:rFonts w:ascii="Times New Roman" w:hAnsi="Times New Roman" w:cs="Times New Roman"/>
          <w:b/>
          <w:bCs/>
          <w:lang w:val="en-US"/>
        </w:rPr>
        <w:t>4. Mengatur Password Baru</w:t>
      </w:r>
    </w:p>
    <w:p w14:paraId="37C2FB4A" w14:textId="77777777" w:rsidR="00724773" w:rsidRPr="008F6775" w:rsidRDefault="00724773" w:rsidP="00346688">
      <w:pPr>
        <w:pStyle w:val="ListParagraph"/>
        <w:numPr>
          <w:ilvl w:val="0"/>
          <w:numId w:val="31"/>
        </w:numPr>
        <w:spacing w:line="360" w:lineRule="auto"/>
        <w:rPr>
          <w:rFonts w:ascii="Times New Roman" w:hAnsi="Times New Roman" w:cs="Times New Roman"/>
          <w:lang w:val="en-US"/>
        </w:rPr>
      </w:pPr>
      <w:r w:rsidRPr="008F6775">
        <w:rPr>
          <w:rFonts w:ascii="Times New Roman" w:hAnsi="Times New Roman" w:cs="Times New Roman"/>
          <w:lang w:val="en-US"/>
        </w:rPr>
        <w:t>Mengisi form password baru.</w:t>
      </w:r>
    </w:p>
    <w:p w14:paraId="4E2F093E" w14:textId="77777777" w:rsidR="00724773" w:rsidRPr="008F6775" w:rsidRDefault="00724773" w:rsidP="00346688">
      <w:pPr>
        <w:pStyle w:val="ListParagraph"/>
        <w:numPr>
          <w:ilvl w:val="0"/>
          <w:numId w:val="31"/>
        </w:numPr>
        <w:spacing w:line="360" w:lineRule="auto"/>
        <w:rPr>
          <w:rFonts w:ascii="Times New Roman" w:hAnsi="Times New Roman" w:cs="Times New Roman"/>
          <w:lang w:val="en-US"/>
        </w:rPr>
      </w:pPr>
      <w:r w:rsidRPr="008F6775">
        <w:rPr>
          <w:rFonts w:ascii="Times New Roman" w:hAnsi="Times New Roman" w:cs="Times New Roman"/>
          <w:lang w:val="en-US"/>
        </w:rPr>
        <w:t>Mengonfirmasi password baru.</w:t>
      </w:r>
    </w:p>
    <w:p w14:paraId="7D8274AC" w14:textId="77777777" w:rsidR="00724773" w:rsidRPr="008F6775" w:rsidRDefault="00724773" w:rsidP="00346688">
      <w:pPr>
        <w:pStyle w:val="ListParagraph"/>
        <w:numPr>
          <w:ilvl w:val="0"/>
          <w:numId w:val="31"/>
        </w:numPr>
        <w:spacing w:line="360" w:lineRule="auto"/>
        <w:rPr>
          <w:rFonts w:ascii="Times New Roman" w:hAnsi="Times New Roman" w:cs="Times New Roman"/>
          <w:lang w:val="en-US"/>
        </w:rPr>
      </w:pPr>
      <w:r w:rsidRPr="008F6775">
        <w:rPr>
          <w:rFonts w:ascii="Times New Roman" w:hAnsi="Times New Roman" w:cs="Times New Roman"/>
          <w:lang w:val="en-US"/>
        </w:rPr>
        <w:t>Menyimpan perubahan password.</w:t>
      </w:r>
    </w:p>
    <w:p w14:paraId="48EC8CA8" w14:textId="2C0BDF73" w:rsidR="009B7995" w:rsidRPr="008F6775" w:rsidRDefault="00724773" w:rsidP="00346688">
      <w:pPr>
        <w:pStyle w:val="ListParagraph"/>
        <w:numPr>
          <w:ilvl w:val="0"/>
          <w:numId w:val="31"/>
        </w:numPr>
        <w:spacing w:line="360" w:lineRule="auto"/>
        <w:rPr>
          <w:rFonts w:ascii="Times New Roman" w:hAnsi="Times New Roman" w:cs="Times New Roman"/>
          <w:lang w:val="en-US"/>
        </w:rPr>
      </w:pPr>
      <w:r w:rsidRPr="008F6775">
        <w:rPr>
          <w:rFonts w:ascii="Times New Roman" w:hAnsi="Times New Roman" w:cs="Times New Roman"/>
          <w:lang w:val="en-US"/>
        </w:rPr>
        <w:t>Melakukan login dengan password baru.</w:t>
      </w:r>
    </w:p>
    <w:p w14:paraId="2C771187" w14:textId="11E56DA5" w:rsidR="00724773" w:rsidRPr="008F6775" w:rsidRDefault="00D80CE3" w:rsidP="00346688">
      <w:pPr>
        <w:pStyle w:val="Heading3"/>
      </w:pPr>
      <w:bookmarkStart w:id="561" w:name="_Toc202286213"/>
      <w:r w:rsidRPr="008F6775">
        <w:lastRenderedPageBreak/>
        <w:t xml:space="preserve">2.5.2 </w:t>
      </w:r>
      <w:r w:rsidR="00317389" w:rsidRPr="008F6775">
        <w:t>S</w:t>
      </w:r>
      <w:r w:rsidR="00724773" w:rsidRPr="008F6775">
        <w:t>equence diagram dan penjelasannya</w:t>
      </w:r>
      <w:bookmarkEnd w:id="561"/>
    </w:p>
    <w:p w14:paraId="24ECB87E" w14:textId="368A1D06" w:rsidR="00724773" w:rsidRPr="008F6775" w:rsidRDefault="00724773" w:rsidP="00346688">
      <w:pPr>
        <w:pStyle w:val="Heading4"/>
      </w:pPr>
      <w:r w:rsidRPr="008F6775">
        <w:t xml:space="preserve">A. </w:t>
      </w:r>
      <w:r w:rsidR="00071A4F" w:rsidRPr="008F6775">
        <w:t>User dan Admin Login</w:t>
      </w:r>
    </w:p>
    <w:p w14:paraId="6B8845F2" w14:textId="50EC110A" w:rsidR="00071A4F" w:rsidRPr="008F6775" w:rsidRDefault="002F4927" w:rsidP="00346688">
      <w:pPr>
        <w:spacing w:line="360" w:lineRule="auto"/>
        <w:rPr>
          <w:rFonts w:ascii="Times New Roman" w:hAnsi="Times New Roman" w:cs="Times New Roman"/>
          <w:lang w:val="en-US"/>
        </w:rPr>
      </w:pPr>
      <w:r w:rsidRPr="0081315E">
        <w:rPr>
          <w:noProof/>
        </w:rPr>
        <mc:AlternateContent>
          <mc:Choice Requires="wps">
            <w:drawing>
              <wp:anchor distT="0" distB="0" distL="114300" distR="114300" simplePos="0" relativeHeight="251685888" behindDoc="0" locked="0" layoutInCell="1" allowOverlap="1" wp14:anchorId="0B568DF8" wp14:editId="2C86E762">
                <wp:simplePos x="0" y="0"/>
                <wp:positionH relativeFrom="column">
                  <wp:posOffset>540385</wp:posOffset>
                </wp:positionH>
                <wp:positionV relativeFrom="paragraph">
                  <wp:posOffset>3975735</wp:posOffset>
                </wp:positionV>
                <wp:extent cx="4306570" cy="635"/>
                <wp:effectExtent l="0" t="0" r="0" b="0"/>
                <wp:wrapTopAndBottom/>
                <wp:docPr id="71019934" name="Text Box 1"/>
                <wp:cNvGraphicFramePr/>
                <a:graphic xmlns:a="http://schemas.openxmlformats.org/drawingml/2006/main">
                  <a:graphicData uri="http://schemas.microsoft.com/office/word/2010/wordprocessingShape">
                    <wps:wsp>
                      <wps:cNvSpPr txBox="1"/>
                      <wps:spPr>
                        <a:xfrm>
                          <a:off x="0" y="0"/>
                          <a:ext cx="4306570" cy="635"/>
                        </a:xfrm>
                        <a:prstGeom prst="rect">
                          <a:avLst/>
                        </a:prstGeom>
                        <a:solidFill>
                          <a:prstClr val="white"/>
                        </a:solidFill>
                        <a:ln>
                          <a:noFill/>
                        </a:ln>
                      </wps:spPr>
                      <wps:txbx>
                        <w:txbxContent>
                          <w:p w14:paraId="396218A0" w14:textId="7425569C" w:rsidR="002F4927" w:rsidRPr="00C25D6A" w:rsidRDefault="002F4927" w:rsidP="002F4927">
                            <w:pPr>
                              <w:pStyle w:val="Caption"/>
                              <w:jc w:val="center"/>
                              <w:rPr>
                                <w:rFonts w:ascii="Times New Roman" w:hAnsi="Times New Roman" w:cs="Times New Roman"/>
                                <w:noProof/>
                                <w:szCs w:val="22"/>
                              </w:rPr>
                            </w:pPr>
                            <w:bookmarkStart w:id="562" w:name="_Toc202281357"/>
                            <w:bookmarkStart w:id="563" w:name="_Toc202282888"/>
                            <w:r>
                              <w:t>Gambar</w:t>
                            </w:r>
                            <w:r w:rsidR="009271E1">
                              <w:t xml:space="preserve"> 2.</w:t>
                            </w:r>
                            <w:r>
                              <w:t xml:space="preserve"> </w:t>
                            </w:r>
                            <w:r>
                              <w:fldChar w:fldCharType="begin"/>
                            </w:r>
                            <w:r>
                              <w:instrText xml:space="preserve"> SEQ Gambar \* ARABIC </w:instrText>
                            </w:r>
                            <w:r>
                              <w:fldChar w:fldCharType="separate"/>
                            </w:r>
                            <w:r w:rsidR="00461B03">
                              <w:rPr>
                                <w:noProof/>
                              </w:rPr>
                              <w:t>8</w:t>
                            </w:r>
                            <w:r>
                              <w:fldChar w:fldCharType="end"/>
                            </w:r>
                            <w:r w:rsidRPr="000A1CAB">
                              <w:t xml:space="preserve"> User dan Admin Login</w:t>
                            </w:r>
                            <w:bookmarkEnd w:id="562"/>
                            <w:bookmarkEnd w:id="5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68DF8" id="_x0000_s1028" type="#_x0000_t202" style="position:absolute;margin-left:42.55pt;margin-top:313.05pt;width:339.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dpt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m/Hs9hO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" stroked="f">
                <v:textbox style="mso-fit-shape-to-text:t" inset="0,0,0,0">
                  <w:txbxContent>
                    <w:p w14:paraId="396218A0" w14:textId="7425569C" w:rsidR="002F4927" w:rsidRPr="00C25D6A" w:rsidRDefault="002F4927" w:rsidP="002F4927">
                      <w:pPr>
                        <w:pStyle w:val="Caption"/>
                        <w:jc w:val="center"/>
                        <w:rPr>
                          <w:rFonts w:ascii="Times New Roman" w:hAnsi="Times New Roman" w:cs="Times New Roman"/>
                          <w:noProof/>
                          <w:szCs w:val="22"/>
                        </w:rPr>
                      </w:pPr>
                      <w:bookmarkStart w:id="564" w:name="_Toc202281357"/>
                      <w:bookmarkStart w:id="565" w:name="_Toc202282888"/>
                      <w:r>
                        <w:t>Gambar</w:t>
                      </w:r>
                      <w:r w:rsidR="009271E1">
                        <w:t xml:space="preserve"> 2.</w:t>
                      </w:r>
                      <w:r>
                        <w:t xml:space="preserve"> </w:t>
                      </w:r>
                      <w:r>
                        <w:fldChar w:fldCharType="begin"/>
                      </w:r>
                      <w:r>
                        <w:instrText xml:space="preserve"> SEQ Gambar \* ARABIC </w:instrText>
                      </w:r>
                      <w:r>
                        <w:fldChar w:fldCharType="separate"/>
                      </w:r>
                      <w:r w:rsidR="00461B03">
                        <w:rPr>
                          <w:noProof/>
                        </w:rPr>
                        <w:t>8</w:t>
                      </w:r>
                      <w:r>
                        <w:fldChar w:fldCharType="end"/>
                      </w:r>
                      <w:r w:rsidRPr="000A1CAB">
                        <w:t xml:space="preserve"> User dan Admin Login</w:t>
                      </w:r>
                      <w:bookmarkEnd w:id="564"/>
                      <w:bookmarkEnd w:id="565"/>
                    </w:p>
                  </w:txbxContent>
                </v:textbox>
                <w10:wrap type="topAndBottom"/>
              </v:shape>
            </w:pict>
          </mc:Fallback>
        </mc:AlternateContent>
      </w:r>
      <w:r w:rsidR="00071A4F" w:rsidRPr="0081315E">
        <w:rPr>
          <w:rFonts w:ascii="Times New Roman" w:hAnsi="Times New Roman" w:cs="Times New Roman"/>
          <w:noProof/>
          <w:sz w:val="24"/>
        </w:rPr>
        <w:drawing>
          <wp:anchor distT="0" distB="0" distL="0" distR="0" simplePos="0" relativeHeight="251663360" behindDoc="1" locked="0" layoutInCell="1" allowOverlap="1" wp14:anchorId="4C329D5B" wp14:editId="4CCB9841">
            <wp:simplePos x="0" y="0"/>
            <wp:positionH relativeFrom="page">
              <wp:posOffset>1440180</wp:posOffset>
            </wp:positionH>
            <wp:positionV relativeFrom="paragraph">
              <wp:posOffset>285115</wp:posOffset>
            </wp:positionV>
            <wp:extent cx="4307121" cy="3633597"/>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8" cstate="print"/>
                    <a:stretch>
                      <a:fillRect/>
                    </a:stretch>
                  </pic:blipFill>
                  <pic:spPr>
                    <a:xfrm>
                      <a:off x="0" y="0"/>
                      <a:ext cx="4307121" cy="3633597"/>
                    </a:xfrm>
                    <a:prstGeom prst="rect">
                      <a:avLst/>
                    </a:prstGeom>
                  </pic:spPr>
                </pic:pic>
              </a:graphicData>
            </a:graphic>
          </wp:anchor>
        </w:drawing>
      </w:r>
    </w:p>
    <w:p w14:paraId="45F135D3" w14:textId="77777777" w:rsidR="00071A4F" w:rsidRPr="008F6775" w:rsidRDefault="00071A4F" w:rsidP="00346688">
      <w:pPr>
        <w:spacing w:line="360" w:lineRule="auto"/>
        <w:rPr>
          <w:rFonts w:ascii="Times New Roman" w:hAnsi="Times New Roman" w:cs="Times New Roman"/>
          <w:b/>
          <w:bCs/>
          <w:lang w:val="en-US"/>
        </w:rPr>
      </w:pPr>
      <w:r w:rsidRPr="008F6775">
        <w:rPr>
          <w:rFonts w:ascii="Times New Roman" w:hAnsi="Times New Roman" w:cs="Times New Roman"/>
          <w:b/>
          <w:bCs/>
          <w:lang w:val="en-US"/>
        </w:rPr>
        <w:t>Penjelasan Sequence Diagram</w:t>
      </w:r>
    </w:p>
    <w:p w14:paraId="51AAC94D" w14:textId="77777777" w:rsidR="00071A4F" w:rsidRPr="008F6775" w:rsidRDefault="00071A4F" w:rsidP="00346688">
      <w:pPr>
        <w:numPr>
          <w:ilvl w:val="0"/>
          <w:numId w:val="32"/>
        </w:numPr>
        <w:spacing w:line="360" w:lineRule="auto"/>
        <w:rPr>
          <w:rFonts w:ascii="Times New Roman" w:hAnsi="Times New Roman" w:cs="Times New Roman"/>
          <w:lang w:val="en-US"/>
        </w:rPr>
      </w:pPr>
      <w:r w:rsidRPr="008F6775">
        <w:rPr>
          <w:rFonts w:ascii="Times New Roman" w:hAnsi="Times New Roman" w:cs="Times New Roman"/>
          <w:b/>
          <w:bCs/>
          <w:lang w:val="en-US"/>
        </w:rPr>
        <w:t>Pengguna dan Admin</w:t>
      </w:r>
    </w:p>
    <w:p w14:paraId="1FF96D29" w14:textId="77777777" w:rsidR="00071A4F" w:rsidRPr="008F6775" w:rsidRDefault="00071A4F" w:rsidP="00346688">
      <w:pPr>
        <w:numPr>
          <w:ilvl w:val="1"/>
          <w:numId w:val="32"/>
        </w:numPr>
        <w:spacing w:line="360" w:lineRule="auto"/>
        <w:rPr>
          <w:rFonts w:ascii="Times New Roman" w:hAnsi="Times New Roman" w:cs="Times New Roman"/>
          <w:lang w:val="en-US"/>
        </w:rPr>
      </w:pPr>
      <w:r w:rsidRPr="008F6775">
        <w:rPr>
          <w:rFonts w:ascii="Times New Roman" w:hAnsi="Times New Roman" w:cs="Times New Roman"/>
          <w:lang w:val="en-US"/>
        </w:rPr>
        <w:t>Terdapat dua aktor dalam diagram ini: Pengguna (User) dan Admin.</w:t>
      </w:r>
    </w:p>
    <w:p w14:paraId="3EDD7DBC" w14:textId="77777777" w:rsidR="00071A4F" w:rsidRPr="008F6775" w:rsidRDefault="00071A4F" w:rsidP="00346688">
      <w:pPr>
        <w:numPr>
          <w:ilvl w:val="0"/>
          <w:numId w:val="32"/>
        </w:numPr>
        <w:spacing w:line="360" w:lineRule="auto"/>
        <w:rPr>
          <w:rFonts w:ascii="Times New Roman" w:hAnsi="Times New Roman" w:cs="Times New Roman"/>
          <w:lang w:val="en-US"/>
        </w:rPr>
      </w:pPr>
      <w:r w:rsidRPr="008F6775">
        <w:rPr>
          <w:rFonts w:ascii="Times New Roman" w:hAnsi="Times New Roman" w:cs="Times New Roman"/>
          <w:b/>
          <w:bCs/>
          <w:lang w:val="en-US"/>
        </w:rPr>
        <w:t>Proses Login</w:t>
      </w:r>
    </w:p>
    <w:p w14:paraId="522D65D8" w14:textId="77777777" w:rsidR="00071A4F" w:rsidRPr="008F6775" w:rsidRDefault="00071A4F" w:rsidP="00346688">
      <w:pPr>
        <w:numPr>
          <w:ilvl w:val="1"/>
          <w:numId w:val="32"/>
        </w:numPr>
        <w:spacing w:line="360" w:lineRule="auto"/>
        <w:rPr>
          <w:rFonts w:ascii="Times New Roman" w:hAnsi="Times New Roman" w:cs="Times New Roman"/>
          <w:lang w:val="en-US"/>
        </w:rPr>
      </w:pPr>
      <w:r w:rsidRPr="008F6775">
        <w:rPr>
          <w:rFonts w:ascii="Times New Roman" w:hAnsi="Times New Roman" w:cs="Times New Roman"/>
          <w:b/>
          <w:bCs/>
          <w:lang w:val="en-US"/>
        </w:rPr>
        <w:t>Buka Halaman Login</w:t>
      </w:r>
      <w:r w:rsidRPr="008F6775">
        <w:rPr>
          <w:rFonts w:ascii="Times New Roman" w:hAnsi="Times New Roman" w:cs="Times New Roman"/>
          <w:lang w:val="en-US"/>
        </w:rPr>
        <w:t>: Pengguna atau Admin membuka halaman login.</w:t>
      </w:r>
    </w:p>
    <w:p w14:paraId="32A8F36D" w14:textId="77777777" w:rsidR="00071A4F" w:rsidRPr="008F6775" w:rsidRDefault="00071A4F" w:rsidP="00346688">
      <w:pPr>
        <w:numPr>
          <w:ilvl w:val="1"/>
          <w:numId w:val="32"/>
        </w:numPr>
        <w:spacing w:line="360" w:lineRule="auto"/>
        <w:rPr>
          <w:rFonts w:ascii="Times New Roman" w:hAnsi="Times New Roman" w:cs="Times New Roman"/>
          <w:lang w:val="en-US"/>
        </w:rPr>
      </w:pPr>
      <w:r w:rsidRPr="008F6775">
        <w:rPr>
          <w:rFonts w:ascii="Times New Roman" w:hAnsi="Times New Roman" w:cs="Times New Roman"/>
          <w:b/>
          <w:bCs/>
          <w:lang w:val="en-US"/>
        </w:rPr>
        <w:t>Tampilkan Formulir Login</w:t>
      </w:r>
      <w:r w:rsidRPr="008F6775">
        <w:rPr>
          <w:rFonts w:ascii="Times New Roman" w:hAnsi="Times New Roman" w:cs="Times New Roman"/>
          <w:lang w:val="en-US"/>
        </w:rPr>
        <w:t>: Sistem menampilkan formulir yang meminta pengguna untuk memasukkan username dan password.</w:t>
      </w:r>
    </w:p>
    <w:p w14:paraId="168F5BEA" w14:textId="77777777" w:rsidR="00071A4F" w:rsidRPr="008F6775" w:rsidRDefault="00071A4F" w:rsidP="00346688">
      <w:pPr>
        <w:numPr>
          <w:ilvl w:val="1"/>
          <w:numId w:val="32"/>
        </w:numPr>
        <w:spacing w:line="360" w:lineRule="auto"/>
        <w:rPr>
          <w:rFonts w:ascii="Times New Roman" w:hAnsi="Times New Roman" w:cs="Times New Roman"/>
          <w:lang w:val="en-US"/>
        </w:rPr>
      </w:pPr>
      <w:r w:rsidRPr="008F6775">
        <w:rPr>
          <w:rFonts w:ascii="Times New Roman" w:hAnsi="Times New Roman" w:cs="Times New Roman"/>
          <w:b/>
          <w:bCs/>
          <w:lang w:val="en-US"/>
        </w:rPr>
        <w:t>Masukkan Username dan Password</w:t>
      </w:r>
      <w:r w:rsidRPr="008F6775">
        <w:rPr>
          <w:rFonts w:ascii="Times New Roman" w:hAnsi="Times New Roman" w:cs="Times New Roman"/>
          <w:lang w:val="en-US"/>
        </w:rPr>
        <w:t>: Pengguna mengisi data login.</w:t>
      </w:r>
    </w:p>
    <w:p w14:paraId="14C5E625" w14:textId="77777777" w:rsidR="00071A4F" w:rsidRPr="008F6775" w:rsidRDefault="00071A4F" w:rsidP="00346688">
      <w:pPr>
        <w:numPr>
          <w:ilvl w:val="0"/>
          <w:numId w:val="32"/>
        </w:numPr>
        <w:spacing w:line="360" w:lineRule="auto"/>
        <w:rPr>
          <w:rFonts w:ascii="Times New Roman" w:hAnsi="Times New Roman" w:cs="Times New Roman"/>
          <w:lang w:val="en-US"/>
        </w:rPr>
      </w:pPr>
      <w:r w:rsidRPr="008F6775">
        <w:rPr>
          <w:rFonts w:ascii="Times New Roman" w:hAnsi="Times New Roman" w:cs="Times New Roman"/>
          <w:b/>
          <w:bCs/>
          <w:lang w:val="en-US"/>
        </w:rPr>
        <w:t>Kirim Kredensial</w:t>
      </w:r>
    </w:p>
    <w:p w14:paraId="071ACD85" w14:textId="77777777" w:rsidR="00071A4F" w:rsidRPr="008F6775" w:rsidRDefault="00071A4F" w:rsidP="00346688">
      <w:pPr>
        <w:numPr>
          <w:ilvl w:val="1"/>
          <w:numId w:val="32"/>
        </w:numPr>
        <w:spacing w:line="360" w:lineRule="auto"/>
        <w:rPr>
          <w:rFonts w:ascii="Times New Roman" w:hAnsi="Times New Roman" w:cs="Times New Roman"/>
          <w:lang w:val="en-US"/>
        </w:rPr>
      </w:pPr>
      <w:r w:rsidRPr="008F6775">
        <w:rPr>
          <w:rFonts w:ascii="Times New Roman" w:hAnsi="Times New Roman" w:cs="Times New Roman"/>
          <w:lang w:val="en-US"/>
        </w:rPr>
        <w:t>Setelah input, kredensial (username dan password) dikirim ke API Otentikasi untuk diperiksa.</w:t>
      </w:r>
    </w:p>
    <w:p w14:paraId="2A4B2403" w14:textId="77777777" w:rsidR="00071A4F" w:rsidRPr="008F6775" w:rsidRDefault="00071A4F" w:rsidP="00346688">
      <w:pPr>
        <w:numPr>
          <w:ilvl w:val="0"/>
          <w:numId w:val="32"/>
        </w:numPr>
        <w:spacing w:line="360" w:lineRule="auto"/>
        <w:rPr>
          <w:rFonts w:ascii="Times New Roman" w:hAnsi="Times New Roman" w:cs="Times New Roman"/>
          <w:lang w:val="en-US"/>
        </w:rPr>
      </w:pPr>
      <w:r w:rsidRPr="008F6775">
        <w:rPr>
          <w:rFonts w:ascii="Times New Roman" w:hAnsi="Times New Roman" w:cs="Times New Roman"/>
          <w:b/>
          <w:bCs/>
          <w:lang w:val="en-US"/>
        </w:rPr>
        <w:t>Pemeriksaan Pengguna</w:t>
      </w:r>
    </w:p>
    <w:p w14:paraId="1FB13F83" w14:textId="77777777" w:rsidR="00071A4F" w:rsidRPr="008F6775" w:rsidRDefault="00071A4F" w:rsidP="00346688">
      <w:pPr>
        <w:numPr>
          <w:ilvl w:val="1"/>
          <w:numId w:val="32"/>
        </w:numPr>
        <w:spacing w:line="360" w:lineRule="auto"/>
        <w:rPr>
          <w:rFonts w:ascii="Times New Roman" w:hAnsi="Times New Roman" w:cs="Times New Roman"/>
          <w:lang w:val="en-US"/>
        </w:rPr>
      </w:pPr>
      <w:r w:rsidRPr="008F6775">
        <w:rPr>
          <w:rFonts w:ascii="Times New Roman" w:hAnsi="Times New Roman" w:cs="Times New Roman"/>
          <w:b/>
          <w:bCs/>
          <w:lang w:val="en-US"/>
        </w:rPr>
        <w:lastRenderedPageBreak/>
        <w:t>Periksa Kredensial</w:t>
      </w:r>
      <w:r w:rsidRPr="008F6775">
        <w:rPr>
          <w:rFonts w:ascii="Times New Roman" w:hAnsi="Times New Roman" w:cs="Times New Roman"/>
          <w:lang w:val="en-US"/>
        </w:rPr>
        <w:t>: API memeriksa apakah kredensial yang diberikan valid dengan melakukan query ke Database.</w:t>
      </w:r>
    </w:p>
    <w:p w14:paraId="6DDE55CF" w14:textId="77777777" w:rsidR="00071A4F" w:rsidRPr="008F6775" w:rsidRDefault="00071A4F" w:rsidP="00346688">
      <w:pPr>
        <w:numPr>
          <w:ilvl w:val="1"/>
          <w:numId w:val="32"/>
        </w:numPr>
        <w:spacing w:line="360" w:lineRule="auto"/>
        <w:rPr>
          <w:rFonts w:ascii="Times New Roman" w:hAnsi="Times New Roman" w:cs="Times New Roman"/>
          <w:lang w:val="en-US"/>
        </w:rPr>
      </w:pPr>
      <w:r w:rsidRPr="008F6775">
        <w:rPr>
          <w:rFonts w:ascii="Times New Roman" w:hAnsi="Times New Roman" w:cs="Times New Roman"/>
          <w:b/>
          <w:bCs/>
          <w:lang w:val="en-US"/>
        </w:rPr>
        <w:t>Kembalikan Hasil dan Role</w:t>
      </w:r>
      <w:r w:rsidRPr="008F6775">
        <w:rPr>
          <w:rFonts w:ascii="Times New Roman" w:hAnsi="Times New Roman" w:cs="Times New Roman"/>
          <w:lang w:val="en-US"/>
        </w:rPr>
        <w:t>: Jika valid, API mengembalikan hasil validasi dan role pengguna (apakah sebagai pasien atau admin).</w:t>
      </w:r>
    </w:p>
    <w:p w14:paraId="058EE282" w14:textId="77777777" w:rsidR="00071A4F" w:rsidRPr="008F6775" w:rsidRDefault="00071A4F" w:rsidP="00346688">
      <w:pPr>
        <w:numPr>
          <w:ilvl w:val="0"/>
          <w:numId w:val="32"/>
        </w:numPr>
        <w:spacing w:line="360" w:lineRule="auto"/>
        <w:rPr>
          <w:rFonts w:ascii="Times New Roman" w:hAnsi="Times New Roman" w:cs="Times New Roman"/>
          <w:lang w:val="en-US"/>
        </w:rPr>
      </w:pPr>
      <w:r w:rsidRPr="008F6775">
        <w:rPr>
          <w:rFonts w:ascii="Times New Roman" w:hAnsi="Times New Roman" w:cs="Times New Roman"/>
          <w:b/>
          <w:bCs/>
          <w:lang w:val="en-US"/>
        </w:rPr>
        <w:t>Perlakuan Berdasarkan Role</w:t>
      </w:r>
    </w:p>
    <w:p w14:paraId="559455E4" w14:textId="77777777" w:rsidR="00071A4F" w:rsidRPr="008F6775" w:rsidRDefault="00071A4F" w:rsidP="00346688">
      <w:pPr>
        <w:numPr>
          <w:ilvl w:val="1"/>
          <w:numId w:val="32"/>
        </w:numPr>
        <w:spacing w:line="360" w:lineRule="auto"/>
        <w:rPr>
          <w:rFonts w:ascii="Times New Roman" w:hAnsi="Times New Roman" w:cs="Times New Roman"/>
          <w:lang w:val="en-US"/>
        </w:rPr>
      </w:pPr>
      <w:r w:rsidRPr="008F6775">
        <w:rPr>
          <w:rFonts w:ascii="Times New Roman" w:hAnsi="Times New Roman" w:cs="Times New Roman"/>
          <w:b/>
          <w:bCs/>
          <w:lang w:val="en-US"/>
        </w:rPr>
        <w:t>alt (Role adalah Pasien)</w:t>
      </w:r>
      <w:r w:rsidRPr="008F6775">
        <w:rPr>
          <w:rFonts w:ascii="Times New Roman" w:hAnsi="Times New Roman" w:cs="Times New Roman"/>
          <w:lang w:val="en-US"/>
        </w:rPr>
        <w:t>:</w:t>
      </w:r>
    </w:p>
    <w:p w14:paraId="36AFDC4D" w14:textId="77777777" w:rsidR="00071A4F" w:rsidRPr="008F6775" w:rsidRDefault="00071A4F" w:rsidP="00346688">
      <w:pPr>
        <w:numPr>
          <w:ilvl w:val="2"/>
          <w:numId w:val="32"/>
        </w:numPr>
        <w:spacing w:line="360" w:lineRule="auto"/>
        <w:rPr>
          <w:rFonts w:ascii="Times New Roman" w:hAnsi="Times New Roman" w:cs="Times New Roman"/>
          <w:lang w:val="en-US"/>
        </w:rPr>
      </w:pPr>
      <w:r w:rsidRPr="008F6775">
        <w:rPr>
          <w:rFonts w:ascii="Times New Roman" w:hAnsi="Times New Roman" w:cs="Times New Roman"/>
          <w:lang w:val="en-US"/>
        </w:rPr>
        <w:t>Jika role adalah pasien:</w:t>
      </w:r>
    </w:p>
    <w:p w14:paraId="13A352F6" w14:textId="77777777" w:rsidR="00071A4F" w:rsidRPr="008F6775" w:rsidRDefault="00071A4F" w:rsidP="00346688">
      <w:pPr>
        <w:numPr>
          <w:ilvl w:val="3"/>
          <w:numId w:val="32"/>
        </w:numPr>
        <w:spacing w:line="360" w:lineRule="auto"/>
        <w:rPr>
          <w:rFonts w:ascii="Times New Roman" w:hAnsi="Times New Roman" w:cs="Times New Roman"/>
          <w:lang w:val="en-US"/>
        </w:rPr>
      </w:pPr>
      <w:r w:rsidRPr="008F6775">
        <w:rPr>
          <w:rFonts w:ascii="Times New Roman" w:hAnsi="Times New Roman" w:cs="Times New Roman"/>
          <w:b/>
          <w:bCs/>
          <w:lang w:val="en-US"/>
        </w:rPr>
        <w:t>Kirim Token Akses dan Role</w:t>
      </w:r>
      <w:r w:rsidRPr="008F6775">
        <w:rPr>
          <w:rFonts w:ascii="Times New Roman" w:hAnsi="Times New Roman" w:cs="Times New Roman"/>
          <w:lang w:val="en-US"/>
        </w:rPr>
        <w:t>: Sistem mengirimkan token akses kepada pengguna dan mengarahkan ke dashboard pasien.</w:t>
      </w:r>
    </w:p>
    <w:p w14:paraId="7BB26ACD" w14:textId="77777777" w:rsidR="00071A4F" w:rsidRPr="008F6775" w:rsidRDefault="00071A4F" w:rsidP="00346688">
      <w:pPr>
        <w:numPr>
          <w:ilvl w:val="1"/>
          <w:numId w:val="32"/>
        </w:numPr>
        <w:spacing w:line="360" w:lineRule="auto"/>
        <w:rPr>
          <w:rFonts w:ascii="Times New Roman" w:hAnsi="Times New Roman" w:cs="Times New Roman"/>
          <w:lang w:val="en-US"/>
        </w:rPr>
      </w:pPr>
      <w:r w:rsidRPr="008F6775">
        <w:rPr>
          <w:rFonts w:ascii="Times New Roman" w:hAnsi="Times New Roman" w:cs="Times New Roman"/>
          <w:b/>
          <w:bCs/>
          <w:lang w:val="en-US"/>
        </w:rPr>
        <w:t>Role adalah Admin</w:t>
      </w:r>
      <w:r w:rsidRPr="008F6775">
        <w:rPr>
          <w:rFonts w:ascii="Times New Roman" w:hAnsi="Times New Roman" w:cs="Times New Roman"/>
          <w:lang w:val="en-US"/>
        </w:rPr>
        <w:t>:</w:t>
      </w:r>
    </w:p>
    <w:p w14:paraId="06B82699" w14:textId="77777777" w:rsidR="00071A4F" w:rsidRPr="008F6775" w:rsidRDefault="00071A4F" w:rsidP="00346688">
      <w:pPr>
        <w:numPr>
          <w:ilvl w:val="2"/>
          <w:numId w:val="32"/>
        </w:numPr>
        <w:spacing w:line="360" w:lineRule="auto"/>
        <w:rPr>
          <w:rFonts w:ascii="Times New Roman" w:hAnsi="Times New Roman" w:cs="Times New Roman"/>
          <w:lang w:val="en-US"/>
        </w:rPr>
      </w:pPr>
      <w:r w:rsidRPr="008F6775">
        <w:rPr>
          <w:rFonts w:ascii="Times New Roman" w:hAnsi="Times New Roman" w:cs="Times New Roman"/>
          <w:lang w:val="en-US"/>
        </w:rPr>
        <w:t>Jika role adalah admin:</w:t>
      </w:r>
    </w:p>
    <w:p w14:paraId="61AD7341" w14:textId="77777777" w:rsidR="00071A4F" w:rsidRPr="008F6775" w:rsidRDefault="00071A4F" w:rsidP="00346688">
      <w:pPr>
        <w:numPr>
          <w:ilvl w:val="3"/>
          <w:numId w:val="32"/>
        </w:numPr>
        <w:spacing w:line="360" w:lineRule="auto"/>
        <w:rPr>
          <w:rFonts w:ascii="Times New Roman" w:hAnsi="Times New Roman" w:cs="Times New Roman"/>
          <w:lang w:val="en-US"/>
        </w:rPr>
      </w:pPr>
      <w:r w:rsidRPr="008F6775">
        <w:rPr>
          <w:rFonts w:ascii="Times New Roman" w:hAnsi="Times New Roman" w:cs="Times New Roman"/>
          <w:b/>
          <w:bCs/>
          <w:lang w:val="en-US"/>
        </w:rPr>
        <w:t>Redirect ke Dashboard Admin</w:t>
      </w:r>
      <w:r w:rsidRPr="008F6775">
        <w:rPr>
          <w:rFonts w:ascii="Times New Roman" w:hAnsi="Times New Roman" w:cs="Times New Roman"/>
          <w:lang w:val="en-US"/>
        </w:rPr>
        <w:t>: Sistem mengarahkan admin ke dashboard admin dengan mengirimkan token akses yang diperlukan.</w:t>
      </w:r>
    </w:p>
    <w:p w14:paraId="562B5CE1" w14:textId="77777777" w:rsidR="00071A4F" w:rsidRPr="008F6775" w:rsidRDefault="00071A4F" w:rsidP="00346688">
      <w:pPr>
        <w:numPr>
          <w:ilvl w:val="0"/>
          <w:numId w:val="32"/>
        </w:numPr>
        <w:spacing w:line="360" w:lineRule="auto"/>
        <w:rPr>
          <w:rFonts w:ascii="Times New Roman" w:hAnsi="Times New Roman" w:cs="Times New Roman"/>
          <w:lang w:val="en-US"/>
        </w:rPr>
      </w:pPr>
      <w:r w:rsidRPr="008F6775">
        <w:rPr>
          <w:rFonts w:ascii="Times New Roman" w:hAnsi="Times New Roman" w:cs="Times New Roman"/>
          <w:b/>
          <w:bCs/>
          <w:lang w:val="en-US"/>
        </w:rPr>
        <w:t>Autentikasi Gagal</w:t>
      </w:r>
    </w:p>
    <w:p w14:paraId="5896FC87" w14:textId="77777777" w:rsidR="00071A4F" w:rsidRPr="008F6775" w:rsidRDefault="00071A4F" w:rsidP="00346688">
      <w:pPr>
        <w:numPr>
          <w:ilvl w:val="1"/>
          <w:numId w:val="32"/>
        </w:numPr>
        <w:spacing w:line="360" w:lineRule="auto"/>
        <w:rPr>
          <w:rFonts w:ascii="Times New Roman" w:hAnsi="Times New Roman" w:cs="Times New Roman"/>
          <w:lang w:val="en-US"/>
        </w:rPr>
      </w:pPr>
      <w:r w:rsidRPr="008F6775">
        <w:rPr>
          <w:rFonts w:ascii="Times New Roman" w:hAnsi="Times New Roman" w:cs="Times New Roman"/>
          <w:lang w:val="en-US"/>
        </w:rPr>
        <w:t>Jika kredensial tidak valid:</w:t>
      </w:r>
    </w:p>
    <w:p w14:paraId="3362AA40" w14:textId="77777777" w:rsidR="00071A4F" w:rsidRPr="008F6775" w:rsidRDefault="00071A4F" w:rsidP="00346688">
      <w:pPr>
        <w:numPr>
          <w:ilvl w:val="2"/>
          <w:numId w:val="32"/>
        </w:numPr>
        <w:spacing w:line="360" w:lineRule="auto"/>
        <w:rPr>
          <w:rFonts w:ascii="Times New Roman" w:hAnsi="Times New Roman" w:cs="Times New Roman"/>
          <w:lang w:val="en-US"/>
        </w:rPr>
      </w:pPr>
      <w:r w:rsidRPr="008F6775">
        <w:rPr>
          <w:rFonts w:ascii="Times New Roman" w:hAnsi="Times New Roman" w:cs="Times New Roman"/>
          <w:b/>
          <w:bCs/>
          <w:lang w:val="en-US"/>
        </w:rPr>
        <w:t>Tampilkan Pesan Kesalahan</w:t>
      </w:r>
      <w:r w:rsidRPr="008F6775">
        <w:rPr>
          <w:rFonts w:ascii="Times New Roman" w:hAnsi="Times New Roman" w:cs="Times New Roman"/>
          <w:lang w:val="en-US"/>
        </w:rPr>
        <w:t>: Sistem akan menampilkan pesan kesalahan kepada pengguna, memberitahukan bahwa login gagal.</w:t>
      </w:r>
    </w:p>
    <w:p w14:paraId="05047CBE" w14:textId="77777777" w:rsidR="002F4927" w:rsidRPr="008F6775" w:rsidRDefault="002F4927" w:rsidP="002F4927">
      <w:pPr>
        <w:spacing w:line="360" w:lineRule="auto"/>
        <w:rPr>
          <w:rFonts w:ascii="Times New Roman" w:hAnsi="Times New Roman" w:cs="Times New Roman"/>
          <w:lang w:val="en-US"/>
        </w:rPr>
      </w:pPr>
    </w:p>
    <w:p w14:paraId="58EAE0F7" w14:textId="77777777" w:rsidR="002F4927" w:rsidRPr="008F6775" w:rsidRDefault="002F4927" w:rsidP="002F4927">
      <w:pPr>
        <w:spacing w:line="360" w:lineRule="auto"/>
        <w:rPr>
          <w:rFonts w:ascii="Times New Roman" w:hAnsi="Times New Roman" w:cs="Times New Roman"/>
          <w:lang w:val="en-US"/>
        </w:rPr>
      </w:pPr>
    </w:p>
    <w:p w14:paraId="3C870850" w14:textId="77777777" w:rsidR="002F4927" w:rsidRPr="008F6775" w:rsidRDefault="002F4927" w:rsidP="002F4927">
      <w:pPr>
        <w:spacing w:line="360" w:lineRule="auto"/>
        <w:rPr>
          <w:rFonts w:ascii="Times New Roman" w:hAnsi="Times New Roman" w:cs="Times New Roman"/>
          <w:lang w:val="en-US"/>
        </w:rPr>
      </w:pPr>
    </w:p>
    <w:p w14:paraId="512E7DDE" w14:textId="77777777" w:rsidR="002F4927" w:rsidRPr="008F6775" w:rsidRDefault="002F4927" w:rsidP="002F4927">
      <w:pPr>
        <w:spacing w:line="360" w:lineRule="auto"/>
        <w:rPr>
          <w:rFonts w:ascii="Times New Roman" w:hAnsi="Times New Roman" w:cs="Times New Roman"/>
          <w:lang w:val="en-US"/>
        </w:rPr>
      </w:pPr>
    </w:p>
    <w:p w14:paraId="25546123" w14:textId="77777777" w:rsidR="002F4927" w:rsidRPr="008F6775" w:rsidRDefault="002F4927" w:rsidP="002F4927">
      <w:pPr>
        <w:spacing w:line="360" w:lineRule="auto"/>
        <w:rPr>
          <w:rFonts w:ascii="Times New Roman" w:hAnsi="Times New Roman" w:cs="Times New Roman"/>
          <w:lang w:val="en-US"/>
        </w:rPr>
      </w:pPr>
    </w:p>
    <w:p w14:paraId="174D9ADA" w14:textId="77777777" w:rsidR="002F4927" w:rsidRPr="008F6775" w:rsidRDefault="002F4927" w:rsidP="002F4927">
      <w:pPr>
        <w:spacing w:line="360" w:lineRule="auto"/>
        <w:rPr>
          <w:rFonts w:ascii="Times New Roman" w:hAnsi="Times New Roman" w:cs="Times New Roman"/>
          <w:lang w:val="en-US"/>
        </w:rPr>
      </w:pPr>
    </w:p>
    <w:p w14:paraId="338BE447" w14:textId="77777777" w:rsidR="002F4927" w:rsidRPr="008F6775" w:rsidRDefault="002F4927" w:rsidP="002F4927">
      <w:pPr>
        <w:spacing w:line="360" w:lineRule="auto"/>
        <w:rPr>
          <w:rFonts w:ascii="Times New Roman" w:hAnsi="Times New Roman" w:cs="Times New Roman"/>
          <w:lang w:val="en-US"/>
        </w:rPr>
      </w:pPr>
    </w:p>
    <w:p w14:paraId="4A0C950B" w14:textId="77777777" w:rsidR="002F4927" w:rsidRPr="008F6775" w:rsidRDefault="002F4927" w:rsidP="002F4927">
      <w:pPr>
        <w:spacing w:line="360" w:lineRule="auto"/>
        <w:rPr>
          <w:rFonts w:ascii="Times New Roman" w:hAnsi="Times New Roman" w:cs="Times New Roman"/>
          <w:lang w:val="en-US"/>
        </w:rPr>
      </w:pPr>
    </w:p>
    <w:p w14:paraId="2E7ACB6F" w14:textId="77777777" w:rsidR="002F4927" w:rsidRPr="008F6775" w:rsidRDefault="002F4927" w:rsidP="002F4927">
      <w:pPr>
        <w:spacing w:line="360" w:lineRule="auto"/>
        <w:rPr>
          <w:rFonts w:ascii="Times New Roman" w:hAnsi="Times New Roman" w:cs="Times New Roman"/>
          <w:lang w:val="en-US"/>
        </w:rPr>
      </w:pPr>
    </w:p>
    <w:p w14:paraId="6E742335" w14:textId="77777777" w:rsidR="002F4927" w:rsidRPr="008F6775" w:rsidRDefault="002F4927" w:rsidP="002F4927">
      <w:pPr>
        <w:spacing w:line="360" w:lineRule="auto"/>
        <w:rPr>
          <w:rFonts w:ascii="Times New Roman" w:hAnsi="Times New Roman" w:cs="Times New Roman"/>
          <w:lang w:val="en-US"/>
        </w:rPr>
      </w:pPr>
    </w:p>
    <w:p w14:paraId="47A17AA7" w14:textId="78778E87" w:rsidR="002F4927" w:rsidRPr="008F6775" w:rsidRDefault="002F4927" w:rsidP="002F4927">
      <w:pPr>
        <w:pStyle w:val="Heading4"/>
      </w:pPr>
      <w:r w:rsidRPr="008F6775">
        <w:lastRenderedPageBreak/>
        <w:t>B. Kelola Dokter</w:t>
      </w:r>
    </w:p>
    <w:p w14:paraId="3C91496D" w14:textId="77777777" w:rsidR="002F4927" w:rsidRPr="008F6775" w:rsidRDefault="002F4927" w:rsidP="002F4927">
      <w:pPr>
        <w:pStyle w:val="ListParagraph"/>
        <w:keepNext/>
        <w:spacing w:line="360" w:lineRule="auto"/>
        <w:ind w:left="360"/>
      </w:pPr>
      <w:r w:rsidRPr="0081315E">
        <w:rPr>
          <w:rFonts w:ascii="Times New Roman" w:hAnsi="Times New Roman" w:cs="Times New Roman"/>
          <w:noProof/>
          <w:sz w:val="20"/>
        </w:rPr>
        <w:drawing>
          <wp:inline distT="0" distB="0" distL="0" distR="0" wp14:anchorId="1359A620" wp14:editId="038C4C77">
            <wp:extent cx="4400550" cy="2447925"/>
            <wp:effectExtent l="0" t="0" r="0" b="9525"/>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9" cstate="print"/>
                    <a:stretch>
                      <a:fillRect/>
                    </a:stretch>
                  </pic:blipFill>
                  <pic:spPr>
                    <a:xfrm>
                      <a:off x="0" y="0"/>
                      <a:ext cx="4400939" cy="2448141"/>
                    </a:xfrm>
                    <a:prstGeom prst="rect">
                      <a:avLst/>
                    </a:prstGeom>
                  </pic:spPr>
                </pic:pic>
              </a:graphicData>
            </a:graphic>
          </wp:inline>
        </w:drawing>
      </w:r>
    </w:p>
    <w:p w14:paraId="4765606E" w14:textId="76835970" w:rsidR="00724773" w:rsidRPr="008F6775" w:rsidRDefault="002F4927" w:rsidP="002F4927">
      <w:pPr>
        <w:pStyle w:val="Caption"/>
        <w:ind w:left="3119"/>
        <w:rPr>
          <w:rFonts w:ascii="Times New Roman" w:hAnsi="Times New Roman" w:cs="Times New Roman"/>
          <w:color w:val="auto"/>
          <w:lang w:val="en-ID"/>
          <w:rPrChange w:id="566" w:author="Lingga Safitri" w:date="2025-07-01T17:21:00Z" w16du:dateUtc="2025-07-01T10:21:00Z">
            <w:rPr>
              <w:rFonts w:ascii="Times New Roman" w:hAnsi="Times New Roman" w:cs="Times New Roman"/>
              <w:lang w:val="en-ID"/>
            </w:rPr>
          </w:rPrChange>
        </w:rPr>
      </w:pPr>
      <w:bookmarkStart w:id="567" w:name="_Toc202281358"/>
      <w:bookmarkStart w:id="568" w:name="_Toc202282889"/>
      <w:r w:rsidRPr="008F6775">
        <w:rPr>
          <w:color w:val="auto"/>
          <w:rPrChange w:id="569" w:author="Lingga Safitri" w:date="2025-07-01T17:21:00Z" w16du:dateUtc="2025-07-01T10:21:00Z">
            <w:rPr/>
          </w:rPrChange>
        </w:rPr>
        <w:t xml:space="preserve">Gambar </w:t>
      </w:r>
      <w:r w:rsidR="009271E1" w:rsidRPr="008F6775">
        <w:rPr>
          <w:color w:val="auto"/>
          <w:rPrChange w:id="570" w:author="Lingga Safitri" w:date="2025-07-01T17:21:00Z" w16du:dateUtc="2025-07-01T10:21:00Z">
            <w:rPr/>
          </w:rPrChange>
        </w:rPr>
        <w:t>2.</w:t>
      </w:r>
      <w:r w:rsidRPr="008F6775">
        <w:rPr>
          <w:color w:val="auto"/>
          <w:rPrChange w:id="571" w:author="Lingga Safitri" w:date="2025-07-01T17:21:00Z" w16du:dateUtc="2025-07-01T10:21:00Z">
            <w:rPr/>
          </w:rPrChange>
        </w:rPr>
        <w:fldChar w:fldCharType="begin"/>
      </w:r>
      <w:r w:rsidRPr="008F6775">
        <w:rPr>
          <w:color w:val="auto"/>
          <w:rPrChange w:id="572" w:author="Lingga Safitri" w:date="2025-07-01T17:21:00Z" w16du:dateUtc="2025-07-01T10:21:00Z">
            <w:rPr/>
          </w:rPrChange>
        </w:rPr>
        <w:instrText xml:space="preserve"> SEQ Gambar \* ARABIC </w:instrText>
      </w:r>
      <w:r w:rsidRPr="008F6775">
        <w:rPr>
          <w:color w:val="auto"/>
          <w:rPrChange w:id="573" w:author="Lingga Safitri" w:date="2025-07-01T17:21:00Z" w16du:dateUtc="2025-07-01T10:21:00Z">
            <w:rPr/>
          </w:rPrChange>
        </w:rPr>
        <w:fldChar w:fldCharType="separate"/>
      </w:r>
      <w:r w:rsidR="00461B03">
        <w:rPr>
          <w:noProof/>
          <w:color w:val="auto"/>
        </w:rPr>
        <w:t>9</w:t>
      </w:r>
      <w:r w:rsidRPr="008F6775">
        <w:rPr>
          <w:color w:val="auto"/>
          <w:rPrChange w:id="574" w:author="Lingga Safitri" w:date="2025-07-01T17:21:00Z" w16du:dateUtc="2025-07-01T10:21:00Z">
            <w:rPr/>
          </w:rPrChange>
        </w:rPr>
        <w:fldChar w:fldCharType="end"/>
      </w:r>
      <w:r w:rsidRPr="008F6775">
        <w:rPr>
          <w:color w:val="auto"/>
          <w:rPrChange w:id="575" w:author="Lingga Safitri" w:date="2025-07-01T17:21:00Z" w16du:dateUtc="2025-07-01T10:21:00Z">
            <w:rPr/>
          </w:rPrChange>
        </w:rPr>
        <w:t xml:space="preserve"> Kelola Dokter</w:t>
      </w:r>
      <w:bookmarkEnd w:id="567"/>
      <w:bookmarkEnd w:id="568"/>
    </w:p>
    <w:p w14:paraId="3CB2B8F1" w14:textId="786A5FEA" w:rsidR="00071A4F" w:rsidRPr="008F6775" w:rsidRDefault="00071A4F" w:rsidP="00346688">
      <w:pPr>
        <w:pStyle w:val="ListParagraph"/>
        <w:spacing w:line="360" w:lineRule="auto"/>
        <w:ind w:left="360"/>
        <w:rPr>
          <w:rFonts w:ascii="Times New Roman" w:hAnsi="Times New Roman" w:cs="Times New Roman"/>
          <w:lang w:val="en-ID"/>
        </w:rPr>
      </w:pPr>
    </w:p>
    <w:p w14:paraId="436E4F9F" w14:textId="77777777" w:rsidR="00071A4F" w:rsidRPr="008F6775" w:rsidRDefault="00071A4F" w:rsidP="00346688">
      <w:pPr>
        <w:pStyle w:val="ListParagraph"/>
        <w:spacing w:line="360" w:lineRule="auto"/>
        <w:ind w:left="360"/>
        <w:rPr>
          <w:rFonts w:ascii="Times New Roman" w:hAnsi="Times New Roman" w:cs="Times New Roman"/>
          <w:lang w:val="en-US"/>
        </w:rPr>
      </w:pPr>
      <w:r w:rsidRPr="008F6775">
        <w:rPr>
          <w:rFonts w:ascii="Times New Roman" w:hAnsi="Times New Roman" w:cs="Times New Roman"/>
          <w:lang w:val="en-US"/>
        </w:rPr>
        <w:t>Berikut adalah penjelasan mengenai diagram manajemen halaman admin dokter yang telah diberikan:</w:t>
      </w:r>
    </w:p>
    <w:p w14:paraId="79F14E17" w14:textId="77777777" w:rsidR="00071A4F" w:rsidRPr="008F6775" w:rsidRDefault="00071A4F" w:rsidP="00346688">
      <w:pPr>
        <w:pStyle w:val="ListParagraph"/>
        <w:spacing w:line="360" w:lineRule="auto"/>
        <w:ind w:left="360"/>
        <w:rPr>
          <w:rFonts w:ascii="Times New Roman" w:hAnsi="Times New Roman" w:cs="Times New Roman"/>
          <w:lang w:val="en-US"/>
        </w:rPr>
      </w:pPr>
      <w:r w:rsidRPr="008F6775">
        <w:rPr>
          <w:rFonts w:ascii="Times New Roman" w:hAnsi="Times New Roman" w:cs="Times New Roman"/>
          <w:b/>
          <w:bCs/>
          <w:lang w:val="en-US"/>
        </w:rPr>
        <w:t>1. Konteks Umum</w:t>
      </w:r>
    </w:p>
    <w:p w14:paraId="394DC590" w14:textId="77777777" w:rsidR="00071A4F" w:rsidRPr="008F6775" w:rsidRDefault="00071A4F" w:rsidP="00346688">
      <w:pPr>
        <w:pStyle w:val="ListParagraph"/>
        <w:numPr>
          <w:ilvl w:val="0"/>
          <w:numId w:val="33"/>
        </w:numPr>
        <w:spacing w:line="360" w:lineRule="auto"/>
        <w:rPr>
          <w:rFonts w:ascii="Times New Roman" w:hAnsi="Times New Roman" w:cs="Times New Roman"/>
          <w:lang w:val="en-US"/>
        </w:rPr>
      </w:pPr>
      <w:r w:rsidRPr="008F6775">
        <w:rPr>
          <w:rFonts w:ascii="Times New Roman" w:hAnsi="Times New Roman" w:cs="Times New Roman"/>
          <w:lang w:val="en-US"/>
        </w:rPr>
        <w:t>Diagram ini menggambarkan proses manajemen data dokter dalam sebuah sistem dengan peran admin yang berinteraksi dengan antarmuka dan basis data.</w:t>
      </w:r>
    </w:p>
    <w:p w14:paraId="77A0ECDE" w14:textId="77777777" w:rsidR="00071A4F" w:rsidRPr="008F6775" w:rsidRDefault="00071A4F" w:rsidP="00346688">
      <w:pPr>
        <w:pStyle w:val="ListParagraph"/>
        <w:spacing w:line="360" w:lineRule="auto"/>
        <w:ind w:left="360"/>
        <w:rPr>
          <w:rFonts w:ascii="Times New Roman" w:hAnsi="Times New Roman" w:cs="Times New Roman"/>
          <w:lang w:val="en-US"/>
        </w:rPr>
      </w:pPr>
      <w:r w:rsidRPr="008F6775">
        <w:rPr>
          <w:rFonts w:ascii="Times New Roman" w:hAnsi="Times New Roman" w:cs="Times New Roman"/>
          <w:b/>
          <w:bCs/>
          <w:lang w:val="en-US"/>
        </w:rPr>
        <w:t>2. Aktor dan Entitas</w:t>
      </w:r>
    </w:p>
    <w:p w14:paraId="73ABEC64" w14:textId="77777777" w:rsidR="00071A4F" w:rsidRPr="008F6775" w:rsidRDefault="00071A4F" w:rsidP="00346688">
      <w:pPr>
        <w:pStyle w:val="ListParagraph"/>
        <w:numPr>
          <w:ilvl w:val="0"/>
          <w:numId w:val="34"/>
        </w:numPr>
        <w:spacing w:line="360" w:lineRule="auto"/>
        <w:rPr>
          <w:rFonts w:ascii="Times New Roman" w:hAnsi="Times New Roman" w:cs="Times New Roman"/>
          <w:lang w:val="en-US"/>
        </w:rPr>
      </w:pPr>
      <w:r w:rsidRPr="008F6775">
        <w:rPr>
          <w:rFonts w:ascii="Times New Roman" w:hAnsi="Times New Roman" w:cs="Times New Roman"/>
          <w:b/>
          <w:bCs/>
          <w:lang w:val="en-US"/>
        </w:rPr>
        <w:t>Admin</w:t>
      </w:r>
      <w:r w:rsidRPr="008F6775">
        <w:rPr>
          <w:rFonts w:ascii="Times New Roman" w:hAnsi="Times New Roman" w:cs="Times New Roman"/>
          <w:lang w:val="en-US"/>
        </w:rPr>
        <w:t>: Pengguna yang mengelola data dokter.</w:t>
      </w:r>
    </w:p>
    <w:p w14:paraId="2598C053" w14:textId="77777777" w:rsidR="00071A4F" w:rsidRPr="008F6775" w:rsidRDefault="00071A4F" w:rsidP="00346688">
      <w:pPr>
        <w:pStyle w:val="ListParagraph"/>
        <w:numPr>
          <w:ilvl w:val="0"/>
          <w:numId w:val="34"/>
        </w:numPr>
        <w:spacing w:line="360" w:lineRule="auto"/>
        <w:rPr>
          <w:rFonts w:ascii="Times New Roman" w:hAnsi="Times New Roman" w:cs="Times New Roman"/>
          <w:lang w:val="en-US"/>
        </w:rPr>
      </w:pPr>
      <w:r w:rsidRPr="008F6775">
        <w:rPr>
          <w:rFonts w:ascii="Times New Roman" w:hAnsi="Times New Roman" w:cs="Times New Roman"/>
          <w:b/>
          <w:bCs/>
          <w:lang w:val="en-US"/>
        </w:rPr>
        <w:t>Halaman Admin</w:t>
      </w:r>
      <w:r w:rsidRPr="008F6775">
        <w:rPr>
          <w:rFonts w:ascii="Times New Roman" w:hAnsi="Times New Roman" w:cs="Times New Roman"/>
          <w:lang w:val="en-US"/>
        </w:rPr>
        <w:t>: Antarmuka tempat admin berinteraksi.</w:t>
      </w:r>
    </w:p>
    <w:p w14:paraId="7016FDB3" w14:textId="77777777" w:rsidR="00071A4F" w:rsidRPr="008F6775" w:rsidRDefault="00071A4F" w:rsidP="00346688">
      <w:pPr>
        <w:pStyle w:val="ListParagraph"/>
        <w:numPr>
          <w:ilvl w:val="0"/>
          <w:numId w:val="34"/>
        </w:numPr>
        <w:spacing w:line="360" w:lineRule="auto"/>
        <w:rPr>
          <w:rFonts w:ascii="Times New Roman" w:hAnsi="Times New Roman" w:cs="Times New Roman"/>
          <w:lang w:val="en-US"/>
        </w:rPr>
      </w:pPr>
      <w:r w:rsidRPr="008F6775">
        <w:rPr>
          <w:rFonts w:ascii="Times New Roman" w:hAnsi="Times New Roman" w:cs="Times New Roman"/>
          <w:b/>
          <w:bCs/>
          <w:lang w:val="en-US"/>
        </w:rPr>
        <w:t>API Dokter</w:t>
      </w:r>
      <w:r w:rsidRPr="008F6775">
        <w:rPr>
          <w:rFonts w:ascii="Times New Roman" w:hAnsi="Times New Roman" w:cs="Times New Roman"/>
          <w:lang w:val="en-US"/>
        </w:rPr>
        <w:t>: Proses backend yang menangani permintaan terkait data dokter.</w:t>
      </w:r>
    </w:p>
    <w:p w14:paraId="3D0FBC28" w14:textId="77777777" w:rsidR="00071A4F" w:rsidRPr="008F6775" w:rsidRDefault="00071A4F" w:rsidP="00346688">
      <w:pPr>
        <w:pStyle w:val="ListParagraph"/>
        <w:numPr>
          <w:ilvl w:val="0"/>
          <w:numId w:val="34"/>
        </w:numPr>
        <w:spacing w:line="360" w:lineRule="auto"/>
        <w:rPr>
          <w:rFonts w:ascii="Times New Roman" w:hAnsi="Times New Roman" w:cs="Times New Roman"/>
          <w:lang w:val="en-US"/>
        </w:rPr>
      </w:pPr>
      <w:r w:rsidRPr="008F6775">
        <w:rPr>
          <w:rFonts w:ascii="Times New Roman" w:hAnsi="Times New Roman" w:cs="Times New Roman"/>
          <w:b/>
          <w:bCs/>
          <w:lang w:val="en-US"/>
        </w:rPr>
        <w:t>Database</w:t>
      </w:r>
      <w:r w:rsidRPr="008F6775">
        <w:rPr>
          <w:rFonts w:ascii="Times New Roman" w:hAnsi="Times New Roman" w:cs="Times New Roman"/>
          <w:lang w:val="en-US"/>
        </w:rPr>
        <w:t>: Penyimpanan permanen untuk data dokter.</w:t>
      </w:r>
    </w:p>
    <w:p w14:paraId="1FB21563" w14:textId="77777777" w:rsidR="00071A4F" w:rsidRPr="008F6775" w:rsidRDefault="00071A4F" w:rsidP="00346688">
      <w:pPr>
        <w:pStyle w:val="ListParagraph"/>
        <w:spacing w:line="360" w:lineRule="auto"/>
        <w:ind w:left="360"/>
        <w:rPr>
          <w:rFonts w:ascii="Times New Roman" w:hAnsi="Times New Roman" w:cs="Times New Roman"/>
          <w:lang w:val="en-US"/>
        </w:rPr>
      </w:pPr>
      <w:r w:rsidRPr="008F6775">
        <w:rPr>
          <w:rFonts w:ascii="Times New Roman" w:hAnsi="Times New Roman" w:cs="Times New Roman"/>
          <w:b/>
          <w:bCs/>
          <w:lang w:val="en-US"/>
        </w:rPr>
        <w:t>3. Proses Utama</w:t>
      </w:r>
    </w:p>
    <w:p w14:paraId="0DEB3C0D" w14:textId="77777777" w:rsidR="00071A4F" w:rsidRPr="008F6775" w:rsidRDefault="00071A4F" w:rsidP="00346688">
      <w:pPr>
        <w:pStyle w:val="ListParagraph"/>
        <w:numPr>
          <w:ilvl w:val="0"/>
          <w:numId w:val="35"/>
        </w:numPr>
        <w:spacing w:line="360" w:lineRule="auto"/>
        <w:rPr>
          <w:rFonts w:ascii="Times New Roman" w:hAnsi="Times New Roman" w:cs="Times New Roman"/>
          <w:lang w:val="en-US"/>
        </w:rPr>
      </w:pPr>
      <w:r w:rsidRPr="008F6775">
        <w:rPr>
          <w:rFonts w:ascii="Times New Roman" w:hAnsi="Times New Roman" w:cs="Times New Roman"/>
          <w:b/>
          <w:bCs/>
          <w:lang w:val="en-US"/>
        </w:rPr>
        <w:t>Buka Halaman Pengelolaan Dokter</w:t>
      </w:r>
      <w:r w:rsidRPr="008F6775">
        <w:rPr>
          <w:rFonts w:ascii="Times New Roman" w:hAnsi="Times New Roman" w:cs="Times New Roman"/>
          <w:lang w:val="en-US"/>
        </w:rPr>
        <w:t>: Admin memulai dengan membuka antarmuka pengelolaan dokter.</w:t>
      </w:r>
    </w:p>
    <w:p w14:paraId="146B8456" w14:textId="77777777" w:rsidR="00071A4F" w:rsidRPr="008F6775" w:rsidRDefault="00071A4F" w:rsidP="00346688">
      <w:pPr>
        <w:pStyle w:val="ListParagraph"/>
        <w:numPr>
          <w:ilvl w:val="0"/>
          <w:numId w:val="35"/>
        </w:numPr>
        <w:spacing w:line="360" w:lineRule="auto"/>
        <w:rPr>
          <w:rFonts w:ascii="Times New Roman" w:hAnsi="Times New Roman" w:cs="Times New Roman"/>
          <w:lang w:val="en-US"/>
        </w:rPr>
      </w:pPr>
      <w:r w:rsidRPr="008F6775">
        <w:rPr>
          <w:rFonts w:ascii="Times New Roman" w:hAnsi="Times New Roman" w:cs="Times New Roman"/>
          <w:b/>
          <w:bCs/>
          <w:lang w:val="en-US"/>
        </w:rPr>
        <w:t>Tampilkan Form Tambah Dokter</w:t>
      </w:r>
      <w:r w:rsidRPr="008F6775">
        <w:rPr>
          <w:rFonts w:ascii="Times New Roman" w:hAnsi="Times New Roman" w:cs="Times New Roman"/>
          <w:lang w:val="en-US"/>
        </w:rPr>
        <w:t>: Sistem menampilkan formulir untuk menambahkan data dokter.</w:t>
      </w:r>
    </w:p>
    <w:p w14:paraId="7BC080E6" w14:textId="77777777" w:rsidR="00071A4F" w:rsidRPr="008F6775" w:rsidRDefault="00071A4F" w:rsidP="00346688">
      <w:pPr>
        <w:pStyle w:val="ListParagraph"/>
        <w:numPr>
          <w:ilvl w:val="0"/>
          <w:numId w:val="35"/>
        </w:numPr>
        <w:spacing w:line="360" w:lineRule="auto"/>
        <w:rPr>
          <w:rFonts w:ascii="Times New Roman" w:hAnsi="Times New Roman" w:cs="Times New Roman"/>
          <w:lang w:val="en-US"/>
        </w:rPr>
      </w:pPr>
      <w:r w:rsidRPr="008F6775">
        <w:rPr>
          <w:rFonts w:ascii="Times New Roman" w:hAnsi="Times New Roman" w:cs="Times New Roman"/>
          <w:b/>
          <w:bCs/>
          <w:lang w:val="en-US"/>
        </w:rPr>
        <w:t>Isi Data Dokter</w:t>
      </w:r>
      <w:r w:rsidRPr="008F6775">
        <w:rPr>
          <w:rFonts w:ascii="Times New Roman" w:hAnsi="Times New Roman" w:cs="Times New Roman"/>
          <w:lang w:val="en-US"/>
        </w:rPr>
        <w:t>: Admin mengisi informasi yang diperlukan dalam formulir.</w:t>
      </w:r>
    </w:p>
    <w:p w14:paraId="231DF776" w14:textId="77777777" w:rsidR="00071A4F" w:rsidRPr="008F6775" w:rsidRDefault="00071A4F" w:rsidP="00346688">
      <w:pPr>
        <w:pStyle w:val="ListParagraph"/>
        <w:numPr>
          <w:ilvl w:val="0"/>
          <w:numId w:val="35"/>
        </w:numPr>
        <w:spacing w:line="360" w:lineRule="auto"/>
        <w:rPr>
          <w:rFonts w:ascii="Times New Roman" w:hAnsi="Times New Roman" w:cs="Times New Roman"/>
          <w:lang w:val="en-US"/>
        </w:rPr>
      </w:pPr>
      <w:r w:rsidRPr="008F6775">
        <w:rPr>
          <w:rFonts w:ascii="Times New Roman" w:hAnsi="Times New Roman" w:cs="Times New Roman"/>
          <w:b/>
          <w:bCs/>
          <w:lang w:val="en-US"/>
        </w:rPr>
        <w:t>Kirim Data Dokter</w:t>
      </w:r>
      <w:r w:rsidRPr="008F6775">
        <w:rPr>
          <w:rFonts w:ascii="Times New Roman" w:hAnsi="Times New Roman" w:cs="Times New Roman"/>
          <w:lang w:val="en-US"/>
        </w:rPr>
        <w:t>: Data yang diisi admin dikirim ke API Dokter.</w:t>
      </w:r>
    </w:p>
    <w:p w14:paraId="4FAB1FBD" w14:textId="77777777" w:rsidR="00071A4F" w:rsidRPr="008F6775" w:rsidRDefault="00071A4F" w:rsidP="00346688">
      <w:pPr>
        <w:pStyle w:val="ListParagraph"/>
        <w:numPr>
          <w:ilvl w:val="0"/>
          <w:numId w:val="35"/>
        </w:numPr>
        <w:spacing w:line="360" w:lineRule="auto"/>
        <w:rPr>
          <w:rFonts w:ascii="Times New Roman" w:hAnsi="Times New Roman" w:cs="Times New Roman"/>
          <w:lang w:val="en-US"/>
        </w:rPr>
      </w:pPr>
      <w:r w:rsidRPr="008F6775">
        <w:rPr>
          <w:rFonts w:ascii="Times New Roman" w:hAnsi="Times New Roman" w:cs="Times New Roman"/>
          <w:b/>
          <w:bCs/>
          <w:lang w:val="en-US"/>
        </w:rPr>
        <w:t>Simpan Data Dokter</w:t>
      </w:r>
      <w:r w:rsidRPr="008F6775">
        <w:rPr>
          <w:rFonts w:ascii="Times New Roman" w:hAnsi="Times New Roman" w:cs="Times New Roman"/>
          <w:lang w:val="en-US"/>
        </w:rPr>
        <w:t>: API menyimpan data yang diterima ke dalam database.</w:t>
      </w:r>
    </w:p>
    <w:p w14:paraId="72ED8680" w14:textId="77777777" w:rsidR="00071A4F" w:rsidRPr="008F6775" w:rsidRDefault="00071A4F" w:rsidP="00346688">
      <w:pPr>
        <w:pStyle w:val="ListParagraph"/>
        <w:numPr>
          <w:ilvl w:val="0"/>
          <w:numId w:val="35"/>
        </w:numPr>
        <w:spacing w:line="360" w:lineRule="auto"/>
        <w:rPr>
          <w:rFonts w:ascii="Times New Roman" w:hAnsi="Times New Roman" w:cs="Times New Roman"/>
          <w:lang w:val="en-US"/>
        </w:rPr>
      </w:pPr>
      <w:r w:rsidRPr="008F6775">
        <w:rPr>
          <w:rFonts w:ascii="Times New Roman" w:hAnsi="Times New Roman" w:cs="Times New Roman"/>
          <w:b/>
          <w:bCs/>
          <w:lang w:val="en-US"/>
        </w:rPr>
        <w:t>Kirim Konfirmasi</w:t>
      </w:r>
      <w:r w:rsidRPr="008F6775">
        <w:rPr>
          <w:rFonts w:ascii="Times New Roman" w:hAnsi="Times New Roman" w:cs="Times New Roman"/>
          <w:lang w:val="en-US"/>
        </w:rPr>
        <w:t>: Setelah penyimpanan berhasil, API mengirimkan konfirmasi kepada halaman admin.</w:t>
      </w:r>
    </w:p>
    <w:p w14:paraId="1D4DCB79" w14:textId="77777777" w:rsidR="00071A4F" w:rsidRPr="008F6775" w:rsidRDefault="00071A4F" w:rsidP="00346688">
      <w:pPr>
        <w:pStyle w:val="ListParagraph"/>
        <w:numPr>
          <w:ilvl w:val="0"/>
          <w:numId w:val="35"/>
        </w:numPr>
        <w:spacing w:line="360" w:lineRule="auto"/>
        <w:rPr>
          <w:rFonts w:ascii="Times New Roman" w:hAnsi="Times New Roman" w:cs="Times New Roman"/>
          <w:lang w:val="en-US"/>
        </w:rPr>
      </w:pPr>
      <w:r w:rsidRPr="008F6775">
        <w:rPr>
          <w:rFonts w:ascii="Times New Roman" w:hAnsi="Times New Roman" w:cs="Times New Roman"/>
          <w:b/>
          <w:bCs/>
          <w:lang w:val="en-US"/>
        </w:rPr>
        <w:t>Tampilkan Pesan Sukses</w:t>
      </w:r>
      <w:r w:rsidRPr="008F6775">
        <w:rPr>
          <w:rFonts w:ascii="Times New Roman" w:hAnsi="Times New Roman" w:cs="Times New Roman"/>
          <w:lang w:val="en-US"/>
        </w:rPr>
        <w:t>: Halaman admin menampilkan pesan sukses yang mengonfirmasi bahwa data dokter berhasil disimpan.</w:t>
      </w:r>
    </w:p>
    <w:p w14:paraId="4C8394E2" w14:textId="77777777" w:rsidR="00071A4F" w:rsidRPr="008F6775" w:rsidRDefault="00071A4F" w:rsidP="00346688">
      <w:pPr>
        <w:pStyle w:val="ListParagraph"/>
        <w:spacing w:line="360" w:lineRule="auto"/>
        <w:ind w:left="360"/>
        <w:rPr>
          <w:rFonts w:ascii="Times New Roman" w:hAnsi="Times New Roman" w:cs="Times New Roman"/>
          <w:lang w:val="en-US"/>
        </w:rPr>
      </w:pPr>
      <w:r w:rsidRPr="008F6775">
        <w:rPr>
          <w:rFonts w:ascii="Times New Roman" w:hAnsi="Times New Roman" w:cs="Times New Roman"/>
          <w:b/>
          <w:bCs/>
          <w:lang w:val="en-US"/>
        </w:rPr>
        <w:t>4. Alur Informasi</w:t>
      </w:r>
    </w:p>
    <w:p w14:paraId="4615A76E" w14:textId="64D425AC" w:rsidR="00D80CE3" w:rsidRPr="008F6775" w:rsidRDefault="00071A4F" w:rsidP="00346688">
      <w:pPr>
        <w:pStyle w:val="ListParagraph"/>
        <w:numPr>
          <w:ilvl w:val="0"/>
          <w:numId w:val="36"/>
        </w:numPr>
        <w:spacing w:line="360" w:lineRule="auto"/>
        <w:rPr>
          <w:rFonts w:ascii="Times New Roman" w:hAnsi="Times New Roman" w:cs="Times New Roman"/>
          <w:lang w:val="en-US"/>
        </w:rPr>
      </w:pPr>
      <w:r w:rsidRPr="008F6775">
        <w:rPr>
          <w:rFonts w:ascii="Times New Roman" w:hAnsi="Times New Roman" w:cs="Times New Roman"/>
          <w:lang w:val="en-US"/>
        </w:rPr>
        <w:lastRenderedPageBreak/>
        <w:t>Terdapat alur antara admin, halaman admin, API, dan database yang menunjukkan interaksi dan pertukaran data yang terjadi selama proses.</w:t>
      </w:r>
    </w:p>
    <w:p w14:paraId="1D5DF9CE" w14:textId="77777777" w:rsidR="00D80CE3" w:rsidRPr="008F6775" w:rsidRDefault="00D80CE3" w:rsidP="00346688">
      <w:pPr>
        <w:pStyle w:val="ListParagraph"/>
        <w:spacing w:line="360" w:lineRule="auto"/>
        <w:rPr>
          <w:rFonts w:ascii="Times New Roman" w:hAnsi="Times New Roman" w:cs="Times New Roman"/>
          <w:lang w:val="en-US"/>
        </w:rPr>
      </w:pPr>
    </w:p>
    <w:p w14:paraId="30AC071F" w14:textId="2402C80B" w:rsidR="00071A4F" w:rsidRPr="008F6775" w:rsidRDefault="00D80CE3" w:rsidP="00346688">
      <w:pPr>
        <w:pStyle w:val="Heading4"/>
      </w:pPr>
      <w:r w:rsidRPr="008F6775">
        <w:t>C. Pemesanan Konsultasi</w:t>
      </w:r>
    </w:p>
    <w:p w14:paraId="6FCCBABB" w14:textId="323A76B6" w:rsidR="00D80CE3" w:rsidRPr="008F6775" w:rsidRDefault="002F4927" w:rsidP="00346688">
      <w:pPr>
        <w:spacing w:line="360" w:lineRule="auto"/>
        <w:rPr>
          <w:rFonts w:ascii="Times New Roman" w:hAnsi="Times New Roman" w:cs="Times New Roman"/>
          <w:lang w:val="en-US"/>
        </w:rPr>
      </w:pPr>
      <w:r w:rsidRPr="0081315E">
        <w:rPr>
          <w:noProof/>
        </w:rPr>
        <mc:AlternateContent>
          <mc:Choice Requires="wps">
            <w:drawing>
              <wp:anchor distT="0" distB="0" distL="114300" distR="114300" simplePos="0" relativeHeight="251687936" behindDoc="0" locked="0" layoutInCell="1" allowOverlap="1" wp14:anchorId="07E8F604" wp14:editId="4640099B">
                <wp:simplePos x="0" y="0"/>
                <wp:positionH relativeFrom="column">
                  <wp:posOffset>0</wp:posOffset>
                </wp:positionH>
                <wp:positionV relativeFrom="paragraph">
                  <wp:posOffset>3606800</wp:posOffset>
                </wp:positionV>
                <wp:extent cx="4612640" cy="635"/>
                <wp:effectExtent l="0" t="0" r="0" b="0"/>
                <wp:wrapTopAndBottom/>
                <wp:docPr id="1111963901" name="Text Box 1"/>
                <wp:cNvGraphicFramePr/>
                <a:graphic xmlns:a="http://schemas.openxmlformats.org/drawingml/2006/main">
                  <a:graphicData uri="http://schemas.microsoft.com/office/word/2010/wordprocessingShape">
                    <wps:wsp>
                      <wps:cNvSpPr txBox="1"/>
                      <wps:spPr>
                        <a:xfrm>
                          <a:off x="0" y="0"/>
                          <a:ext cx="4612640" cy="635"/>
                        </a:xfrm>
                        <a:prstGeom prst="rect">
                          <a:avLst/>
                        </a:prstGeom>
                        <a:solidFill>
                          <a:prstClr val="white"/>
                        </a:solidFill>
                        <a:ln>
                          <a:noFill/>
                        </a:ln>
                      </wps:spPr>
                      <wps:txbx>
                        <w:txbxContent>
                          <w:p w14:paraId="6486E1C7" w14:textId="7FE4C647" w:rsidR="002F4927" w:rsidRPr="00435161" w:rsidRDefault="002F4927" w:rsidP="002F4927">
                            <w:pPr>
                              <w:pStyle w:val="Caption"/>
                              <w:jc w:val="center"/>
                              <w:rPr>
                                <w:rFonts w:ascii="Times New Roman" w:hAnsi="Times New Roman" w:cs="Times New Roman"/>
                                <w:noProof/>
                                <w:szCs w:val="22"/>
                              </w:rPr>
                            </w:pPr>
                            <w:bookmarkStart w:id="576" w:name="_Toc202281359"/>
                            <w:bookmarkStart w:id="577" w:name="_Toc202282890"/>
                            <w:r>
                              <w:t xml:space="preserve">Gambar </w:t>
                            </w:r>
                            <w:r w:rsidR="009271E1">
                              <w:t>2.</w:t>
                            </w:r>
                            <w:r>
                              <w:fldChar w:fldCharType="begin"/>
                            </w:r>
                            <w:r>
                              <w:instrText xml:space="preserve"> SEQ Gambar \* ARABIC </w:instrText>
                            </w:r>
                            <w:r>
                              <w:fldChar w:fldCharType="separate"/>
                            </w:r>
                            <w:r w:rsidR="00461B03">
                              <w:rPr>
                                <w:noProof/>
                              </w:rPr>
                              <w:t>10</w:t>
                            </w:r>
                            <w:r>
                              <w:fldChar w:fldCharType="end"/>
                            </w:r>
                            <w:r>
                              <w:t xml:space="preserve"> </w:t>
                            </w:r>
                            <w:r w:rsidRPr="00321418">
                              <w:t>Pemesanan Konsultasi</w:t>
                            </w:r>
                            <w:bookmarkEnd w:id="576"/>
                            <w:bookmarkEnd w:id="5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8F604" id="_x0000_s1029" type="#_x0000_t202" style="position:absolute;margin-left:0;margin-top:284pt;width:363.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LEzGgIAAD8EAAAOAAAAZHJzL2Uyb0RvYy54bWysU8Fu2zAMvQ/YPwi6L07SLh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" stroked="f">
                <v:textbox style="mso-fit-shape-to-text:t" inset="0,0,0,0">
                  <w:txbxContent>
                    <w:p w14:paraId="6486E1C7" w14:textId="7FE4C647" w:rsidR="002F4927" w:rsidRPr="00435161" w:rsidRDefault="002F4927" w:rsidP="002F4927">
                      <w:pPr>
                        <w:pStyle w:val="Caption"/>
                        <w:jc w:val="center"/>
                        <w:rPr>
                          <w:rFonts w:ascii="Times New Roman" w:hAnsi="Times New Roman" w:cs="Times New Roman"/>
                          <w:noProof/>
                          <w:szCs w:val="22"/>
                        </w:rPr>
                      </w:pPr>
                      <w:bookmarkStart w:id="578" w:name="_Toc202281359"/>
                      <w:bookmarkStart w:id="579" w:name="_Toc202282890"/>
                      <w:r>
                        <w:t xml:space="preserve">Gambar </w:t>
                      </w:r>
                      <w:r w:rsidR="009271E1">
                        <w:t>2.</w:t>
                      </w:r>
                      <w:r>
                        <w:fldChar w:fldCharType="begin"/>
                      </w:r>
                      <w:r>
                        <w:instrText xml:space="preserve"> SEQ Gambar \* ARABIC </w:instrText>
                      </w:r>
                      <w:r>
                        <w:fldChar w:fldCharType="separate"/>
                      </w:r>
                      <w:r w:rsidR="00461B03">
                        <w:rPr>
                          <w:noProof/>
                        </w:rPr>
                        <w:t>10</w:t>
                      </w:r>
                      <w:r>
                        <w:fldChar w:fldCharType="end"/>
                      </w:r>
                      <w:r>
                        <w:t xml:space="preserve"> </w:t>
                      </w:r>
                      <w:r w:rsidRPr="00321418">
                        <w:t>Pemesanan Konsultasi</w:t>
                      </w:r>
                      <w:bookmarkEnd w:id="578"/>
                      <w:bookmarkEnd w:id="579"/>
                    </w:p>
                  </w:txbxContent>
                </v:textbox>
                <w10:wrap type="topAndBottom"/>
              </v:shape>
            </w:pict>
          </mc:Fallback>
        </mc:AlternateContent>
      </w:r>
      <w:r w:rsidR="00D80CE3" w:rsidRPr="0081315E">
        <w:rPr>
          <w:rFonts w:ascii="Times New Roman" w:hAnsi="Times New Roman" w:cs="Times New Roman"/>
          <w:noProof/>
          <w:sz w:val="24"/>
        </w:rPr>
        <w:drawing>
          <wp:anchor distT="0" distB="0" distL="0" distR="0" simplePos="0" relativeHeight="251679744" behindDoc="1" locked="0" layoutInCell="1" allowOverlap="1" wp14:anchorId="2C24F951" wp14:editId="217D6694">
            <wp:simplePos x="0" y="0"/>
            <wp:positionH relativeFrom="page">
              <wp:posOffset>899795</wp:posOffset>
            </wp:positionH>
            <wp:positionV relativeFrom="paragraph">
              <wp:posOffset>285115</wp:posOffset>
            </wp:positionV>
            <wp:extent cx="4613052" cy="3264789"/>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0" cstate="print"/>
                    <a:stretch>
                      <a:fillRect/>
                    </a:stretch>
                  </pic:blipFill>
                  <pic:spPr>
                    <a:xfrm>
                      <a:off x="0" y="0"/>
                      <a:ext cx="4613052" cy="3264789"/>
                    </a:xfrm>
                    <a:prstGeom prst="rect">
                      <a:avLst/>
                    </a:prstGeom>
                  </pic:spPr>
                </pic:pic>
              </a:graphicData>
            </a:graphic>
          </wp:anchor>
        </w:drawing>
      </w:r>
    </w:p>
    <w:p w14:paraId="4354C3CE" w14:textId="19C1181A" w:rsidR="00D80CE3" w:rsidRPr="008F6775" w:rsidRDefault="00071A4F" w:rsidP="00346688">
      <w:pPr>
        <w:spacing w:line="360" w:lineRule="auto"/>
        <w:rPr>
          <w:rFonts w:ascii="Times New Roman" w:hAnsi="Times New Roman" w:cs="Times New Roman"/>
          <w:lang w:val="en-US"/>
        </w:rPr>
      </w:pPr>
      <w:r w:rsidRPr="008F6775">
        <w:rPr>
          <w:rFonts w:ascii="Times New Roman" w:hAnsi="Times New Roman" w:cs="Times New Roman"/>
          <w:lang w:val="en-US"/>
        </w:rPr>
        <w:t>Diagram ini menggambarkan alur proses pemesanan konsultasi bagi pasien. Berikut adalah langkah-langkah yang tercantum dalam diagram tersebut:</w:t>
      </w:r>
    </w:p>
    <w:p w14:paraId="5A3C0602" w14:textId="77777777" w:rsidR="00071A4F" w:rsidRPr="008F6775" w:rsidRDefault="00071A4F" w:rsidP="00346688">
      <w:pPr>
        <w:spacing w:line="360" w:lineRule="auto"/>
        <w:rPr>
          <w:rFonts w:ascii="Times New Roman" w:hAnsi="Times New Roman" w:cs="Times New Roman"/>
          <w:lang w:val="en-US"/>
        </w:rPr>
      </w:pPr>
      <w:r w:rsidRPr="008F6775">
        <w:rPr>
          <w:rFonts w:ascii="Times New Roman" w:hAnsi="Times New Roman" w:cs="Times New Roman"/>
          <w:lang w:val="en-US"/>
        </w:rPr>
        <w:t>1. Pembukaan Dashboard</w:t>
      </w:r>
    </w:p>
    <w:p w14:paraId="4BBF6BA5" w14:textId="77777777" w:rsidR="00071A4F" w:rsidRPr="008F6775" w:rsidRDefault="00071A4F" w:rsidP="00346688">
      <w:pPr>
        <w:pStyle w:val="ListParagraph"/>
        <w:numPr>
          <w:ilvl w:val="0"/>
          <w:numId w:val="66"/>
        </w:numPr>
        <w:spacing w:line="360" w:lineRule="auto"/>
        <w:rPr>
          <w:rFonts w:ascii="Times New Roman" w:hAnsi="Times New Roman" w:cs="Times New Roman"/>
          <w:lang w:val="en-US"/>
        </w:rPr>
      </w:pPr>
      <w:r w:rsidRPr="008F6775">
        <w:rPr>
          <w:rFonts w:ascii="Times New Roman" w:hAnsi="Times New Roman" w:cs="Times New Roman"/>
          <w:lang w:val="en-US"/>
        </w:rPr>
        <w:t>Pasien membuka dashboard pemesanan.</w:t>
      </w:r>
    </w:p>
    <w:p w14:paraId="09916885" w14:textId="77777777" w:rsidR="00071A4F" w:rsidRPr="008F6775" w:rsidRDefault="00071A4F" w:rsidP="00346688">
      <w:pPr>
        <w:pStyle w:val="ListParagraph"/>
        <w:numPr>
          <w:ilvl w:val="0"/>
          <w:numId w:val="66"/>
        </w:numPr>
        <w:spacing w:line="360" w:lineRule="auto"/>
        <w:rPr>
          <w:rFonts w:ascii="Times New Roman" w:hAnsi="Times New Roman" w:cs="Times New Roman"/>
          <w:lang w:val="en-US"/>
        </w:rPr>
      </w:pPr>
      <w:r w:rsidRPr="008F6775">
        <w:rPr>
          <w:rFonts w:ascii="Times New Roman" w:hAnsi="Times New Roman" w:cs="Times New Roman"/>
          <w:lang w:val="en-US"/>
        </w:rPr>
        <w:t>Sistem menampilkan daftar dokter yang tersedia.</w:t>
      </w:r>
    </w:p>
    <w:p w14:paraId="2A63660C" w14:textId="77777777" w:rsidR="00071A4F" w:rsidRPr="008F6775" w:rsidRDefault="00071A4F" w:rsidP="00346688">
      <w:pPr>
        <w:spacing w:line="360" w:lineRule="auto"/>
        <w:rPr>
          <w:rFonts w:ascii="Times New Roman" w:hAnsi="Times New Roman" w:cs="Times New Roman"/>
          <w:lang w:val="en-US"/>
        </w:rPr>
      </w:pPr>
      <w:r w:rsidRPr="008F6775">
        <w:rPr>
          <w:rFonts w:ascii="Times New Roman" w:hAnsi="Times New Roman" w:cs="Times New Roman"/>
          <w:lang w:val="en-US"/>
        </w:rPr>
        <w:t>2. Pemilihan Dokter</w:t>
      </w:r>
    </w:p>
    <w:p w14:paraId="424EA8E2" w14:textId="77777777" w:rsidR="00071A4F" w:rsidRPr="008F6775" w:rsidRDefault="00071A4F" w:rsidP="00346688">
      <w:pPr>
        <w:pStyle w:val="ListParagraph"/>
        <w:numPr>
          <w:ilvl w:val="0"/>
          <w:numId w:val="67"/>
        </w:numPr>
        <w:spacing w:line="360" w:lineRule="auto"/>
        <w:rPr>
          <w:rFonts w:ascii="Times New Roman" w:hAnsi="Times New Roman" w:cs="Times New Roman"/>
          <w:lang w:val="en-US"/>
        </w:rPr>
      </w:pPr>
      <w:r w:rsidRPr="008F6775">
        <w:rPr>
          <w:rFonts w:ascii="Times New Roman" w:hAnsi="Times New Roman" w:cs="Times New Roman"/>
          <w:lang w:val="en-US"/>
        </w:rPr>
        <w:t>Pasien memilih dokter yang diinginkan.</w:t>
      </w:r>
    </w:p>
    <w:p w14:paraId="5EB1CDBA" w14:textId="77777777" w:rsidR="00071A4F" w:rsidRPr="008F6775" w:rsidRDefault="00071A4F" w:rsidP="00346688">
      <w:pPr>
        <w:pStyle w:val="ListParagraph"/>
        <w:numPr>
          <w:ilvl w:val="0"/>
          <w:numId w:val="67"/>
        </w:numPr>
        <w:spacing w:line="360" w:lineRule="auto"/>
        <w:rPr>
          <w:rFonts w:ascii="Times New Roman" w:hAnsi="Times New Roman" w:cs="Times New Roman"/>
          <w:lang w:val="en-US"/>
        </w:rPr>
      </w:pPr>
      <w:r w:rsidRPr="008F6775">
        <w:rPr>
          <w:rFonts w:ascii="Times New Roman" w:hAnsi="Times New Roman" w:cs="Times New Roman"/>
          <w:lang w:val="en-US"/>
        </w:rPr>
        <w:t>Pasien mengisi keluhan yang ingin disampaikan.</w:t>
      </w:r>
    </w:p>
    <w:p w14:paraId="662E3A6D" w14:textId="77777777" w:rsidR="00071A4F" w:rsidRPr="008F6775" w:rsidRDefault="00071A4F" w:rsidP="00346688">
      <w:pPr>
        <w:spacing w:line="360" w:lineRule="auto"/>
        <w:rPr>
          <w:rFonts w:ascii="Times New Roman" w:hAnsi="Times New Roman" w:cs="Times New Roman"/>
          <w:lang w:val="en-US"/>
        </w:rPr>
      </w:pPr>
      <w:r w:rsidRPr="008F6775">
        <w:rPr>
          <w:rFonts w:ascii="Times New Roman" w:hAnsi="Times New Roman" w:cs="Times New Roman"/>
          <w:lang w:val="en-US"/>
        </w:rPr>
        <w:t>3. Pengiriman Permintaan Pemesanan</w:t>
      </w:r>
    </w:p>
    <w:p w14:paraId="168449FB" w14:textId="77777777" w:rsidR="00071A4F" w:rsidRPr="008F6775" w:rsidRDefault="00071A4F" w:rsidP="00346688">
      <w:pPr>
        <w:pStyle w:val="ListParagraph"/>
        <w:numPr>
          <w:ilvl w:val="0"/>
          <w:numId w:val="68"/>
        </w:numPr>
        <w:spacing w:line="360" w:lineRule="auto"/>
        <w:rPr>
          <w:rFonts w:ascii="Times New Roman" w:hAnsi="Times New Roman" w:cs="Times New Roman"/>
          <w:lang w:val="en-US"/>
        </w:rPr>
      </w:pPr>
      <w:r w:rsidRPr="008F6775">
        <w:rPr>
          <w:rFonts w:ascii="Times New Roman" w:hAnsi="Times New Roman" w:cs="Times New Roman"/>
          <w:lang w:val="en-US"/>
        </w:rPr>
        <w:t>Setelah memilih dokter dan mengisi keluhan, pasien mengirimkan permintaan pemesanan.</w:t>
      </w:r>
    </w:p>
    <w:p w14:paraId="6C16E89D" w14:textId="77777777" w:rsidR="00071A4F" w:rsidRPr="008F6775" w:rsidRDefault="00071A4F" w:rsidP="00346688">
      <w:pPr>
        <w:pStyle w:val="ListParagraph"/>
        <w:numPr>
          <w:ilvl w:val="0"/>
          <w:numId w:val="68"/>
        </w:numPr>
        <w:spacing w:line="360" w:lineRule="auto"/>
        <w:rPr>
          <w:rFonts w:ascii="Times New Roman" w:hAnsi="Times New Roman" w:cs="Times New Roman"/>
          <w:lang w:val="en-US"/>
        </w:rPr>
      </w:pPr>
      <w:r w:rsidRPr="008F6775">
        <w:rPr>
          <w:rFonts w:ascii="Times New Roman" w:hAnsi="Times New Roman" w:cs="Times New Roman"/>
          <w:lang w:val="en-US"/>
        </w:rPr>
        <w:t>Permintaan tersebut dikirim melalui API Pemesanan untuk diproses.</w:t>
      </w:r>
    </w:p>
    <w:p w14:paraId="45E6C559" w14:textId="77777777" w:rsidR="00071A4F" w:rsidRPr="008F6775" w:rsidRDefault="00071A4F" w:rsidP="00346688">
      <w:pPr>
        <w:spacing w:line="360" w:lineRule="auto"/>
        <w:rPr>
          <w:rFonts w:ascii="Times New Roman" w:hAnsi="Times New Roman" w:cs="Times New Roman"/>
          <w:lang w:val="en-US"/>
        </w:rPr>
      </w:pPr>
      <w:r w:rsidRPr="008F6775">
        <w:rPr>
          <w:rFonts w:ascii="Times New Roman" w:hAnsi="Times New Roman" w:cs="Times New Roman"/>
          <w:lang w:val="en-US"/>
        </w:rPr>
        <w:t>4. Penyimpanan dan Konfirmasi</w:t>
      </w:r>
    </w:p>
    <w:p w14:paraId="412DB9FA" w14:textId="77777777" w:rsidR="00071A4F" w:rsidRPr="008F6775" w:rsidRDefault="00071A4F" w:rsidP="00346688">
      <w:pPr>
        <w:pStyle w:val="ListParagraph"/>
        <w:numPr>
          <w:ilvl w:val="0"/>
          <w:numId w:val="69"/>
        </w:numPr>
        <w:spacing w:line="360" w:lineRule="auto"/>
        <w:rPr>
          <w:rFonts w:ascii="Times New Roman" w:hAnsi="Times New Roman" w:cs="Times New Roman"/>
          <w:lang w:val="en-US"/>
        </w:rPr>
      </w:pPr>
      <w:r w:rsidRPr="008F6775">
        <w:rPr>
          <w:rFonts w:ascii="Times New Roman" w:hAnsi="Times New Roman" w:cs="Times New Roman"/>
          <w:lang w:val="en-US"/>
        </w:rPr>
        <w:lastRenderedPageBreak/>
        <w:t>Permintaan pemesanan disimpan di Database.</w:t>
      </w:r>
    </w:p>
    <w:p w14:paraId="12449313" w14:textId="77777777" w:rsidR="00071A4F" w:rsidRPr="008F6775" w:rsidRDefault="00071A4F" w:rsidP="00346688">
      <w:pPr>
        <w:pStyle w:val="ListParagraph"/>
        <w:numPr>
          <w:ilvl w:val="0"/>
          <w:numId w:val="69"/>
        </w:numPr>
        <w:spacing w:line="360" w:lineRule="auto"/>
        <w:rPr>
          <w:rFonts w:ascii="Times New Roman" w:hAnsi="Times New Roman" w:cs="Times New Roman"/>
          <w:lang w:val="en-US"/>
        </w:rPr>
      </w:pPr>
      <w:r w:rsidRPr="008F6775">
        <w:rPr>
          <w:rFonts w:ascii="Times New Roman" w:hAnsi="Times New Roman" w:cs="Times New Roman"/>
          <w:lang w:val="en-US"/>
        </w:rPr>
        <w:t>Sistem mengirimkan konfirmasi penyimpanan ke API Pemesanan.</w:t>
      </w:r>
    </w:p>
    <w:p w14:paraId="6BCAFEEA" w14:textId="77777777" w:rsidR="00071A4F" w:rsidRPr="008F6775" w:rsidRDefault="00071A4F" w:rsidP="00346688">
      <w:pPr>
        <w:spacing w:line="360" w:lineRule="auto"/>
        <w:rPr>
          <w:rFonts w:ascii="Times New Roman" w:hAnsi="Times New Roman" w:cs="Times New Roman"/>
          <w:lang w:val="en-US"/>
        </w:rPr>
      </w:pPr>
      <w:r w:rsidRPr="008F6775">
        <w:rPr>
          <w:rFonts w:ascii="Times New Roman" w:hAnsi="Times New Roman" w:cs="Times New Roman"/>
          <w:lang w:val="en-US"/>
        </w:rPr>
        <w:t>5. Menampilkan Pesan Sukses</w:t>
      </w:r>
    </w:p>
    <w:p w14:paraId="65A24DFE" w14:textId="77777777" w:rsidR="00071A4F" w:rsidRPr="008F6775" w:rsidRDefault="00071A4F" w:rsidP="00346688">
      <w:pPr>
        <w:pStyle w:val="ListParagraph"/>
        <w:numPr>
          <w:ilvl w:val="0"/>
          <w:numId w:val="70"/>
        </w:numPr>
        <w:spacing w:line="360" w:lineRule="auto"/>
        <w:rPr>
          <w:rFonts w:ascii="Times New Roman" w:hAnsi="Times New Roman" w:cs="Times New Roman"/>
          <w:lang w:val="en-US"/>
        </w:rPr>
      </w:pPr>
      <w:r w:rsidRPr="008F6775">
        <w:rPr>
          <w:rFonts w:ascii="Times New Roman" w:hAnsi="Times New Roman" w:cs="Times New Roman"/>
          <w:lang w:val="en-US"/>
        </w:rPr>
        <w:t>Setelah konfirmasi diterima, pasien akan dapat melihat pesan sukses di dashboard.</w:t>
      </w:r>
    </w:p>
    <w:p w14:paraId="1E96F433" w14:textId="77777777" w:rsidR="00071A4F" w:rsidRPr="008F6775" w:rsidRDefault="00071A4F" w:rsidP="00346688">
      <w:pPr>
        <w:spacing w:line="360" w:lineRule="auto"/>
        <w:rPr>
          <w:rFonts w:ascii="Times New Roman" w:hAnsi="Times New Roman" w:cs="Times New Roman"/>
          <w:lang w:val="en-US"/>
        </w:rPr>
      </w:pPr>
      <w:r w:rsidRPr="008F6775">
        <w:rPr>
          <w:rFonts w:ascii="Times New Roman" w:hAnsi="Times New Roman" w:cs="Times New Roman"/>
          <w:lang w:val="en-US"/>
        </w:rPr>
        <w:t>6. Pengulangan Proses</w:t>
      </w:r>
    </w:p>
    <w:p w14:paraId="202303B9" w14:textId="4595C84A" w:rsidR="00071A4F" w:rsidRPr="008F6775" w:rsidRDefault="00071A4F" w:rsidP="00346688">
      <w:pPr>
        <w:pStyle w:val="ListParagraph"/>
        <w:numPr>
          <w:ilvl w:val="0"/>
          <w:numId w:val="65"/>
        </w:numPr>
        <w:spacing w:line="360" w:lineRule="auto"/>
        <w:rPr>
          <w:rFonts w:ascii="Times New Roman" w:hAnsi="Times New Roman" w:cs="Times New Roman"/>
          <w:lang w:val="en-US"/>
        </w:rPr>
      </w:pPr>
      <w:r w:rsidRPr="008F6775">
        <w:rPr>
          <w:rFonts w:ascii="Times New Roman" w:hAnsi="Times New Roman" w:cs="Times New Roman"/>
          <w:lang w:val="en-US"/>
        </w:rPr>
        <w:t>Pasien dapat kembali ke dashboard untuk pemesanan selanjutnya.</w:t>
      </w:r>
    </w:p>
    <w:p w14:paraId="1E31A7A3" w14:textId="2F6C5BB2" w:rsidR="00071A4F" w:rsidRPr="008F6775" w:rsidRDefault="00071A4F" w:rsidP="00346688">
      <w:pPr>
        <w:pStyle w:val="Heading4"/>
      </w:pPr>
      <w:r w:rsidRPr="008F6775">
        <w:t>D. Konsultasi Melalui WhatsApp</w:t>
      </w:r>
    </w:p>
    <w:p w14:paraId="6B3F58DE" w14:textId="77777777" w:rsidR="002F4927" w:rsidRPr="008F6775" w:rsidRDefault="00071A4F" w:rsidP="002F4927">
      <w:pPr>
        <w:keepNext/>
        <w:spacing w:line="360" w:lineRule="auto"/>
      </w:pPr>
      <w:r w:rsidRPr="0081315E">
        <w:rPr>
          <w:rFonts w:ascii="Times New Roman" w:hAnsi="Times New Roman" w:cs="Times New Roman"/>
          <w:noProof/>
          <w:sz w:val="20"/>
        </w:rPr>
        <w:drawing>
          <wp:inline distT="0" distB="0" distL="0" distR="0" wp14:anchorId="447D437B" wp14:editId="1492A153">
            <wp:extent cx="4755213" cy="2715768"/>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1" cstate="print"/>
                    <a:stretch>
                      <a:fillRect/>
                    </a:stretch>
                  </pic:blipFill>
                  <pic:spPr>
                    <a:xfrm>
                      <a:off x="0" y="0"/>
                      <a:ext cx="4755213" cy="2715768"/>
                    </a:xfrm>
                    <a:prstGeom prst="rect">
                      <a:avLst/>
                    </a:prstGeom>
                  </pic:spPr>
                </pic:pic>
              </a:graphicData>
            </a:graphic>
          </wp:inline>
        </w:drawing>
      </w:r>
    </w:p>
    <w:p w14:paraId="6B06895D" w14:textId="2CB113E0" w:rsidR="00071A4F" w:rsidRPr="008F6775" w:rsidRDefault="002F4927" w:rsidP="002F4927">
      <w:pPr>
        <w:pStyle w:val="Caption"/>
        <w:ind w:left="2410"/>
        <w:rPr>
          <w:rFonts w:ascii="Times New Roman" w:hAnsi="Times New Roman" w:cs="Times New Roman"/>
          <w:color w:val="auto"/>
          <w:lang w:val="en-US"/>
          <w:rPrChange w:id="580" w:author="Lingga Safitri" w:date="2025-07-01T17:21:00Z" w16du:dateUtc="2025-07-01T10:21:00Z">
            <w:rPr>
              <w:rFonts w:ascii="Times New Roman" w:hAnsi="Times New Roman" w:cs="Times New Roman"/>
              <w:lang w:val="en-US"/>
            </w:rPr>
          </w:rPrChange>
        </w:rPr>
      </w:pPr>
      <w:bookmarkStart w:id="581" w:name="_Toc202281360"/>
      <w:bookmarkStart w:id="582" w:name="_Toc202282891"/>
      <w:r w:rsidRPr="008F6775">
        <w:rPr>
          <w:color w:val="auto"/>
          <w:rPrChange w:id="583" w:author="Lingga Safitri" w:date="2025-07-01T17:21:00Z" w16du:dateUtc="2025-07-01T10:21:00Z">
            <w:rPr/>
          </w:rPrChange>
        </w:rPr>
        <w:t xml:space="preserve">Gambar </w:t>
      </w:r>
      <w:r w:rsidR="009271E1" w:rsidRPr="008F6775">
        <w:rPr>
          <w:color w:val="auto"/>
          <w:rPrChange w:id="584" w:author="Lingga Safitri" w:date="2025-07-01T17:21:00Z" w16du:dateUtc="2025-07-01T10:21:00Z">
            <w:rPr/>
          </w:rPrChange>
        </w:rPr>
        <w:t xml:space="preserve">2. </w:t>
      </w:r>
      <w:r w:rsidRPr="008F6775">
        <w:rPr>
          <w:color w:val="auto"/>
          <w:rPrChange w:id="585" w:author="Lingga Safitri" w:date="2025-07-01T17:21:00Z" w16du:dateUtc="2025-07-01T10:21:00Z">
            <w:rPr/>
          </w:rPrChange>
        </w:rPr>
        <w:fldChar w:fldCharType="begin"/>
      </w:r>
      <w:r w:rsidRPr="008F6775">
        <w:rPr>
          <w:color w:val="auto"/>
          <w:rPrChange w:id="586" w:author="Lingga Safitri" w:date="2025-07-01T17:21:00Z" w16du:dateUtc="2025-07-01T10:21:00Z">
            <w:rPr/>
          </w:rPrChange>
        </w:rPr>
        <w:instrText xml:space="preserve"> SEQ Gambar \* ARABIC </w:instrText>
      </w:r>
      <w:r w:rsidRPr="008F6775">
        <w:rPr>
          <w:color w:val="auto"/>
          <w:rPrChange w:id="587" w:author="Lingga Safitri" w:date="2025-07-01T17:21:00Z" w16du:dateUtc="2025-07-01T10:21:00Z">
            <w:rPr/>
          </w:rPrChange>
        </w:rPr>
        <w:fldChar w:fldCharType="separate"/>
      </w:r>
      <w:r w:rsidR="00461B03">
        <w:rPr>
          <w:noProof/>
          <w:color w:val="auto"/>
        </w:rPr>
        <w:t>11</w:t>
      </w:r>
      <w:r w:rsidRPr="008F6775">
        <w:rPr>
          <w:color w:val="auto"/>
          <w:rPrChange w:id="588" w:author="Lingga Safitri" w:date="2025-07-01T17:21:00Z" w16du:dateUtc="2025-07-01T10:21:00Z">
            <w:rPr/>
          </w:rPrChange>
        </w:rPr>
        <w:fldChar w:fldCharType="end"/>
      </w:r>
      <w:r w:rsidRPr="008F6775">
        <w:rPr>
          <w:color w:val="auto"/>
          <w:rPrChange w:id="589" w:author="Lingga Safitri" w:date="2025-07-01T17:21:00Z" w16du:dateUtc="2025-07-01T10:21:00Z">
            <w:rPr/>
          </w:rPrChange>
        </w:rPr>
        <w:t>Konsultasi Melalui WhatsApp</w:t>
      </w:r>
      <w:bookmarkEnd w:id="581"/>
      <w:bookmarkEnd w:id="582"/>
    </w:p>
    <w:p w14:paraId="3EB25253" w14:textId="77777777" w:rsidR="00071A4F" w:rsidRPr="008F6775" w:rsidRDefault="00071A4F" w:rsidP="00346688">
      <w:pPr>
        <w:spacing w:line="360" w:lineRule="auto"/>
        <w:rPr>
          <w:rFonts w:ascii="Times New Roman" w:hAnsi="Times New Roman" w:cs="Times New Roman"/>
          <w:lang w:val="en-US"/>
        </w:rPr>
      </w:pPr>
      <w:r w:rsidRPr="008F6775">
        <w:rPr>
          <w:rFonts w:ascii="Times New Roman" w:hAnsi="Times New Roman" w:cs="Times New Roman"/>
          <w:lang w:val="en-US"/>
        </w:rPr>
        <w:t>Berikut adalah penjelasan mengenai diagram alur yang menggambarkan proses pengiriman permintaan konsultasi melalui WhatsApp:</w:t>
      </w:r>
    </w:p>
    <w:p w14:paraId="5A0D0621" w14:textId="77777777" w:rsidR="00071A4F" w:rsidRPr="008F6775" w:rsidRDefault="00071A4F" w:rsidP="00346688">
      <w:pPr>
        <w:spacing w:line="360" w:lineRule="auto"/>
        <w:rPr>
          <w:rFonts w:ascii="Times New Roman" w:hAnsi="Times New Roman" w:cs="Times New Roman"/>
          <w:b/>
          <w:bCs/>
          <w:lang w:val="en-US"/>
        </w:rPr>
      </w:pPr>
      <w:r w:rsidRPr="008F6775">
        <w:rPr>
          <w:rFonts w:ascii="Times New Roman" w:hAnsi="Times New Roman" w:cs="Times New Roman"/>
          <w:b/>
          <w:bCs/>
          <w:lang w:val="en-US"/>
        </w:rPr>
        <w:t>1. Entitas Utama</w:t>
      </w:r>
    </w:p>
    <w:p w14:paraId="40B100DF" w14:textId="77777777" w:rsidR="00071A4F" w:rsidRPr="008F6775" w:rsidRDefault="00071A4F" w:rsidP="00346688">
      <w:pPr>
        <w:numPr>
          <w:ilvl w:val="0"/>
          <w:numId w:val="43"/>
        </w:numPr>
        <w:spacing w:line="360" w:lineRule="auto"/>
        <w:rPr>
          <w:rFonts w:ascii="Times New Roman" w:hAnsi="Times New Roman" w:cs="Times New Roman"/>
          <w:lang w:val="en-US"/>
        </w:rPr>
      </w:pPr>
      <w:r w:rsidRPr="008F6775">
        <w:rPr>
          <w:rFonts w:ascii="Times New Roman" w:hAnsi="Times New Roman" w:cs="Times New Roman"/>
          <w:b/>
          <w:bCs/>
          <w:lang w:val="en-US"/>
        </w:rPr>
        <w:t>Pasien</w:t>
      </w:r>
      <w:r w:rsidRPr="008F6775">
        <w:rPr>
          <w:rFonts w:ascii="Times New Roman" w:hAnsi="Times New Roman" w:cs="Times New Roman"/>
          <w:lang w:val="en-US"/>
        </w:rPr>
        <w:t>: Individu yang ingin melakukan konsultasi.</w:t>
      </w:r>
    </w:p>
    <w:p w14:paraId="617B3F87" w14:textId="77777777" w:rsidR="00071A4F" w:rsidRPr="008F6775" w:rsidRDefault="00071A4F" w:rsidP="00346688">
      <w:pPr>
        <w:numPr>
          <w:ilvl w:val="0"/>
          <w:numId w:val="43"/>
        </w:numPr>
        <w:spacing w:line="360" w:lineRule="auto"/>
        <w:rPr>
          <w:rFonts w:ascii="Times New Roman" w:hAnsi="Times New Roman" w:cs="Times New Roman"/>
          <w:lang w:val="en-US"/>
        </w:rPr>
      </w:pPr>
      <w:r w:rsidRPr="008F6775">
        <w:rPr>
          <w:rFonts w:ascii="Times New Roman" w:hAnsi="Times New Roman" w:cs="Times New Roman"/>
          <w:b/>
          <w:bCs/>
          <w:lang w:val="en-US"/>
        </w:rPr>
        <w:t>Dokter</w:t>
      </w:r>
      <w:r w:rsidRPr="008F6775">
        <w:rPr>
          <w:rFonts w:ascii="Times New Roman" w:hAnsi="Times New Roman" w:cs="Times New Roman"/>
          <w:lang w:val="en-US"/>
        </w:rPr>
        <w:t>: Profesional kesehatan yang memberikan konsultasi.</w:t>
      </w:r>
    </w:p>
    <w:p w14:paraId="50411A0C" w14:textId="77777777" w:rsidR="00071A4F" w:rsidRPr="008F6775" w:rsidRDefault="00071A4F" w:rsidP="00346688">
      <w:pPr>
        <w:numPr>
          <w:ilvl w:val="0"/>
          <w:numId w:val="43"/>
        </w:numPr>
        <w:spacing w:line="360" w:lineRule="auto"/>
        <w:rPr>
          <w:rFonts w:ascii="Times New Roman" w:hAnsi="Times New Roman" w:cs="Times New Roman"/>
          <w:lang w:val="en-US"/>
        </w:rPr>
      </w:pPr>
      <w:r w:rsidRPr="008F6775">
        <w:rPr>
          <w:rFonts w:ascii="Times New Roman" w:hAnsi="Times New Roman" w:cs="Times New Roman"/>
          <w:b/>
          <w:bCs/>
          <w:lang w:val="en-US"/>
        </w:rPr>
        <w:t>Website</w:t>
      </w:r>
      <w:r w:rsidRPr="008F6775">
        <w:rPr>
          <w:rFonts w:ascii="Times New Roman" w:hAnsi="Times New Roman" w:cs="Times New Roman"/>
          <w:lang w:val="en-US"/>
        </w:rPr>
        <w:t>: Platform yang digunakan untuk mengirimkan permintaan konsultasi.</w:t>
      </w:r>
    </w:p>
    <w:p w14:paraId="6C912FCC" w14:textId="77777777" w:rsidR="00071A4F" w:rsidRPr="008F6775" w:rsidRDefault="00071A4F" w:rsidP="00346688">
      <w:pPr>
        <w:numPr>
          <w:ilvl w:val="0"/>
          <w:numId w:val="43"/>
        </w:numPr>
        <w:spacing w:line="360" w:lineRule="auto"/>
        <w:rPr>
          <w:rFonts w:ascii="Times New Roman" w:hAnsi="Times New Roman" w:cs="Times New Roman"/>
          <w:lang w:val="en-US"/>
        </w:rPr>
      </w:pPr>
      <w:r w:rsidRPr="008F6775">
        <w:rPr>
          <w:rFonts w:ascii="Times New Roman" w:hAnsi="Times New Roman" w:cs="Times New Roman"/>
          <w:b/>
          <w:bCs/>
          <w:lang w:val="en-US"/>
        </w:rPr>
        <w:t>WhatsApp API</w:t>
      </w:r>
      <w:r w:rsidRPr="008F6775">
        <w:rPr>
          <w:rFonts w:ascii="Times New Roman" w:hAnsi="Times New Roman" w:cs="Times New Roman"/>
          <w:lang w:val="en-US"/>
        </w:rPr>
        <w:t>: Antarmuka pemrograman aplikasi yang menghubungkan platform WhatsApp dengan sistem.</w:t>
      </w:r>
    </w:p>
    <w:p w14:paraId="18E3A577" w14:textId="77777777" w:rsidR="00071A4F" w:rsidRPr="008F6775" w:rsidRDefault="00071A4F" w:rsidP="00346688">
      <w:pPr>
        <w:numPr>
          <w:ilvl w:val="0"/>
          <w:numId w:val="43"/>
        </w:numPr>
        <w:spacing w:line="360" w:lineRule="auto"/>
        <w:rPr>
          <w:rFonts w:ascii="Times New Roman" w:hAnsi="Times New Roman" w:cs="Times New Roman"/>
          <w:lang w:val="en-US"/>
        </w:rPr>
      </w:pPr>
      <w:r w:rsidRPr="008F6775">
        <w:rPr>
          <w:rFonts w:ascii="Times New Roman" w:hAnsi="Times New Roman" w:cs="Times New Roman"/>
          <w:b/>
          <w:bCs/>
          <w:lang w:val="en-US"/>
        </w:rPr>
        <w:t>Bot WhatsApp</w:t>
      </w:r>
      <w:r w:rsidRPr="008F6775">
        <w:rPr>
          <w:rFonts w:ascii="Times New Roman" w:hAnsi="Times New Roman" w:cs="Times New Roman"/>
          <w:lang w:val="en-US"/>
        </w:rPr>
        <w:t>: Otomatisasi yang berfungsi untuk mengelola pesan.</w:t>
      </w:r>
    </w:p>
    <w:p w14:paraId="704F7F8C" w14:textId="77777777" w:rsidR="00071A4F" w:rsidRPr="008F6775" w:rsidRDefault="00071A4F" w:rsidP="00346688">
      <w:pPr>
        <w:numPr>
          <w:ilvl w:val="0"/>
          <w:numId w:val="43"/>
        </w:numPr>
        <w:spacing w:line="360" w:lineRule="auto"/>
        <w:rPr>
          <w:rFonts w:ascii="Times New Roman" w:hAnsi="Times New Roman" w:cs="Times New Roman"/>
          <w:lang w:val="en-US"/>
        </w:rPr>
      </w:pPr>
      <w:r w:rsidRPr="008F6775">
        <w:rPr>
          <w:rFonts w:ascii="Times New Roman" w:hAnsi="Times New Roman" w:cs="Times New Roman"/>
          <w:b/>
          <w:bCs/>
          <w:lang w:val="en-US"/>
        </w:rPr>
        <w:t>Database</w:t>
      </w:r>
      <w:r w:rsidRPr="008F6775">
        <w:rPr>
          <w:rFonts w:ascii="Times New Roman" w:hAnsi="Times New Roman" w:cs="Times New Roman"/>
          <w:lang w:val="en-US"/>
        </w:rPr>
        <w:t>: Tempat penyimpanan data pasien, dokter, dan permintaan konsultasi.</w:t>
      </w:r>
    </w:p>
    <w:p w14:paraId="34DD1C57" w14:textId="77777777" w:rsidR="00071A4F" w:rsidRPr="008F6775" w:rsidRDefault="00071A4F" w:rsidP="00346688">
      <w:pPr>
        <w:spacing w:line="360" w:lineRule="auto"/>
        <w:rPr>
          <w:rFonts w:ascii="Times New Roman" w:hAnsi="Times New Roman" w:cs="Times New Roman"/>
          <w:b/>
          <w:bCs/>
          <w:lang w:val="en-US"/>
        </w:rPr>
      </w:pPr>
      <w:r w:rsidRPr="008F6775">
        <w:rPr>
          <w:rFonts w:ascii="Times New Roman" w:hAnsi="Times New Roman" w:cs="Times New Roman"/>
          <w:b/>
          <w:bCs/>
          <w:lang w:val="en-US"/>
        </w:rPr>
        <w:lastRenderedPageBreak/>
        <w:t>2. Proses Perjalanan Pengguna</w:t>
      </w:r>
    </w:p>
    <w:p w14:paraId="21950076" w14:textId="77777777" w:rsidR="00071A4F" w:rsidRPr="008F6775" w:rsidRDefault="00071A4F" w:rsidP="00346688">
      <w:pPr>
        <w:numPr>
          <w:ilvl w:val="0"/>
          <w:numId w:val="44"/>
        </w:numPr>
        <w:spacing w:line="360" w:lineRule="auto"/>
        <w:rPr>
          <w:rFonts w:ascii="Times New Roman" w:hAnsi="Times New Roman" w:cs="Times New Roman"/>
          <w:lang w:val="en-US"/>
        </w:rPr>
      </w:pPr>
      <w:r w:rsidRPr="008F6775">
        <w:rPr>
          <w:rFonts w:ascii="Times New Roman" w:hAnsi="Times New Roman" w:cs="Times New Roman"/>
          <w:b/>
          <w:bCs/>
          <w:lang w:val="en-US"/>
        </w:rPr>
        <w:t>Inisiasi Permintaan</w:t>
      </w:r>
      <w:r w:rsidRPr="008F6775">
        <w:rPr>
          <w:rFonts w:ascii="Times New Roman" w:hAnsi="Times New Roman" w:cs="Times New Roman"/>
          <w:lang w:val="en-US"/>
        </w:rPr>
        <w:t>:</w:t>
      </w:r>
    </w:p>
    <w:p w14:paraId="6C3F73F3" w14:textId="77777777" w:rsidR="00071A4F" w:rsidRPr="008F6775" w:rsidRDefault="00071A4F" w:rsidP="00346688">
      <w:pPr>
        <w:numPr>
          <w:ilvl w:val="1"/>
          <w:numId w:val="44"/>
        </w:numPr>
        <w:spacing w:line="360" w:lineRule="auto"/>
        <w:rPr>
          <w:rFonts w:ascii="Times New Roman" w:hAnsi="Times New Roman" w:cs="Times New Roman"/>
          <w:lang w:val="en-US"/>
        </w:rPr>
      </w:pPr>
      <w:r w:rsidRPr="008F6775">
        <w:rPr>
          <w:rFonts w:ascii="Times New Roman" w:hAnsi="Times New Roman" w:cs="Times New Roman"/>
          <w:lang w:val="en-US"/>
        </w:rPr>
        <w:t>Pasien mengirimkan pesan atau melakukan booking konsultasi melalui website atau WhatsApp.</w:t>
      </w:r>
    </w:p>
    <w:p w14:paraId="59501D3F" w14:textId="77777777" w:rsidR="00071A4F" w:rsidRPr="008F6775" w:rsidRDefault="00071A4F" w:rsidP="00346688">
      <w:pPr>
        <w:numPr>
          <w:ilvl w:val="0"/>
          <w:numId w:val="44"/>
        </w:numPr>
        <w:spacing w:line="360" w:lineRule="auto"/>
        <w:rPr>
          <w:rFonts w:ascii="Times New Roman" w:hAnsi="Times New Roman" w:cs="Times New Roman"/>
          <w:lang w:val="en-US"/>
        </w:rPr>
      </w:pPr>
      <w:r w:rsidRPr="008F6775">
        <w:rPr>
          <w:rFonts w:ascii="Times New Roman" w:hAnsi="Times New Roman" w:cs="Times New Roman"/>
          <w:b/>
          <w:bCs/>
          <w:lang w:val="en-US"/>
        </w:rPr>
        <w:t>Penerimaan Pesan</w:t>
      </w:r>
      <w:r w:rsidRPr="008F6775">
        <w:rPr>
          <w:rFonts w:ascii="Times New Roman" w:hAnsi="Times New Roman" w:cs="Times New Roman"/>
          <w:lang w:val="en-US"/>
        </w:rPr>
        <w:t>:</w:t>
      </w:r>
    </w:p>
    <w:p w14:paraId="717EF058" w14:textId="77777777" w:rsidR="00071A4F" w:rsidRPr="008F6775" w:rsidRDefault="00071A4F" w:rsidP="00346688">
      <w:pPr>
        <w:numPr>
          <w:ilvl w:val="1"/>
          <w:numId w:val="44"/>
        </w:numPr>
        <w:spacing w:line="360" w:lineRule="auto"/>
        <w:rPr>
          <w:rFonts w:ascii="Times New Roman" w:hAnsi="Times New Roman" w:cs="Times New Roman"/>
          <w:lang w:val="en-US"/>
        </w:rPr>
      </w:pPr>
      <w:r w:rsidRPr="008F6775">
        <w:rPr>
          <w:rFonts w:ascii="Times New Roman" w:hAnsi="Times New Roman" w:cs="Times New Roman"/>
          <w:lang w:val="en-US"/>
        </w:rPr>
        <w:t>Website atau WhatsApp API menerima pesan dari pasien dan meneruskan detail permintaan ke Bot WhatsApp.</w:t>
      </w:r>
    </w:p>
    <w:p w14:paraId="2DD766D7" w14:textId="77777777" w:rsidR="00071A4F" w:rsidRPr="008F6775" w:rsidRDefault="00071A4F" w:rsidP="00346688">
      <w:pPr>
        <w:numPr>
          <w:ilvl w:val="0"/>
          <w:numId w:val="44"/>
        </w:numPr>
        <w:spacing w:line="360" w:lineRule="auto"/>
        <w:rPr>
          <w:rFonts w:ascii="Times New Roman" w:hAnsi="Times New Roman" w:cs="Times New Roman"/>
          <w:lang w:val="en-US"/>
        </w:rPr>
      </w:pPr>
      <w:r w:rsidRPr="008F6775">
        <w:rPr>
          <w:rFonts w:ascii="Times New Roman" w:hAnsi="Times New Roman" w:cs="Times New Roman"/>
          <w:b/>
          <w:bCs/>
          <w:lang w:val="en-US"/>
        </w:rPr>
        <w:t>Pengiriman Detail</w:t>
      </w:r>
      <w:r w:rsidRPr="008F6775">
        <w:rPr>
          <w:rFonts w:ascii="Times New Roman" w:hAnsi="Times New Roman" w:cs="Times New Roman"/>
          <w:lang w:val="en-US"/>
        </w:rPr>
        <w:t>:</w:t>
      </w:r>
    </w:p>
    <w:p w14:paraId="3B911E26" w14:textId="77777777" w:rsidR="00071A4F" w:rsidRPr="008F6775" w:rsidRDefault="00071A4F" w:rsidP="00346688">
      <w:pPr>
        <w:numPr>
          <w:ilvl w:val="1"/>
          <w:numId w:val="44"/>
        </w:numPr>
        <w:spacing w:line="360" w:lineRule="auto"/>
        <w:rPr>
          <w:rFonts w:ascii="Times New Roman" w:hAnsi="Times New Roman" w:cs="Times New Roman"/>
          <w:lang w:val="en-US"/>
        </w:rPr>
      </w:pPr>
      <w:r w:rsidRPr="008F6775">
        <w:rPr>
          <w:rFonts w:ascii="Times New Roman" w:hAnsi="Times New Roman" w:cs="Times New Roman"/>
          <w:lang w:val="en-US"/>
        </w:rPr>
        <w:t>Bot WhatsApp mengirimkan detail permintaan konsultasi ke dokter melalui WhatsApp.</w:t>
      </w:r>
    </w:p>
    <w:p w14:paraId="493E5BB1" w14:textId="77777777" w:rsidR="00071A4F" w:rsidRPr="008F6775" w:rsidRDefault="00071A4F" w:rsidP="00346688">
      <w:pPr>
        <w:numPr>
          <w:ilvl w:val="0"/>
          <w:numId w:val="44"/>
        </w:numPr>
        <w:spacing w:line="360" w:lineRule="auto"/>
        <w:rPr>
          <w:rFonts w:ascii="Times New Roman" w:hAnsi="Times New Roman" w:cs="Times New Roman"/>
          <w:lang w:val="en-US"/>
        </w:rPr>
      </w:pPr>
      <w:r w:rsidRPr="008F6775">
        <w:rPr>
          <w:rFonts w:ascii="Times New Roman" w:hAnsi="Times New Roman" w:cs="Times New Roman"/>
          <w:b/>
          <w:bCs/>
          <w:lang w:val="en-US"/>
        </w:rPr>
        <w:t>Konfirmasi</w:t>
      </w:r>
      <w:r w:rsidRPr="008F6775">
        <w:rPr>
          <w:rFonts w:ascii="Times New Roman" w:hAnsi="Times New Roman" w:cs="Times New Roman"/>
          <w:lang w:val="en-US"/>
        </w:rPr>
        <w:t>:</w:t>
      </w:r>
    </w:p>
    <w:p w14:paraId="78505E81" w14:textId="77777777" w:rsidR="00071A4F" w:rsidRPr="008F6775" w:rsidRDefault="00071A4F" w:rsidP="00346688">
      <w:pPr>
        <w:numPr>
          <w:ilvl w:val="1"/>
          <w:numId w:val="44"/>
        </w:numPr>
        <w:spacing w:line="360" w:lineRule="auto"/>
        <w:rPr>
          <w:rFonts w:ascii="Times New Roman" w:hAnsi="Times New Roman" w:cs="Times New Roman"/>
          <w:lang w:val="en-US"/>
        </w:rPr>
      </w:pPr>
      <w:r w:rsidRPr="008F6775">
        <w:rPr>
          <w:rFonts w:ascii="Times New Roman" w:hAnsi="Times New Roman" w:cs="Times New Roman"/>
          <w:lang w:val="en-US"/>
        </w:rPr>
        <w:t>Dokter menerima pesan dan mengirimkan konfirmasi permintaan kembali melalui sistem.</w:t>
      </w:r>
    </w:p>
    <w:p w14:paraId="3E466676" w14:textId="77777777" w:rsidR="00071A4F" w:rsidRPr="008F6775" w:rsidRDefault="00071A4F" w:rsidP="00346688">
      <w:pPr>
        <w:spacing w:line="360" w:lineRule="auto"/>
        <w:rPr>
          <w:rFonts w:ascii="Times New Roman" w:hAnsi="Times New Roman" w:cs="Times New Roman"/>
          <w:b/>
          <w:bCs/>
          <w:lang w:val="en-US"/>
        </w:rPr>
      </w:pPr>
      <w:r w:rsidRPr="008F6775">
        <w:rPr>
          <w:rFonts w:ascii="Times New Roman" w:hAnsi="Times New Roman" w:cs="Times New Roman"/>
          <w:b/>
          <w:bCs/>
          <w:lang w:val="en-US"/>
        </w:rPr>
        <w:t>3. Tindakan Setelah Konfirmasi</w:t>
      </w:r>
    </w:p>
    <w:p w14:paraId="2DD5906A" w14:textId="77777777" w:rsidR="00071A4F" w:rsidRPr="008F6775" w:rsidRDefault="00071A4F" w:rsidP="00346688">
      <w:pPr>
        <w:numPr>
          <w:ilvl w:val="0"/>
          <w:numId w:val="45"/>
        </w:numPr>
        <w:spacing w:line="360" w:lineRule="auto"/>
        <w:rPr>
          <w:rFonts w:ascii="Times New Roman" w:hAnsi="Times New Roman" w:cs="Times New Roman"/>
          <w:lang w:val="en-US"/>
        </w:rPr>
      </w:pPr>
      <w:r w:rsidRPr="008F6775">
        <w:rPr>
          <w:rFonts w:ascii="Times New Roman" w:hAnsi="Times New Roman" w:cs="Times New Roman"/>
          <w:b/>
          <w:bCs/>
          <w:lang w:val="en-US"/>
        </w:rPr>
        <w:t>Tindak Lanjut</w:t>
      </w:r>
      <w:r w:rsidRPr="008F6775">
        <w:rPr>
          <w:rFonts w:ascii="Times New Roman" w:hAnsi="Times New Roman" w:cs="Times New Roman"/>
          <w:lang w:val="en-US"/>
        </w:rPr>
        <w:t>:</w:t>
      </w:r>
    </w:p>
    <w:p w14:paraId="7511FA49" w14:textId="77777777" w:rsidR="00071A4F" w:rsidRPr="008F6775" w:rsidRDefault="00071A4F" w:rsidP="00346688">
      <w:pPr>
        <w:numPr>
          <w:ilvl w:val="1"/>
          <w:numId w:val="45"/>
        </w:numPr>
        <w:spacing w:line="360" w:lineRule="auto"/>
        <w:rPr>
          <w:rFonts w:ascii="Times New Roman" w:hAnsi="Times New Roman" w:cs="Times New Roman"/>
          <w:lang w:val="en-US"/>
        </w:rPr>
      </w:pPr>
      <w:r w:rsidRPr="008F6775">
        <w:rPr>
          <w:rFonts w:ascii="Times New Roman" w:hAnsi="Times New Roman" w:cs="Times New Roman"/>
          <w:lang w:val="en-US"/>
        </w:rPr>
        <w:t>Bot WhatsApp menerima konfirmasi dari dokter dan menginformasikan pasien melalui pesan WhatsApp.</w:t>
      </w:r>
    </w:p>
    <w:p w14:paraId="4DBBC32C" w14:textId="77777777" w:rsidR="00071A4F" w:rsidRPr="008F6775" w:rsidRDefault="00071A4F" w:rsidP="00346688">
      <w:pPr>
        <w:numPr>
          <w:ilvl w:val="0"/>
          <w:numId w:val="45"/>
        </w:numPr>
        <w:spacing w:line="360" w:lineRule="auto"/>
        <w:rPr>
          <w:rFonts w:ascii="Times New Roman" w:hAnsi="Times New Roman" w:cs="Times New Roman"/>
          <w:lang w:val="en-US"/>
        </w:rPr>
      </w:pPr>
      <w:r w:rsidRPr="008F6775">
        <w:rPr>
          <w:rFonts w:ascii="Times New Roman" w:hAnsi="Times New Roman" w:cs="Times New Roman"/>
          <w:b/>
          <w:bCs/>
          <w:lang w:val="en-US"/>
        </w:rPr>
        <w:t>Jawaban dari Dokter</w:t>
      </w:r>
      <w:r w:rsidRPr="008F6775">
        <w:rPr>
          <w:rFonts w:ascii="Times New Roman" w:hAnsi="Times New Roman" w:cs="Times New Roman"/>
          <w:lang w:val="en-US"/>
        </w:rPr>
        <w:t>:</w:t>
      </w:r>
    </w:p>
    <w:p w14:paraId="373B442E" w14:textId="77777777" w:rsidR="00071A4F" w:rsidRPr="008F6775" w:rsidRDefault="00071A4F" w:rsidP="00346688">
      <w:pPr>
        <w:numPr>
          <w:ilvl w:val="1"/>
          <w:numId w:val="45"/>
        </w:numPr>
        <w:spacing w:line="360" w:lineRule="auto"/>
        <w:rPr>
          <w:rFonts w:ascii="Times New Roman" w:hAnsi="Times New Roman" w:cs="Times New Roman"/>
          <w:lang w:val="en-US"/>
        </w:rPr>
      </w:pPr>
      <w:r w:rsidRPr="008F6775">
        <w:rPr>
          <w:rFonts w:ascii="Times New Roman" w:hAnsi="Times New Roman" w:cs="Times New Roman"/>
          <w:lang w:val="en-US"/>
        </w:rPr>
        <w:t>Dokter memberikan jawaban atau konsultasi terkait pertanyaan pasien dan mengirimkannya kembali ke sistem.</w:t>
      </w:r>
    </w:p>
    <w:p w14:paraId="77B36057" w14:textId="77777777" w:rsidR="00071A4F" w:rsidRPr="008F6775" w:rsidRDefault="00071A4F" w:rsidP="00346688">
      <w:pPr>
        <w:numPr>
          <w:ilvl w:val="0"/>
          <w:numId w:val="45"/>
        </w:numPr>
        <w:spacing w:line="360" w:lineRule="auto"/>
        <w:rPr>
          <w:rFonts w:ascii="Times New Roman" w:hAnsi="Times New Roman" w:cs="Times New Roman"/>
          <w:lang w:val="en-US"/>
        </w:rPr>
      </w:pPr>
      <w:r w:rsidRPr="008F6775">
        <w:rPr>
          <w:rFonts w:ascii="Times New Roman" w:hAnsi="Times New Roman" w:cs="Times New Roman"/>
          <w:b/>
          <w:bCs/>
          <w:lang w:val="en-US"/>
        </w:rPr>
        <w:t>Pengiriman Jawaban</w:t>
      </w:r>
      <w:r w:rsidRPr="008F6775">
        <w:rPr>
          <w:rFonts w:ascii="Times New Roman" w:hAnsi="Times New Roman" w:cs="Times New Roman"/>
          <w:lang w:val="en-US"/>
        </w:rPr>
        <w:t>:</w:t>
      </w:r>
    </w:p>
    <w:p w14:paraId="3783DC52" w14:textId="77777777" w:rsidR="00071A4F" w:rsidRPr="008F6775" w:rsidRDefault="00071A4F" w:rsidP="00346688">
      <w:pPr>
        <w:numPr>
          <w:ilvl w:val="1"/>
          <w:numId w:val="45"/>
        </w:numPr>
        <w:spacing w:line="360" w:lineRule="auto"/>
        <w:rPr>
          <w:rFonts w:ascii="Times New Roman" w:hAnsi="Times New Roman" w:cs="Times New Roman"/>
          <w:lang w:val="en-US"/>
        </w:rPr>
      </w:pPr>
      <w:r w:rsidRPr="008F6775">
        <w:rPr>
          <w:rFonts w:ascii="Times New Roman" w:hAnsi="Times New Roman" w:cs="Times New Roman"/>
          <w:lang w:val="en-US"/>
        </w:rPr>
        <w:t>Jawaban dokter diteruskan oleh Bot WhatsApp kepada pasien.</w:t>
      </w:r>
    </w:p>
    <w:p w14:paraId="58A81339" w14:textId="77777777" w:rsidR="00071A4F" w:rsidRPr="008F6775" w:rsidRDefault="00071A4F" w:rsidP="00346688">
      <w:pPr>
        <w:spacing w:line="360" w:lineRule="auto"/>
        <w:rPr>
          <w:rFonts w:ascii="Times New Roman" w:hAnsi="Times New Roman" w:cs="Times New Roman"/>
          <w:b/>
          <w:bCs/>
          <w:lang w:val="en-US"/>
        </w:rPr>
      </w:pPr>
      <w:r w:rsidRPr="008F6775">
        <w:rPr>
          <w:rFonts w:ascii="Times New Roman" w:hAnsi="Times New Roman" w:cs="Times New Roman"/>
          <w:b/>
          <w:bCs/>
          <w:lang w:val="en-US"/>
        </w:rPr>
        <w:t>4. Penyimpanan Data</w:t>
      </w:r>
    </w:p>
    <w:p w14:paraId="6C278A3A" w14:textId="020BFC92" w:rsidR="00071A4F" w:rsidRPr="008F6775" w:rsidRDefault="00071A4F" w:rsidP="00346688">
      <w:pPr>
        <w:numPr>
          <w:ilvl w:val="0"/>
          <w:numId w:val="46"/>
        </w:numPr>
        <w:spacing w:line="360" w:lineRule="auto"/>
        <w:rPr>
          <w:rFonts w:ascii="Times New Roman" w:hAnsi="Times New Roman" w:cs="Times New Roman"/>
          <w:lang w:val="en-US"/>
        </w:rPr>
      </w:pPr>
      <w:r w:rsidRPr="008F6775">
        <w:rPr>
          <w:rFonts w:ascii="Times New Roman" w:hAnsi="Times New Roman" w:cs="Times New Roman"/>
          <w:lang w:val="en-US"/>
        </w:rPr>
        <w:t>Semua transaksi dan komunikasi dapat disimpan dalam database untuk keperluan dokumentasi dan analisis lebih lanjut.</w:t>
      </w:r>
    </w:p>
    <w:p w14:paraId="5EDC4F87" w14:textId="77777777" w:rsidR="002F4927" w:rsidRPr="008F6775" w:rsidRDefault="002F4927" w:rsidP="002F4927">
      <w:pPr>
        <w:spacing w:line="360" w:lineRule="auto"/>
        <w:rPr>
          <w:rFonts w:ascii="Times New Roman" w:hAnsi="Times New Roman" w:cs="Times New Roman"/>
          <w:lang w:val="en-US"/>
        </w:rPr>
      </w:pPr>
    </w:p>
    <w:p w14:paraId="757A3AFD" w14:textId="77777777" w:rsidR="002F4927" w:rsidRPr="008F6775" w:rsidRDefault="002F4927" w:rsidP="002F4927">
      <w:pPr>
        <w:spacing w:line="360" w:lineRule="auto"/>
        <w:rPr>
          <w:rFonts w:ascii="Times New Roman" w:hAnsi="Times New Roman" w:cs="Times New Roman"/>
          <w:lang w:val="en-US"/>
        </w:rPr>
      </w:pPr>
    </w:p>
    <w:p w14:paraId="4849F68F" w14:textId="77777777" w:rsidR="002F4927" w:rsidRPr="008F6775" w:rsidRDefault="002F4927" w:rsidP="002F4927">
      <w:pPr>
        <w:spacing w:line="360" w:lineRule="auto"/>
        <w:rPr>
          <w:rFonts w:ascii="Times New Roman" w:hAnsi="Times New Roman" w:cs="Times New Roman"/>
          <w:lang w:val="en-US"/>
        </w:rPr>
      </w:pPr>
    </w:p>
    <w:p w14:paraId="746E8154" w14:textId="77777777" w:rsidR="002F4927" w:rsidRPr="008F6775" w:rsidRDefault="002F4927" w:rsidP="002F4927">
      <w:pPr>
        <w:spacing w:line="360" w:lineRule="auto"/>
        <w:rPr>
          <w:rFonts w:ascii="Times New Roman" w:hAnsi="Times New Roman" w:cs="Times New Roman"/>
          <w:lang w:val="en-US"/>
        </w:rPr>
      </w:pPr>
    </w:p>
    <w:p w14:paraId="20E5253D" w14:textId="0F0F1CDF" w:rsidR="00071A4F" w:rsidRPr="008F6775" w:rsidRDefault="00D80CE3" w:rsidP="00346688">
      <w:pPr>
        <w:pStyle w:val="Heading4"/>
      </w:pPr>
      <w:r w:rsidRPr="008F6775">
        <w:lastRenderedPageBreak/>
        <w:t xml:space="preserve">E. </w:t>
      </w:r>
      <w:r w:rsidR="00071A4F" w:rsidRPr="008F6775">
        <w:t>Kode OTP</w:t>
      </w:r>
    </w:p>
    <w:p w14:paraId="40415B90" w14:textId="77777777" w:rsidR="002F4927" w:rsidRPr="008F6775" w:rsidRDefault="00071A4F" w:rsidP="002F4927">
      <w:pPr>
        <w:pStyle w:val="ListParagraph"/>
        <w:keepNext/>
        <w:spacing w:line="360" w:lineRule="auto"/>
      </w:pPr>
      <w:r w:rsidRPr="0081315E">
        <w:rPr>
          <w:rFonts w:ascii="Times New Roman" w:hAnsi="Times New Roman" w:cs="Times New Roman"/>
          <w:noProof/>
          <w:sz w:val="24"/>
          <w:szCs w:val="24"/>
        </w:rPr>
        <w:drawing>
          <wp:inline distT="0" distB="0" distL="0" distR="0" wp14:anchorId="0183F6AA" wp14:editId="09DBF127">
            <wp:extent cx="5039995" cy="3663828"/>
            <wp:effectExtent l="0" t="0" r="8255" b="0"/>
            <wp:docPr id="7101553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55313" name="Picture 7101553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39995" cy="3663828"/>
                    </a:xfrm>
                    <a:prstGeom prst="rect">
                      <a:avLst/>
                    </a:prstGeom>
                  </pic:spPr>
                </pic:pic>
              </a:graphicData>
            </a:graphic>
          </wp:inline>
        </w:drawing>
      </w:r>
    </w:p>
    <w:p w14:paraId="758AF695" w14:textId="28BC7ABE" w:rsidR="00071A4F" w:rsidRPr="008F6775" w:rsidRDefault="002F4927" w:rsidP="002F4927">
      <w:pPr>
        <w:pStyle w:val="Caption"/>
        <w:ind w:left="4253"/>
        <w:rPr>
          <w:rFonts w:ascii="Times New Roman" w:hAnsi="Times New Roman" w:cs="Times New Roman"/>
          <w:color w:val="auto"/>
          <w:lang w:val="en-US"/>
          <w:rPrChange w:id="590" w:author="Lingga Safitri" w:date="2025-07-01T17:21:00Z" w16du:dateUtc="2025-07-01T10:21:00Z">
            <w:rPr>
              <w:rFonts w:ascii="Times New Roman" w:hAnsi="Times New Roman" w:cs="Times New Roman"/>
              <w:lang w:val="en-US"/>
            </w:rPr>
          </w:rPrChange>
        </w:rPr>
      </w:pPr>
      <w:bookmarkStart w:id="591" w:name="_Toc202281361"/>
      <w:bookmarkStart w:id="592" w:name="_Toc202282892"/>
      <w:r w:rsidRPr="008F6775">
        <w:rPr>
          <w:color w:val="auto"/>
          <w:rPrChange w:id="593" w:author="Lingga Safitri" w:date="2025-07-01T17:21:00Z" w16du:dateUtc="2025-07-01T10:21:00Z">
            <w:rPr/>
          </w:rPrChange>
        </w:rPr>
        <w:t xml:space="preserve">Gambar </w:t>
      </w:r>
      <w:r w:rsidR="009271E1" w:rsidRPr="008F6775">
        <w:rPr>
          <w:color w:val="auto"/>
          <w:rPrChange w:id="594" w:author="Lingga Safitri" w:date="2025-07-01T17:21:00Z" w16du:dateUtc="2025-07-01T10:21:00Z">
            <w:rPr/>
          </w:rPrChange>
        </w:rPr>
        <w:t>2.</w:t>
      </w:r>
      <w:r w:rsidRPr="008F6775">
        <w:rPr>
          <w:color w:val="auto"/>
          <w:rPrChange w:id="595" w:author="Lingga Safitri" w:date="2025-07-01T17:21:00Z" w16du:dateUtc="2025-07-01T10:21:00Z">
            <w:rPr/>
          </w:rPrChange>
        </w:rPr>
        <w:fldChar w:fldCharType="begin"/>
      </w:r>
      <w:r w:rsidRPr="008F6775">
        <w:rPr>
          <w:color w:val="auto"/>
          <w:rPrChange w:id="596" w:author="Lingga Safitri" w:date="2025-07-01T17:21:00Z" w16du:dateUtc="2025-07-01T10:21:00Z">
            <w:rPr/>
          </w:rPrChange>
        </w:rPr>
        <w:instrText xml:space="preserve"> SEQ Gambar \* ARABIC </w:instrText>
      </w:r>
      <w:r w:rsidRPr="008F6775">
        <w:rPr>
          <w:color w:val="auto"/>
          <w:rPrChange w:id="597" w:author="Lingga Safitri" w:date="2025-07-01T17:21:00Z" w16du:dateUtc="2025-07-01T10:21:00Z">
            <w:rPr/>
          </w:rPrChange>
        </w:rPr>
        <w:fldChar w:fldCharType="separate"/>
      </w:r>
      <w:r w:rsidR="00461B03">
        <w:rPr>
          <w:noProof/>
          <w:color w:val="auto"/>
        </w:rPr>
        <w:t>12</w:t>
      </w:r>
      <w:r w:rsidRPr="008F6775">
        <w:rPr>
          <w:color w:val="auto"/>
          <w:rPrChange w:id="598" w:author="Lingga Safitri" w:date="2025-07-01T17:21:00Z" w16du:dateUtc="2025-07-01T10:21:00Z">
            <w:rPr/>
          </w:rPrChange>
        </w:rPr>
        <w:fldChar w:fldCharType="end"/>
      </w:r>
      <w:r w:rsidRPr="008F6775">
        <w:rPr>
          <w:color w:val="auto"/>
          <w:rPrChange w:id="599" w:author="Lingga Safitri" w:date="2025-07-01T17:21:00Z" w16du:dateUtc="2025-07-01T10:21:00Z">
            <w:rPr/>
          </w:rPrChange>
        </w:rPr>
        <w:t xml:space="preserve"> Kode OTP</w:t>
      </w:r>
      <w:bookmarkEnd w:id="591"/>
      <w:bookmarkEnd w:id="592"/>
    </w:p>
    <w:p w14:paraId="7F1B7DBA" w14:textId="77777777" w:rsidR="00071A4F" w:rsidRPr="008F6775" w:rsidRDefault="00071A4F" w:rsidP="00346688">
      <w:pPr>
        <w:pStyle w:val="ListParagraph"/>
        <w:spacing w:line="360" w:lineRule="auto"/>
        <w:rPr>
          <w:rFonts w:ascii="Times New Roman" w:hAnsi="Times New Roman" w:cs="Times New Roman"/>
          <w:lang w:val="en-US"/>
        </w:rPr>
      </w:pPr>
    </w:p>
    <w:p w14:paraId="4C7CC6A7" w14:textId="77777777" w:rsidR="00071A4F" w:rsidRPr="008F6775" w:rsidRDefault="00071A4F" w:rsidP="00346688">
      <w:pPr>
        <w:spacing w:line="360" w:lineRule="auto"/>
        <w:rPr>
          <w:rFonts w:ascii="Times New Roman" w:hAnsi="Times New Roman" w:cs="Times New Roman"/>
          <w:lang w:val="en-US"/>
        </w:rPr>
      </w:pPr>
      <w:r w:rsidRPr="008F6775">
        <w:rPr>
          <w:rFonts w:ascii="Times New Roman" w:hAnsi="Times New Roman" w:cs="Times New Roman"/>
          <w:lang w:val="en-US"/>
        </w:rPr>
        <w:t>Berikut adalah penjelasan mengenai </w:t>
      </w:r>
      <w:r w:rsidRPr="008F6775">
        <w:rPr>
          <w:rFonts w:ascii="Times New Roman" w:hAnsi="Times New Roman" w:cs="Times New Roman"/>
          <w:b/>
          <w:bCs/>
          <w:lang w:val="en-US"/>
        </w:rPr>
        <w:t>One Time Password Flow</w:t>
      </w:r>
      <w:r w:rsidRPr="008F6775">
        <w:rPr>
          <w:rFonts w:ascii="Times New Roman" w:hAnsi="Times New Roman" w:cs="Times New Roman"/>
          <w:lang w:val="en-US"/>
        </w:rPr>
        <w:t> yang ditunjukkan dalam diagram tersebut:</w:t>
      </w:r>
    </w:p>
    <w:p w14:paraId="69DDC9B6" w14:textId="77777777" w:rsidR="00071A4F" w:rsidRPr="008F6775" w:rsidRDefault="00071A4F" w:rsidP="00346688">
      <w:pPr>
        <w:spacing w:line="360" w:lineRule="auto"/>
        <w:rPr>
          <w:rFonts w:ascii="Times New Roman" w:hAnsi="Times New Roman" w:cs="Times New Roman"/>
          <w:b/>
          <w:bCs/>
          <w:lang w:val="en-US"/>
        </w:rPr>
      </w:pPr>
      <w:r w:rsidRPr="008F6775">
        <w:rPr>
          <w:rFonts w:ascii="Times New Roman" w:hAnsi="Times New Roman" w:cs="Times New Roman"/>
          <w:b/>
          <w:bCs/>
          <w:lang w:val="en-US"/>
        </w:rPr>
        <w:t>1. Proses Awal</w:t>
      </w:r>
    </w:p>
    <w:p w14:paraId="7C902B2C" w14:textId="77777777" w:rsidR="00071A4F" w:rsidRPr="008F6775" w:rsidRDefault="00071A4F" w:rsidP="00346688">
      <w:pPr>
        <w:numPr>
          <w:ilvl w:val="0"/>
          <w:numId w:val="47"/>
        </w:numPr>
        <w:spacing w:line="360" w:lineRule="auto"/>
        <w:rPr>
          <w:rFonts w:ascii="Times New Roman" w:hAnsi="Times New Roman" w:cs="Times New Roman"/>
          <w:lang w:val="en-US"/>
        </w:rPr>
      </w:pPr>
      <w:r w:rsidRPr="008F6775">
        <w:rPr>
          <w:rFonts w:ascii="Times New Roman" w:hAnsi="Times New Roman" w:cs="Times New Roman"/>
          <w:b/>
          <w:bCs/>
          <w:lang w:val="en-US"/>
        </w:rPr>
        <w:t>User Masukkan Nomor Telepon</w:t>
      </w:r>
    </w:p>
    <w:p w14:paraId="41D531F1" w14:textId="77777777" w:rsidR="00071A4F" w:rsidRPr="008F6775" w:rsidRDefault="00071A4F" w:rsidP="00346688">
      <w:pPr>
        <w:numPr>
          <w:ilvl w:val="1"/>
          <w:numId w:val="47"/>
        </w:numPr>
        <w:spacing w:line="360" w:lineRule="auto"/>
        <w:rPr>
          <w:rFonts w:ascii="Times New Roman" w:hAnsi="Times New Roman" w:cs="Times New Roman"/>
          <w:lang w:val="en-US"/>
        </w:rPr>
      </w:pPr>
      <w:r w:rsidRPr="008F6775">
        <w:rPr>
          <w:rFonts w:ascii="Times New Roman" w:hAnsi="Times New Roman" w:cs="Times New Roman"/>
          <w:lang w:val="en-US"/>
        </w:rPr>
        <w:t>Pengguna memasukkan nomor telepon mereka di frontend (antarmuka pengguna).</w:t>
      </w:r>
    </w:p>
    <w:p w14:paraId="2AE9C73D" w14:textId="77777777" w:rsidR="00071A4F" w:rsidRPr="008F6775" w:rsidRDefault="00071A4F" w:rsidP="00346688">
      <w:pPr>
        <w:numPr>
          <w:ilvl w:val="1"/>
          <w:numId w:val="47"/>
        </w:numPr>
        <w:spacing w:line="360" w:lineRule="auto"/>
        <w:rPr>
          <w:rFonts w:ascii="Times New Roman" w:hAnsi="Times New Roman" w:cs="Times New Roman"/>
          <w:lang w:val="en-US"/>
        </w:rPr>
      </w:pPr>
      <w:r w:rsidRPr="008F6775">
        <w:rPr>
          <w:rFonts w:ascii="Times New Roman" w:hAnsi="Times New Roman" w:cs="Times New Roman"/>
          <w:lang w:val="en-US"/>
        </w:rPr>
        <w:t>Sistem mengirimkan permintaan POST ke endpoint </w:t>
      </w:r>
      <w:r w:rsidRPr="008F6775">
        <w:rPr>
          <w:rFonts w:ascii="Times New Roman" w:hAnsi="Times New Roman" w:cs="Times New Roman"/>
          <w:b/>
          <w:bCs/>
          <w:lang w:val="en-US"/>
        </w:rPr>
        <w:t>/forgot-password/send-otp</w:t>
      </w:r>
      <w:r w:rsidRPr="008F6775">
        <w:rPr>
          <w:rFonts w:ascii="Times New Roman" w:hAnsi="Times New Roman" w:cs="Times New Roman"/>
          <w:lang w:val="en-US"/>
        </w:rPr>
        <w:t> dengan nomor telepon.</w:t>
      </w:r>
    </w:p>
    <w:p w14:paraId="658D3D15" w14:textId="77777777" w:rsidR="00071A4F" w:rsidRPr="008F6775" w:rsidRDefault="00071A4F" w:rsidP="00346688">
      <w:pPr>
        <w:spacing w:line="360" w:lineRule="auto"/>
        <w:rPr>
          <w:rFonts w:ascii="Times New Roman" w:hAnsi="Times New Roman" w:cs="Times New Roman"/>
          <w:b/>
          <w:bCs/>
          <w:lang w:val="en-US"/>
        </w:rPr>
      </w:pPr>
      <w:r w:rsidRPr="008F6775">
        <w:rPr>
          <w:rFonts w:ascii="Times New Roman" w:hAnsi="Times New Roman" w:cs="Times New Roman"/>
          <w:b/>
          <w:bCs/>
          <w:lang w:val="en-US"/>
        </w:rPr>
        <w:t>2. Validasi Nomor Telepon</w:t>
      </w:r>
    </w:p>
    <w:p w14:paraId="766D4B3B" w14:textId="77777777" w:rsidR="00071A4F" w:rsidRPr="008F6775" w:rsidRDefault="00071A4F" w:rsidP="00346688">
      <w:pPr>
        <w:numPr>
          <w:ilvl w:val="0"/>
          <w:numId w:val="48"/>
        </w:numPr>
        <w:spacing w:line="360" w:lineRule="auto"/>
        <w:rPr>
          <w:rFonts w:ascii="Times New Roman" w:hAnsi="Times New Roman" w:cs="Times New Roman"/>
          <w:lang w:val="en-US"/>
        </w:rPr>
      </w:pPr>
      <w:r w:rsidRPr="008F6775">
        <w:rPr>
          <w:rFonts w:ascii="Times New Roman" w:hAnsi="Times New Roman" w:cs="Times New Roman"/>
          <w:b/>
          <w:bCs/>
          <w:lang w:val="en-US"/>
        </w:rPr>
        <w:t>Validasi Format dan Pencarian User</w:t>
      </w:r>
    </w:p>
    <w:p w14:paraId="59EC1942" w14:textId="77777777" w:rsidR="00071A4F" w:rsidRPr="008F6775" w:rsidRDefault="00071A4F" w:rsidP="00346688">
      <w:pPr>
        <w:numPr>
          <w:ilvl w:val="1"/>
          <w:numId w:val="48"/>
        </w:numPr>
        <w:spacing w:line="360" w:lineRule="auto"/>
        <w:rPr>
          <w:rFonts w:ascii="Times New Roman" w:hAnsi="Times New Roman" w:cs="Times New Roman"/>
          <w:lang w:val="en-US"/>
        </w:rPr>
      </w:pPr>
      <w:r w:rsidRPr="008F6775">
        <w:rPr>
          <w:rFonts w:ascii="Times New Roman" w:hAnsi="Times New Roman" w:cs="Times New Roman"/>
          <w:lang w:val="en-US"/>
        </w:rPr>
        <w:t>Server melakukan validasi format nomor telepon yang dimasukkan.</w:t>
      </w:r>
    </w:p>
    <w:p w14:paraId="5191D882" w14:textId="77777777" w:rsidR="00071A4F" w:rsidRPr="008F6775" w:rsidRDefault="00071A4F" w:rsidP="00346688">
      <w:pPr>
        <w:numPr>
          <w:ilvl w:val="1"/>
          <w:numId w:val="48"/>
        </w:numPr>
        <w:spacing w:line="360" w:lineRule="auto"/>
        <w:rPr>
          <w:rFonts w:ascii="Times New Roman" w:hAnsi="Times New Roman" w:cs="Times New Roman"/>
          <w:lang w:val="en-US"/>
        </w:rPr>
      </w:pPr>
      <w:r w:rsidRPr="008F6775">
        <w:rPr>
          <w:rFonts w:ascii="Times New Roman" w:hAnsi="Times New Roman" w:cs="Times New Roman"/>
          <w:lang w:val="en-US"/>
        </w:rPr>
        <w:t>Memeriksa data pengguna di database untuk memastikan nomor telepon tersebut terdaftar.</w:t>
      </w:r>
    </w:p>
    <w:p w14:paraId="632BE3C4" w14:textId="77777777" w:rsidR="00071A4F" w:rsidRPr="008F6775" w:rsidRDefault="00071A4F" w:rsidP="00346688">
      <w:pPr>
        <w:spacing w:line="360" w:lineRule="auto"/>
        <w:rPr>
          <w:rFonts w:ascii="Times New Roman" w:hAnsi="Times New Roman" w:cs="Times New Roman"/>
          <w:b/>
          <w:bCs/>
          <w:lang w:val="en-US"/>
        </w:rPr>
      </w:pPr>
      <w:r w:rsidRPr="008F6775">
        <w:rPr>
          <w:rFonts w:ascii="Times New Roman" w:hAnsi="Times New Roman" w:cs="Times New Roman"/>
          <w:b/>
          <w:bCs/>
          <w:lang w:val="en-US"/>
        </w:rPr>
        <w:t>3. Pengiriman OTP</w:t>
      </w:r>
    </w:p>
    <w:p w14:paraId="25CDCFAA" w14:textId="77777777" w:rsidR="00071A4F" w:rsidRPr="008F6775" w:rsidRDefault="00071A4F" w:rsidP="00346688">
      <w:pPr>
        <w:numPr>
          <w:ilvl w:val="0"/>
          <w:numId w:val="49"/>
        </w:numPr>
        <w:spacing w:line="360" w:lineRule="auto"/>
        <w:rPr>
          <w:rFonts w:ascii="Times New Roman" w:hAnsi="Times New Roman" w:cs="Times New Roman"/>
          <w:lang w:val="en-US"/>
        </w:rPr>
      </w:pPr>
      <w:r w:rsidRPr="008F6775">
        <w:rPr>
          <w:rFonts w:ascii="Times New Roman" w:hAnsi="Times New Roman" w:cs="Times New Roman"/>
          <w:b/>
          <w:bCs/>
          <w:lang w:val="en-US"/>
        </w:rPr>
        <w:t>Menghasilkan OTP</w:t>
      </w:r>
    </w:p>
    <w:p w14:paraId="63A47117" w14:textId="77777777" w:rsidR="00071A4F" w:rsidRPr="008F6775" w:rsidRDefault="00071A4F" w:rsidP="00346688">
      <w:pPr>
        <w:numPr>
          <w:ilvl w:val="1"/>
          <w:numId w:val="49"/>
        </w:numPr>
        <w:spacing w:line="360" w:lineRule="auto"/>
        <w:rPr>
          <w:rFonts w:ascii="Times New Roman" w:hAnsi="Times New Roman" w:cs="Times New Roman"/>
          <w:lang w:val="en-US"/>
        </w:rPr>
      </w:pPr>
      <w:r w:rsidRPr="008F6775">
        <w:rPr>
          <w:rFonts w:ascii="Times New Roman" w:hAnsi="Times New Roman" w:cs="Times New Roman"/>
          <w:lang w:val="en-US"/>
        </w:rPr>
        <w:lastRenderedPageBreak/>
        <w:t>Jika nomor telepon valid, sistem akan menghasilkan OTP (One Time Password) berupa 6 digit.</w:t>
      </w:r>
    </w:p>
    <w:p w14:paraId="3693725F" w14:textId="77777777" w:rsidR="00071A4F" w:rsidRPr="008F6775" w:rsidRDefault="00071A4F" w:rsidP="00346688">
      <w:pPr>
        <w:numPr>
          <w:ilvl w:val="1"/>
          <w:numId w:val="49"/>
        </w:numPr>
        <w:spacing w:line="360" w:lineRule="auto"/>
        <w:rPr>
          <w:rFonts w:ascii="Times New Roman" w:hAnsi="Times New Roman" w:cs="Times New Roman"/>
          <w:lang w:val="en-US"/>
        </w:rPr>
      </w:pPr>
      <w:r w:rsidRPr="008F6775">
        <w:rPr>
          <w:rFonts w:ascii="Times New Roman" w:hAnsi="Times New Roman" w:cs="Times New Roman"/>
          <w:lang w:val="en-US"/>
        </w:rPr>
        <w:t>OTP disimpan dengan batas waktu kedaluwarsa yang telah ditentukan.</w:t>
      </w:r>
    </w:p>
    <w:p w14:paraId="51977962" w14:textId="77777777" w:rsidR="00071A4F" w:rsidRPr="008F6775" w:rsidRDefault="00071A4F" w:rsidP="00346688">
      <w:pPr>
        <w:numPr>
          <w:ilvl w:val="1"/>
          <w:numId w:val="49"/>
        </w:numPr>
        <w:spacing w:line="360" w:lineRule="auto"/>
        <w:rPr>
          <w:rFonts w:ascii="Times New Roman" w:hAnsi="Times New Roman" w:cs="Times New Roman"/>
          <w:lang w:val="en-US"/>
        </w:rPr>
      </w:pPr>
      <w:r w:rsidRPr="008F6775">
        <w:rPr>
          <w:rFonts w:ascii="Times New Roman" w:hAnsi="Times New Roman" w:cs="Times New Roman"/>
          <w:lang w:val="en-US"/>
        </w:rPr>
        <w:t>OTP kemudian dikirimkan ke pengguna melalui WhatsApp.</w:t>
      </w:r>
    </w:p>
    <w:p w14:paraId="3B187A65" w14:textId="77777777" w:rsidR="00071A4F" w:rsidRPr="008F6775" w:rsidRDefault="00071A4F" w:rsidP="00346688">
      <w:pPr>
        <w:numPr>
          <w:ilvl w:val="0"/>
          <w:numId w:val="49"/>
        </w:numPr>
        <w:spacing w:line="360" w:lineRule="auto"/>
        <w:rPr>
          <w:rFonts w:ascii="Times New Roman" w:hAnsi="Times New Roman" w:cs="Times New Roman"/>
          <w:lang w:val="en-US"/>
        </w:rPr>
      </w:pPr>
      <w:r w:rsidRPr="008F6775">
        <w:rPr>
          <w:rFonts w:ascii="Times New Roman" w:hAnsi="Times New Roman" w:cs="Times New Roman"/>
          <w:b/>
          <w:bCs/>
          <w:lang w:val="en-US"/>
        </w:rPr>
        <w:t>Respon Pengiriman</w:t>
      </w:r>
    </w:p>
    <w:p w14:paraId="351C4DB5" w14:textId="77777777" w:rsidR="00071A4F" w:rsidRPr="008F6775" w:rsidRDefault="00071A4F" w:rsidP="00346688">
      <w:pPr>
        <w:numPr>
          <w:ilvl w:val="1"/>
          <w:numId w:val="49"/>
        </w:numPr>
        <w:spacing w:line="360" w:lineRule="auto"/>
        <w:rPr>
          <w:rFonts w:ascii="Times New Roman" w:hAnsi="Times New Roman" w:cs="Times New Roman"/>
          <w:lang w:val="en-US"/>
        </w:rPr>
      </w:pPr>
      <w:r w:rsidRPr="008F6775">
        <w:rPr>
          <w:rFonts w:ascii="Times New Roman" w:hAnsi="Times New Roman" w:cs="Times New Roman"/>
          <w:lang w:val="en-US"/>
        </w:rPr>
        <w:t>Sistem mengirimkan respon dengan status 200 dan pesan "OTP terkirim."</w:t>
      </w:r>
    </w:p>
    <w:p w14:paraId="19DDEA81" w14:textId="77777777" w:rsidR="00071A4F" w:rsidRPr="008F6775" w:rsidRDefault="00071A4F" w:rsidP="00346688">
      <w:pPr>
        <w:spacing w:line="360" w:lineRule="auto"/>
        <w:rPr>
          <w:rFonts w:ascii="Times New Roman" w:hAnsi="Times New Roman" w:cs="Times New Roman"/>
          <w:b/>
          <w:bCs/>
          <w:lang w:val="en-US"/>
        </w:rPr>
      </w:pPr>
      <w:r w:rsidRPr="008F6775">
        <w:rPr>
          <w:rFonts w:ascii="Times New Roman" w:hAnsi="Times New Roman" w:cs="Times New Roman"/>
          <w:b/>
          <w:bCs/>
          <w:lang w:val="en-US"/>
        </w:rPr>
        <w:t>4. Memasukkan Kode OTP</w:t>
      </w:r>
    </w:p>
    <w:p w14:paraId="717A10DB" w14:textId="77777777" w:rsidR="00071A4F" w:rsidRPr="008F6775" w:rsidRDefault="00071A4F" w:rsidP="00346688">
      <w:pPr>
        <w:numPr>
          <w:ilvl w:val="0"/>
          <w:numId w:val="50"/>
        </w:numPr>
        <w:spacing w:line="360" w:lineRule="auto"/>
        <w:rPr>
          <w:rFonts w:ascii="Times New Roman" w:hAnsi="Times New Roman" w:cs="Times New Roman"/>
          <w:lang w:val="en-US"/>
        </w:rPr>
      </w:pPr>
      <w:r w:rsidRPr="008F6775">
        <w:rPr>
          <w:rFonts w:ascii="Times New Roman" w:hAnsi="Times New Roman" w:cs="Times New Roman"/>
          <w:b/>
          <w:bCs/>
          <w:lang w:val="en-US"/>
        </w:rPr>
        <w:t>User Memasukkan Kode OTP</w:t>
      </w:r>
    </w:p>
    <w:p w14:paraId="72E59206" w14:textId="77777777" w:rsidR="00071A4F" w:rsidRPr="008F6775" w:rsidRDefault="00071A4F" w:rsidP="00346688">
      <w:pPr>
        <w:numPr>
          <w:ilvl w:val="1"/>
          <w:numId w:val="50"/>
        </w:numPr>
        <w:spacing w:line="360" w:lineRule="auto"/>
        <w:rPr>
          <w:rFonts w:ascii="Times New Roman" w:hAnsi="Times New Roman" w:cs="Times New Roman"/>
          <w:lang w:val="en-US"/>
        </w:rPr>
      </w:pPr>
      <w:r w:rsidRPr="008F6775">
        <w:rPr>
          <w:rFonts w:ascii="Times New Roman" w:hAnsi="Times New Roman" w:cs="Times New Roman"/>
          <w:lang w:val="en-US"/>
        </w:rPr>
        <w:t>Pengguna diminta untuk memasukkan kode OTP yang diterima.</w:t>
      </w:r>
    </w:p>
    <w:p w14:paraId="6C1FE2BE" w14:textId="77777777" w:rsidR="00071A4F" w:rsidRPr="008F6775" w:rsidRDefault="00071A4F" w:rsidP="00346688">
      <w:pPr>
        <w:numPr>
          <w:ilvl w:val="1"/>
          <w:numId w:val="50"/>
        </w:numPr>
        <w:spacing w:line="360" w:lineRule="auto"/>
        <w:rPr>
          <w:rFonts w:ascii="Times New Roman" w:hAnsi="Times New Roman" w:cs="Times New Roman"/>
          <w:lang w:val="en-US"/>
        </w:rPr>
      </w:pPr>
      <w:r w:rsidRPr="008F6775">
        <w:rPr>
          <w:rFonts w:ascii="Times New Roman" w:hAnsi="Times New Roman" w:cs="Times New Roman"/>
          <w:lang w:val="en-US"/>
        </w:rPr>
        <w:t>Pengguna mengirimkan permintaan POST ke endpoint </w:t>
      </w:r>
      <w:r w:rsidRPr="008F6775">
        <w:rPr>
          <w:rFonts w:ascii="Times New Roman" w:hAnsi="Times New Roman" w:cs="Times New Roman"/>
          <w:b/>
          <w:bCs/>
          <w:lang w:val="en-US"/>
        </w:rPr>
        <w:t>/forgot-password/verify-otp</w:t>
      </w:r>
      <w:r w:rsidRPr="008F6775">
        <w:rPr>
          <w:rFonts w:ascii="Times New Roman" w:hAnsi="Times New Roman" w:cs="Times New Roman"/>
          <w:lang w:val="en-US"/>
        </w:rPr>
        <w:t> dengan nomor telepon dan kode OTP.</w:t>
      </w:r>
    </w:p>
    <w:p w14:paraId="1E4A88E3" w14:textId="77777777" w:rsidR="00071A4F" w:rsidRPr="008F6775" w:rsidRDefault="00071A4F" w:rsidP="00346688">
      <w:pPr>
        <w:spacing w:line="360" w:lineRule="auto"/>
        <w:rPr>
          <w:rFonts w:ascii="Times New Roman" w:hAnsi="Times New Roman" w:cs="Times New Roman"/>
          <w:b/>
          <w:bCs/>
          <w:lang w:val="en-US"/>
        </w:rPr>
      </w:pPr>
      <w:r w:rsidRPr="008F6775">
        <w:rPr>
          <w:rFonts w:ascii="Times New Roman" w:hAnsi="Times New Roman" w:cs="Times New Roman"/>
          <w:b/>
          <w:bCs/>
          <w:lang w:val="en-US"/>
        </w:rPr>
        <w:t>5. Validasi OTP</w:t>
      </w:r>
    </w:p>
    <w:p w14:paraId="2C723BAA" w14:textId="77777777" w:rsidR="00071A4F" w:rsidRPr="008F6775" w:rsidRDefault="00071A4F" w:rsidP="00346688">
      <w:pPr>
        <w:numPr>
          <w:ilvl w:val="0"/>
          <w:numId w:val="51"/>
        </w:numPr>
        <w:spacing w:line="360" w:lineRule="auto"/>
        <w:rPr>
          <w:rFonts w:ascii="Times New Roman" w:hAnsi="Times New Roman" w:cs="Times New Roman"/>
          <w:lang w:val="en-US"/>
        </w:rPr>
      </w:pPr>
      <w:r w:rsidRPr="008F6775">
        <w:rPr>
          <w:rFonts w:ascii="Times New Roman" w:hAnsi="Times New Roman" w:cs="Times New Roman"/>
          <w:b/>
          <w:bCs/>
          <w:lang w:val="en-US"/>
        </w:rPr>
        <w:t>Memeriksa Kode OTP</w:t>
      </w:r>
    </w:p>
    <w:p w14:paraId="3567C25F" w14:textId="77777777" w:rsidR="00071A4F" w:rsidRPr="008F6775" w:rsidRDefault="00071A4F" w:rsidP="00346688">
      <w:pPr>
        <w:numPr>
          <w:ilvl w:val="1"/>
          <w:numId w:val="51"/>
        </w:numPr>
        <w:spacing w:line="360" w:lineRule="auto"/>
        <w:rPr>
          <w:rFonts w:ascii="Times New Roman" w:hAnsi="Times New Roman" w:cs="Times New Roman"/>
          <w:lang w:val="en-US"/>
        </w:rPr>
      </w:pPr>
      <w:r w:rsidRPr="008F6775">
        <w:rPr>
          <w:rFonts w:ascii="Times New Roman" w:hAnsi="Times New Roman" w:cs="Times New Roman"/>
          <w:lang w:val="en-US"/>
        </w:rPr>
        <w:t>Server memeriksa apakah OTP yang dimasukkan valid dan belum kedaluwarsa.</w:t>
      </w:r>
    </w:p>
    <w:p w14:paraId="689899A4" w14:textId="77777777" w:rsidR="00071A4F" w:rsidRPr="008F6775" w:rsidRDefault="00071A4F" w:rsidP="00346688">
      <w:pPr>
        <w:numPr>
          <w:ilvl w:val="1"/>
          <w:numId w:val="51"/>
        </w:numPr>
        <w:spacing w:line="360" w:lineRule="auto"/>
        <w:rPr>
          <w:rFonts w:ascii="Times New Roman" w:hAnsi="Times New Roman" w:cs="Times New Roman"/>
          <w:lang w:val="en-US"/>
        </w:rPr>
      </w:pPr>
      <w:r w:rsidRPr="008F6775">
        <w:rPr>
          <w:rFonts w:ascii="Times New Roman" w:hAnsi="Times New Roman" w:cs="Times New Roman"/>
          <w:lang w:val="en-US"/>
        </w:rPr>
        <w:t>Jika OTP valid, sistem akan menghapus OTP dari penyimpanan untuk mencegah penggunaan ulang.</w:t>
      </w:r>
    </w:p>
    <w:p w14:paraId="414B0E55" w14:textId="77777777" w:rsidR="00071A4F" w:rsidRPr="008F6775" w:rsidRDefault="00071A4F" w:rsidP="00346688">
      <w:pPr>
        <w:numPr>
          <w:ilvl w:val="0"/>
          <w:numId w:val="51"/>
        </w:numPr>
        <w:spacing w:line="360" w:lineRule="auto"/>
        <w:rPr>
          <w:rFonts w:ascii="Times New Roman" w:hAnsi="Times New Roman" w:cs="Times New Roman"/>
          <w:lang w:val="en-US"/>
        </w:rPr>
      </w:pPr>
      <w:r w:rsidRPr="008F6775">
        <w:rPr>
          <w:rFonts w:ascii="Times New Roman" w:hAnsi="Times New Roman" w:cs="Times New Roman"/>
          <w:b/>
          <w:bCs/>
          <w:lang w:val="en-US"/>
        </w:rPr>
        <w:t>Respon Validasi OTP</w:t>
      </w:r>
    </w:p>
    <w:p w14:paraId="77719FFA" w14:textId="77777777" w:rsidR="00071A4F" w:rsidRPr="008F6775" w:rsidRDefault="00071A4F" w:rsidP="00346688">
      <w:pPr>
        <w:numPr>
          <w:ilvl w:val="1"/>
          <w:numId w:val="51"/>
        </w:numPr>
        <w:spacing w:line="360" w:lineRule="auto"/>
        <w:rPr>
          <w:rFonts w:ascii="Times New Roman" w:hAnsi="Times New Roman" w:cs="Times New Roman"/>
          <w:lang w:val="en-US"/>
        </w:rPr>
      </w:pPr>
      <w:r w:rsidRPr="008F6775">
        <w:rPr>
          <w:rFonts w:ascii="Times New Roman" w:hAnsi="Times New Roman" w:cs="Times New Roman"/>
          <w:lang w:val="en-US"/>
        </w:rPr>
        <w:t>Jika OTP valid, sistem mengirimkan respon dengan status 200 dan pesan "OTP valid." Jika tidak, pesan kesalahan dikirim.</w:t>
      </w:r>
    </w:p>
    <w:p w14:paraId="5D133680" w14:textId="77777777" w:rsidR="00071A4F" w:rsidRPr="008F6775" w:rsidRDefault="00071A4F" w:rsidP="00346688">
      <w:pPr>
        <w:spacing w:line="360" w:lineRule="auto"/>
        <w:rPr>
          <w:rFonts w:ascii="Times New Roman" w:hAnsi="Times New Roman" w:cs="Times New Roman"/>
          <w:b/>
          <w:bCs/>
          <w:lang w:val="en-US"/>
        </w:rPr>
      </w:pPr>
      <w:r w:rsidRPr="008F6775">
        <w:rPr>
          <w:rFonts w:ascii="Times New Roman" w:hAnsi="Times New Roman" w:cs="Times New Roman"/>
          <w:b/>
          <w:bCs/>
          <w:lang w:val="en-US"/>
        </w:rPr>
        <w:t>6. Mengubah Password</w:t>
      </w:r>
    </w:p>
    <w:p w14:paraId="451EAFEE" w14:textId="77777777" w:rsidR="00071A4F" w:rsidRPr="008F6775" w:rsidRDefault="00071A4F" w:rsidP="00346688">
      <w:pPr>
        <w:numPr>
          <w:ilvl w:val="0"/>
          <w:numId w:val="52"/>
        </w:numPr>
        <w:spacing w:line="360" w:lineRule="auto"/>
        <w:rPr>
          <w:rFonts w:ascii="Times New Roman" w:hAnsi="Times New Roman" w:cs="Times New Roman"/>
          <w:lang w:val="en-US"/>
        </w:rPr>
      </w:pPr>
      <w:r w:rsidRPr="008F6775">
        <w:rPr>
          <w:rFonts w:ascii="Times New Roman" w:hAnsi="Times New Roman" w:cs="Times New Roman"/>
          <w:b/>
          <w:bCs/>
          <w:lang w:val="en-US"/>
        </w:rPr>
        <w:t>User Memasukkan Password Baru</w:t>
      </w:r>
    </w:p>
    <w:p w14:paraId="455018B9" w14:textId="77777777" w:rsidR="00071A4F" w:rsidRPr="008F6775" w:rsidRDefault="00071A4F" w:rsidP="00346688">
      <w:pPr>
        <w:numPr>
          <w:ilvl w:val="1"/>
          <w:numId w:val="52"/>
        </w:numPr>
        <w:spacing w:line="360" w:lineRule="auto"/>
        <w:rPr>
          <w:rFonts w:ascii="Times New Roman" w:hAnsi="Times New Roman" w:cs="Times New Roman"/>
          <w:lang w:val="en-US"/>
        </w:rPr>
      </w:pPr>
      <w:r w:rsidRPr="008F6775">
        <w:rPr>
          <w:rFonts w:ascii="Times New Roman" w:hAnsi="Times New Roman" w:cs="Times New Roman"/>
          <w:lang w:val="en-US"/>
        </w:rPr>
        <w:t>Setelah OTP terverifikasi, pengguna dapat memasukkan password baru.</w:t>
      </w:r>
    </w:p>
    <w:p w14:paraId="2CD15430" w14:textId="77777777" w:rsidR="00071A4F" w:rsidRPr="008F6775" w:rsidRDefault="00071A4F" w:rsidP="00346688">
      <w:pPr>
        <w:numPr>
          <w:ilvl w:val="1"/>
          <w:numId w:val="52"/>
        </w:numPr>
        <w:spacing w:line="360" w:lineRule="auto"/>
        <w:rPr>
          <w:rFonts w:ascii="Times New Roman" w:hAnsi="Times New Roman" w:cs="Times New Roman"/>
          <w:lang w:val="en-US"/>
        </w:rPr>
      </w:pPr>
      <w:r w:rsidRPr="008F6775">
        <w:rPr>
          <w:rFonts w:ascii="Times New Roman" w:hAnsi="Times New Roman" w:cs="Times New Roman"/>
          <w:lang w:val="en-US"/>
        </w:rPr>
        <w:t>Pengguna mengirimkan permintaan POST ke endpoint </w:t>
      </w:r>
      <w:r w:rsidRPr="008F6775">
        <w:rPr>
          <w:rFonts w:ascii="Times New Roman" w:hAnsi="Times New Roman" w:cs="Times New Roman"/>
          <w:b/>
          <w:bCs/>
          <w:lang w:val="en-US"/>
        </w:rPr>
        <w:t>/forgot-password/change-password</w:t>
      </w:r>
      <w:r w:rsidRPr="008F6775">
        <w:rPr>
          <w:rFonts w:ascii="Times New Roman" w:hAnsi="Times New Roman" w:cs="Times New Roman"/>
          <w:lang w:val="en-US"/>
        </w:rPr>
        <w:t> dengan password baru.</w:t>
      </w:r>
    </w:p>
    <w:p w14:paraId="75978D40" w14:textId="77777777" w:rsidR="00071A4F" w:rsidRPr="008F6775" w:rsidRDefault="00071A4F" w:rsidP="00346688">
      <w:pPr>
        <w:spacing w:line="360" w:lineRule="auto"/>
        <w:rPr>
          <w:rFonts w:ascii="Times New Roman" w:hAnsi="Times New Roman" w:cs="Times New Roman"/>
          <w:b/>
          <w:bCs/>
          <w:lang w:val="en-US"/>
        </w:rPr>
      </w:pPr>
      <w:r w:rsidRPr="008F6775">
        <w:rPr>
          <w:rFonts w:ascii="Times New Roman" w:hAnsi="Times New Roman" w:cs="Times New Roman"/>
          <w:b/>
          <w:bCs/>
          <w:lang w:val="en-US"/>
        </w:rPr>
        <w:t>7. Pembaruan Password</w:t>
      </w:r>
    </w:p>
    <w:p w14:paraId="5212CBF5" w14:textId="77777777" w:rsidR="00071A4F" w:rsidRPr="008F6775" w:rsidRDefault="00071A4F" w:rsidP="00346688">
      <w:pPr>
        <w:numPr>
          <w:ilvl w:val="0"/>
          <w:numId w:val="53"/>
        </w:numPr>
        <w:spacing w:line="360" w:lineRule="auto"/>
        <w:rPr>
          <w:rFonts w:ascii="Times New Roman" w:hAnsi="Times New Roman" w:cs="Times New Roman"/>
          <w:lang w:val="en-US"/>
        </w:rPr>
      </w:pPr>
      <w:r w:rsidRPr="008F6775">
        <w:rPr>
          <w:rFonts w:ascii="Times New Roman" w:hAnsi="Times New Roman" w:cs="Times New Roman"/>
          <w:b/>
          <w:bCs/>
          <w:lang w:val="en-US"/>
        </w:rPr>
        <w:t>Validasi dan Pembaruan Password</w:t>
      </w:r>
    </w:p>
    <w:p w14:paraId="36274BA6" w14:textId="77777777" w:rsidR="00071A4F" w:rsidRPr="008F6775" w:rsidRDefault="00071A4F" w:rsidP="00346688">
      <w:pPr>
        <w:numPr>
          <w:ilvl w:val="1"/>
          <w:numId w:val="53"/>
        </w:numPr>
        <w:spacing w:line="360" w:lineRule="auto"/>
        <w:rPr>
          <w:rFonts w:ascii="Times New Roman" w:hAnsi="Times New Roman" w:cs="Times New Roman"/>
          <w:lang w:val="en-US"/>
        </w:rPr>
      </w:pPr>
      <w:r w:rsidRPr="008F6775">
        <w:rPr>
          <w:rFonts w:ascii="Times New Roman" w:hAnsi="Times New Roman" w:cs="Times New Roman"/>
          <w:lang w:val="en-US"/>
        </w:rPr>
        <w:t>Server memvalidasi password baru dan melakukan pembaruan di basis data.</w:t>
      </w:r>
    </w:p>
    <w:p w14:paraId="1C8DEA63" w14:textId="77777777" w:rsidR="00071A4F" w:rsidRPr="008F6775" w:rsidRDefault="00071A4F" w:rsidP="00346688">
      <w:pPr>
        <w:numPr>
          <w:ilvl w:val="0"/>
          <w:numId w:val="53"/>
        </w:numPr>
        <w:spacing w:line="360" w:lineRule="auto"/>
        <w:rPr>
          <w:rFonts w:ascii="Times New Roman" w:hAnsi="Times New Roman" w:cs="Times New Roman"/>
          <w:lang w:val="en-US"/>
        </w:rPr>
      </w:pPr>
      <w:r w:rsidRPr="008F6775">
        <w:rPr>
          <w:rFonts w:ascii="Times New Roman" w:hAnsi="Times New Roman" w:cs="Times New Roman"/>
          <w:b/>
          <w:bCs/>
          <w:lang w:val="en-US"/>
        </w:rPr>
        <w:lastRenderedPageBreak/>
        <w:t>Respon Pembaruan</w:t>
      </w:r>
    </w:p>
    <w:p w14:paraId="0B658B98" w14:textId="77777777" w:rsidR="00071A4F" w:rsidRPr="008F6775" w:rsidRDefault="00071A4F" w:rsidP="00346688">
      <w:pPr>
        <w:numPr>
          <w:ilvl w:val="1"/>
          <w:numId w:val="53"/>
        </w:numPr>
        <w:spacing w:line="360" w:lineRule="auto"/>
        <w:rPr>
          <w:rFonts w:ascii="Times New Roman" w:hAnsi="Times New Roman" w:cs="Times New Roman"/>
          <w:lang w:val="en-US"/>
        </w:rPr>
      </w:pPr>
      <w:r w:rsidRPr="008F6775">
        <w:rPr>
          <w:rFonts w:ascii="Times New Roman" w:hAnsi="Times New Roman" w:cs="Times New Roman"/>
          <w:lang w:val="en-US"/>
        </w:rPr>
        <w:t>Sistem mengirimkan respon dengan status 200 dan pesan "Password berhasil diubah."</w:t>
      </w:r>
    </w:p>
    <w:p w14:paraId="364DA876" w14:textId="361872B0" w:rsidR="00071A4F" w:rsidRPr="008F6775" w:rsidRDefault="00071A4F" w:rsidP="00346688">
      <w:pPr>
        <w:spacing w:line="360" w:lineRule="auto"/>
        <w:rPr>
          <w:rFonts w:ascii="Times New Roman" w:hAnsi="Times New Roman" w:cs="Times New Roman"/>
          <w:lang w:val="en-US"/>
        </w:rPr>
      </w:pPr>
    </w:p>
    <w:p w14:paraId="62F4A6C6" w14:textId="6C3E75E4" w:rsidR="00596B04" w:rsidRPr="008F6775" w:rsidRDefault="00596B04" w:rsidP="00346688">
      <w:pPr>
        <w:pStyle w:val="Heading3"/>
      </w:pPr>
      <w:bookmarkStart w:id="600" w:name="_Toc202286214"/>
      <w:r w:rsidRPr="008F6775">
        <w:t>2.</w:t>
      </w:r>
      <w:r w:rsidR="00B56E2A" w:rsidRPr="008F6775">
        <w:t>5</w:t>
      </w:r>
      <w:r w:rsidRPr="008F6775">
        <w:t>.</w:t>
      </w:r>
      <w:r w:rsidR="00B56E2A" w:rsidRPr="008F6775">
        <w:t>3</w:t>
      </w:r>
      <w:r w:rsidRPr="008F6775">
        <w:t xml:space="preserve"> class diagram dan penjelasannya</w:t>
      </w:r>
      <w:bookmarkEnd w:id="600"/>
    </w:p>
    <w:p w14:paraId="41016338" w14:textId="79D0D176" w:rsidR="00596B04" w:rsidRPr="008F6775" w:rsidRDefault="002F4927" w:rsidP="00346688">
      <w:pPr>
        <w:spacing w:line="360" w:lineRule="auto"/>
        <w:rPr>
          <w:rFonts w:ascii="Times New Roman" w:hAnsi="Times New Roman" w:cs="Times New Roman"/>
          <w:lang w:val="en-US"/>
        </w:rPr>
      </w:pPr>
      <w:r w:rsidRPr="0081315E">
        <w:rPr>
          <w:noProof/>
        </w:rPr>
        <mc:AlternateContent>
          <mc:Choice Requires="wps">
            <w:drawing>
              <wp:anchor distT="0" distB="0" distL="114300" distR="114300" simplePos="0" relativeHeight="251689984" behindDoc="0" locked="0" layoutInCell="1" allowOverlap="1" wp14:anchorId="5B00A549" wp14:editId="1BBF1230">
                <wp:simplePos x="0" y="0"/>
                <wp:positionH relativeFrom="column">
                  <wp:posOffset>546735</wp:posOffset>
                </wp:positionH>
                <wp:positionV relativeFrom="paragraph">
                  <wp:posOffset>4238625</wp:posOffset>
                </wp:positionV>
                <wp:extent cx="5198110" cy="635"/>
                <wp:effectExtent l="0" t="0" r="0" b="0"/>
                <wp:wrapTopAndBottom/>
                <wp:docPr id="989824440" name="Text Box 1"/>
                <wp:cNvGraphicFramePr/>
                <a:graphic xmlns:a="http://schemas.openxmlformats.org/drawingml/2006/main">
                  <a:graphicData uri="http://schemas.microsoft.com/office/word/2010/wordprocessingShape">
                    <wps:wsp>
                      <wps:cNvSpPr txBox="1"/>
                      <wps:spPr>
                        <a:xfrm>
                          <a:off x="0" y="0"/>
                          <a:ext cx="5198110" cy="635"/>
                        </a:xfrm>
                        <a:prstGeom prst="rect">
                          <a:avLst/>
                        </a:prstGeom>
                        <a:solidFill>
                          <a:prstClr val="white"/>
                        </a:solidFill>
                        <a:ln>
                          <a:noFill/>
                        </a:ln>
                      </wps:spPr>
                      <wps:txbx>
                        <w:txbxContent>
                          <w:p w14:paraId="65E93DC4" w14:textId="458D3FEC" w:rsidR="002F4927" w:rsidRPr="00E2344B" w:rsidRDefault="002F4927" w:rsidP="002F4927">
                            <w:pPr>
                              <w:pStyle w:val="Caption"/>
                              <w:jc w:val="center"/>
                              <w:rPr>
                                <w:rFonts w:ascii="Times New Roman" w:hAnsi="Times New Roman" w:cs="Times New Roman"/>
                                <w:noProof/>
                                <w:szCs w:val="22"/>
                              </w:rPr>
                            </w:pPr>
                            <w:bookmarkStart w:id="601" w:name="_Toc202281362"/>
                            <w:bookmarkStart w:id="602" w:name="_Toc202282893"/>
                            <w:r>
                              <w:t xml:space="preserve">Gambar </w:t>
                            </w:r>
                            <w:r w:rsidR="009271E1">
                              <w:t>2.</w:t>
                            </w:r>
                            <w:r>
                              <w:fldChar w:fldCharType="begin"/>
                            </w:r>
                            <w:r>
                              <w:instrText xml:space="preserve"> SEQ Gambar \* ARABIC </w:instrText>
                            </w:r>
                            <w:r>
                              <w:fldChar w:fldCharType="separate"/>
                            </w:r>
                            <w:r w:rsidR="00461B03">
                              <w:rPr>
                                <w:noProof/>
                              </w:rPr>
                              <w:t>13</w:t>
                            </w:r>
                            <w:r>
                              <w:fldChar w:fldCharType="end"/>
                            </w:r>
                            <w:r w:rsidRPr="00115CFF">
                              <w:t>class diagram dan penjelasannya</w:t>
                            </w:r>
                            <w:bookmarkEnd w:id="601"/>
                            <w:bookmarkEnd w:id="6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0A549" id="_x0000_s1030" type="#_x0000_t202" style="position:absolute;margin-left:43.05pt;margin-top:333.75pt;width:409.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" stroked="f">
                <v:textbox style="mso-fit-shape-to-text:t" inset="0,0,0,0">
                  <w:txbxContent>
                    <w:p w14:paraId="65E93DC4" w14:textId="458D3FEC" w:rsidR="002F4927" w:rsidRPr="00E2344B" w:rsidRDefault="002F4927" w:rsidP="002F4927">
                      <w:pPr>
                        <w:pStyle w:val="Caption"/>
                        <w:jc w:val="center"/>
                        <w:rPr>
                          <w:rFonts w:ascii="Times New Roman" w:hAnsi="Times New Roman" w:cs="Times New Roman"/>
                          <w:noProof/>
                          <w:szCs w:val="22"/>
                        </w:rPr>
                      </w:pPr>
                      <w:bookmarkStart w:id="603" w:name="_Toc202281362"/>
                      <w:bookmarkStart w:id="604" w:name="_Toc202282893"/>
                      <w:r>
                        <w:t xml:space="preserve">Gambar </w:t>
                      </w:r>
                      <w:r w:rsidR="009271E1">
                        <w:t>2.</w:t>
                      </w:r>
                      <w:r>
                        <w:fldChar w:fldCharType="begin"/>
                      </w:r>
                      <w:r>
                        <w:instrText xml:space="preserve"> SEQ Gambar \* ARABIC </w:instrText>
                      </w:r>
                      <w:r>
                        <w:fldChar w:fldCharType="separate"/>
                      </w:r>
                      <w:r w:rsidR="00461B03">
                        <w:rPr>
                          <w:noProof/>
                        </w:rPr>
                        <w:t>13</w:t>
                      </w:r>
                      <w:r>
                        <w:fldChar w:fldCharType="end"/>
                      </w:r>
                      <w:r w:rsidRPr="00115CFF">
                        <w:t>class diagram dan penjelasannya</w:t>
                      </w:r>
                      <w:bookmarkEnd w:id="603"/>
                      <w:bookmarkEnd w:id="604"/>
                    </w:p>
                  </w:txbxContent>
                </v:textbox>
                <w10:wrap type="topAndBottom"/>
              </v:shape>
            </w:pict>
          </mc:Fallback>
        </mc:AlternateContent>
      </w:r>
      <w:r w:rsidR="00596B04" w:rsidRPr="0081315E">
        <w:rPr>
          <w:rFonts w:ascii="Times New Roman" w:hAnsi="Times New Roman" w:cs="Times New Roman"/>
          <w:noProof/>
          <w:sz w:val="24"/>
        </w:rPr>
        <w:drawing>
          <wp:anchor distT="0" distB="0" distL="0" distR="0" simplePos="0" relativeHeight="251667456" behindDoc="1" locked="0" layoutInCell="1" allowOverlap="1" wp14:anchorId="06E29215" wp14:editId="46822540">
            <wp:simplePos x="0" y="0"/>
            <wp:positionH relativeFrom="page">
              <wp:posOffset>1446530</wp:posOffset>
            </wp:positionH>
            <wp:positionV relativeFrom="paragraph">
              <wp:posOffset>285750</wp:posOffset>
            </wp:positionV>
            <wp:extent cx="5198502" cy="3896194"/>
            <wp:effectExtent l="0" t="0" r="2540" b="9525"/>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98502" cy="3896194"/>
                    </a:xfrm>
                    <a:prstGeom prst="rect">
                      <a:avLst/>
                    </a:prstGeom>
                  </pic:spPr>
                </pic:pic>
              </a:graphicData>
            </a:graphic>
            <wp14:sizeRelH relativeFrom="margin">
              <wp14:pctWidth>0</wp14:pctWidth>
            </wp14:sizeRelH>
            <wp14:sizeRelV relativeFrom="margin">
              <wp14:pctHeight>0</wp14:pctHeight>
            </wp14:sizeRelV>
          </wp:anchor>
        </w:drawing>
      </w:r>
    </w:p>
    <w:p w14:paraId="269A1E35" w14:textId="18272507" w:rsidR="00596B04" w:rsidRPr="008F6775" w:rsidRDefault="00B56E2A" w:rsidP="00346688">
      <w:pPr>
        <w:pStyle w:val="Heading4"/>
      </w:pPr>
      <w:r w:rsidRPr="008F6775">
        <w:t xml:space="preserve">A. </w:t>
      </w:r>
      <w:r w:rsidR="00596B04" w:rsidRPr="008F6775">
        <w:t>Penjelasan Diagram Kelas - Medical Conversation (OTP, Booking, User Management)</w:t>
      </w:r>
    </w:p>
    <w:p w14:paraId="0185AF73" w14:textId="77777777" w:rsidR="00596B04" w:rsidRPr="008F6775" w:rsidRDefault="00596B04" w:rsidP="00346688">
      <w:pPr>
        <w:spacing w:line="360" w:lineRule="auto"/>
        <w:rPr>
          <w:rFonts w:ascii="Times New Roman" w:hAnsi="Times New Roman" w:cs="Times New Roman"/>
          <w:lang w:val="en-US"/>
        </w:rPr>
      </w:pPr>
      <w:r w:rsidRPr="008F6775">
        <w:rPr>
          <w:rFonts w:ascii="Times New Roman" w:hAnsi="Times New Roman" w:cs="Times New Roman"/>
          <w:lang w:val="en-US"/>
        </w:rPr>
        <w:t>Diagram ini menggambarkan struktur dari sistem yang berfungsi dalam mengelola percakapan medis, booking, dan manajemen pengguna. Berikut adalah detail elemen-elemen yang ada dalam diagram:</w:t>
      </w:r>
    </w:p>
    <w:p w14:paraId="00A87A3D" w14:textId="77777777" w:rsidR="00596B04" w:rsidRPr="008F6775" w:rsidRDefault="00596B04" w:rsidP="00346688">
      <w:pPr>
        <w:spacing w:line="360" w:lineRule="auto"/>
        <w:rPr>
          <w:rFonts w:ascii="Times New Roman" w:hAnsi="Times New Roman" w:cs="Times New Roman"/>
          <w:b/>
          <w:bCs/>
          <w:lang w:val="en-US"/>
        </w:rPr>
      </w:pPr>
      <w:r w:rsidRPr="008F6775">
        <w:rPr>
          <w:rFonts w:ascii="Times New Roman" w:hAnsi="Times New Roman" w:cs="Times New Roman"/>
          <w:b/>
          <w:bCs/>
          <w:lang w:val="en-US"/>
        </w:rPr>
        <w:t>1. View</w:t>
      </w:r>
    </w:p>
    <w:p w14:paraId="5A66371F" w14:textId="77777777" w:rsidR="00596B04" w:rsidRPr="008F6775" w:rsidRDefault="00596B04" w:rsidP="00346688">
      <w:pPr>
        <w:numPr>
          <w:ilvl w:val="0"/>
          <w:numId w:val="54"/>
        </w:numPr>
        <w:spacing w:line="360" w:lineRule="auto"/>
        <w:rPr>
          <w:rFonts w:ascii="Times New Roman" w:hAnsi="Times New Roman" w:cs="Times New Roman"/>
          <w:lang w:val="en-US"/>
        </w:rPr>
      </w:pPr>
      <w:r w:rsidRPr="008F6775">
        <w:rPr>
          <w:rFonts w:ascii="Times New Roman" w:hAnsi="Times New Roman" w:cs="Times New Roman"/>
          <w:b/>
          <w:bCs/>
          <w:lang w:val="en-US"/>
        </w:rPr>
        <w:t>LoginView</w:t>
      </w:r>
      <w:r w:rsidRPr="008F6775">
        <w:rPr>
          <w:rFonts w:ascii="Times New Roman" w:hAnsi="Times New Roman" w:cs="Times New Roman"/>
          <w:lang w:val="en-US"/>
        </w:rPr>
        <w:t>: Tampilan untuk pengguna masuk ke sistem.</w:t>
      </w:r>
    </w:p>
    <w:p w14:paraId="1E5D981C" w14:textId="77777777" w:rsidR="00596B04" w:rsidRPr="008F6775" w:rsidRDefault="00596B04" w:rsidP="00346688">
      <w:pPr>
        <w:numPr>
          <w:ilvl w:val="0"/>
          <w:numId w:val="54"/>
        </w:numPr>
        <w:spacing w:line="360" w:lineRule="auto"/>
        <w:rPr>
          <w:rFonts w:ascii="Times New Roman" w:hAnsi="Times New Roman" w:cs="Times New Roman"/>
          <w:lang w:val="en-US"/>
        </w:rPr>
      </w:pPr>
      <w:r w:rsidRPr="008F6775">
        <w:rPr>
          <w:rFonts w:ascii="Times New Roman" w:hAnsi="Times New Roman" w:cs="Times New Roman"/>
          <w:b/>
          <w:bCs/>
          <w:lang w:val="en-US"/>
        </w:rPr>
        <w:t>RegisterView</w:t>
      </w:r>
      <w:r w:rsidRPr="008F6775">
        <w:rPr>
          <w:rFonts w:ascii="Times New Roman" w:hAnsi="Times New Roman" w:cs="Times New Roman"/>
          <w:lang w:val="en-US"/>
        </w:rPr>
        <w:t>: Tampilan untuk pengguna yang ingin mendaftar.</w:t>
      </w:r>
    </w:p>
    <w:p w14:paraId="07A12E5C" w14:textId="77777777" w:rsidR="00596B04" w:rsidRPr="008F6775" w:rsidRDefault="00596B04" w:rsidP="00346688">
      <w:pPr>
        <w:numPr>
          <w:ilvl w:val="0"/>
          <w:numId w:val="54"/>
        </w:numPr>
        <w:spacing w:line="360" w:lineRule="auto"/>
        <w:rPr>
          <w:rFonts w:ascii="Times New Roman" w:hAnsi="Times New Roman" w:cs="Times New Roman"/>
          <w:lang w:val="en-US"/>
        </w:rPr>
      </w:pPr>
      <w:r w:rsidRPr="008F6775">
        <w:rPr>
          <w:rFonts w:ascii="Times New Roman" w:hAnsi="Times New Roman" w:cs="Times New Roman"/>
          <w:b/>
          <w:bCs/>
          <w:lang w:val="en-US"/>
        </w:rPr>
        <w:t>ForgotPasswordView</w:t>
      </w:r>
      <w:r w:rsidRPr="008F6775">
        <w:rPr>
          <w:rFonts w:ascii="Times New Roman" w:hAnsi="Times New Roman" w:cs="Times New Roman"/>
          <w:lang w:val="en-US"/>
        </w:rPr>
        <w:t>: Tampilan untuk memulihkan password yang hilang.</w:t>
      </w:r>
    </w:p>
    <w:p w14:paraId="4D7C3E23" w14:textId="77777777" w:rsidR="00596B04" w:rsidRPr="008F6775" w:rsidRDefault="00596B04" w:rsidP="00346688">
      <w:pPr>
        <w:numPr>
          <w:ilvl w:val="0"/>
          <w:numId w:val="54"/>
        </w:numPr>
        <w:spacing w:line="360" w:lineRule="auto"/>
        <w:rPr>
          <w:rFonts w:ascii="Times New Roman" w:hAnsi="Times New Roman" w:cs="Times New Roman"/>
          <w:lang w:val="en-US"/>
        </w:rPr>
      </w:pPr>
      <w:r w:rsidRPr="008F6775">
        <w:rPr>
          <w:rFonts w:ascii="Times New Roman" w:hAnsi="Times New Roman" w:cs="Times New Roman"/>
          <w:b/>
          <w:bCs/>
          <w:lang w:val="en-US"/>
        </w:rPr>
        <w:t>AdminDashboardView</w:t>
      </w:r>
      <w:r w:rsidRPr="008F6775">
        <w:rPr>
          <w:rFonts w:ascii="Times New Roman" w:hAnsi="Times New Roman" w:cs="Times New Roman"/>
          <w:lang w:val="en-US"/>
        </w:rPr>
        <w:t>: Antarmuka untuk admin mengelola sistem.</w:t>
      </w:r>
    </w:p>
    <w:p w14:paraId="32689FD4" w14:textId="77777777" w:rsidR="00596B04" w:rsidRPr="008F6775" w:rsidRDefault="00596B04" w:rsidP="00346688">
      <w:pPr>
        <w:numPr>
          <w:ilvl w:val="0"/>
          <w:numId w:val="54"/>
        </w:numPr>
        <w:spacing w:line="360" w:lineRule="auto"/>
        <w:rPr>
          <w:rFonts w:ascii="Times New Roman" w:hAnsi="Times New Roman" w:cs="Times New Roman"/>
          <w:lang w:val="en-US"/>
        </w:rPr>
      </w:pPr>
      <w:r w:rsidRPr="008F6775">
        <w:rPr>
          <w:rFonts w:ascii="Times New Roman" w:hAnsi="Times New Roman" w:cs="Times New Roman"/>
          <w:b/>
          <w:bCs/>
          <w:lang w:val="en-US"/>
        </w:rPr>
        <w:lastRenderedPageBreak/>
        <w:t>PatientDashboardView</w:t>
      </w:r>
      <w:r w:rsidRPr="008F6775">
        <w:rPr>
          <w:rFonts w:ascii="Times New Roman" w:hAnsi="Times New Roman" w:cs="Times New Roman"/>
          <w:lang w:val="en-US"/>
        </w:rPr>
        <w:t>: Antarmuka untuk pasien yang terdaftar.</w:t>
      </w:r>
    </w:p>
    <w:p w14:paraId="72C85D0E" w14:textId="77777777" w:rsidR="00596B04" w:rsidRPr="008F6775" w:rsidRDefault="00596B04" w:rsidP="00346688">
      <w:pPr>
        <w:spacing w:line="360" w:lineRule="auto"/>
        <w:rPr>
          <w:rFonts w:ascii="Times New Roman" w:hAnsi="Times New Roman" w:cs="Times New Roman"/>
          <w:b/>
          <w:bCs/>
          <w:lang w:val="en-US"/>
        </w:rPr>
      </w:pPr>
      <w:r w:rsidRPr="008F6775">
        <w:rPr>
          <w:rFonts w:ascii="Times New Roman" w:hAnsi="Times New Roman" w:cs="Times New Roman"/>
          <w:b/>
          <w:bCs/>
          <w:lang w:val="en-US"/>
        </w:rPr>
        <w:t>2. Controller</w:t>
      </w:r>
    </w:p>
    <w:p w14:paraId="0BA6E883" w14:textId="77777777" w:rsidR="00596B04" w:rsidRPr="008F6775" w:rsidRDefault="00596B04" w:rsidP="00346688">
      <w:pPr>
        <w:numPr>
          <w:ilvl w:val="0"/>
          <w:numId w:val="55"/>
        </w:numPr>
        <w:spacing w:line="360" w:lineRule="auto"/>
        <w:rPr>
          <w:rFonts w:ascii="Times New Roman" w:hAnsi="Times New Roman" w:cs="Times New Roman"/>
          <w:lang w:val="en-US"/>
        </w:rPr>
      </w:pPr>
      <w:r w:rsidRPr="008F6775">
        <w:rPr>
          <w:rFonts w:ascii="Times New Roman" w:hAnsi="Times New Roman" w:cs="Times New Roman"/>
          <w:b/>
          <w:bCs/>
          <w:lang w:val="en-US"/>
        </w:rPr>
        <w:t>AuthController</w:t>
      </w:r>
      <w:r w:rsidRPr="008F6775">
        <w:rPr>
          <w:rFonts w:ascii="Times New Roman" w:hAnsi="Times New Roman" w:cs="Times New Roman"/>
          <w:lang w:val="en-US"/>
        </w:rPr>
        <w:t>: Mengelola otentikasi pengguna, termasuk login, pendaftaran, dan pengaturan ulang password.</w:t>
      </w:r>
    </w:p>
    <w:p w14:paraId="1D3297F9" w14:textId="77777777" w:rsidR="00596B04" w:rsidRPr="008F6775" w:rsidRDefault="00596B04" w:rsidP="00346688">
      <w:pPr>
        <w:numPr>
          <w:ilvl w:val="0"/>
          <w:numId w:val="55"/>
        </w:numPr>
        <w:spacing w:line="360" w:lineRule="auto"/>
        <w:rPr>
          <w:rFonts w:ascii="Times New Roman" w:hAnsi="Times New Roman" w:cs="Times New Roman"/>
          <w:lang w:val="en-US"/>
        </w:rPr>
      </w:pPr>
      <w:r w:rsidRPr="008F6775">
        <w:rPr>
          <w:rFonts w:ascii="Times New Roman" w:hAnsi="Times New Roman" w:cs="Times New Roman"/>
          <w:b/>
          <w:bCs/>
          <w:lang w:val="en-US"/>
        </w:rPr>
        <w:t>UserController</w:t>
      </w:r>
      <w:r w:rsidRPr="008F6775">
        <w:rPr>
          <w:rFonts w:ascii="Times New Roman" w:hAnsi="Times New Roman" w:cs="Times New Roman"/>
          <w:lang w:val="en-US"/>
        </w:rPr>
        <w:t>: Mengelola informasi pengguna dan interaksi dengan profil mereka.</w:t>
      </w:r>
    </w:p>
    <w:p w14:paraId="38FCEFA4" w14:textId="77777777" w:rsidR="00596B04" w:rsidRPr="008F6775" w:rsidRDefault="00596B04" w:rsidP="00346688">
      <w:pPr>
        <w:numPr>
          <w:ilvl w:val="0"/>
          <w:numId w:val="55"/>
        </w:numPr>
        <w:spacing w:line="360" w:lineRule="auto"/>
        <w:rPr>
          <w:rFonts w:ascii="Times New Roman" w:hAnsi="Times New Roman" w:cs="Times New Roman"/>
          <w:lang w:val="en-US"/>
        </w:rPr>
      </w:pPr>
      <w:r w:rsidRPr="008F6775">
        <w:rPr>
          <w:rFonts w:ascii="Times New Roman" w:hAnsi="Times New Roman" w:cs="Times New Roman"/>
          <w:b/>
          <w:bCs/>
          <w:lang w:val="en-US"/>
        </w:rPr>
        <w:t>DoctorController</w:t>
      </w:r>
      <w:r w:rsidRPr="008F6775">
        <w:rPr>
          <w:rFonts w:ascii="Times New Roman" w:hAnsi="Times New Roman" w:cs="Times New Roman"/>
          <w:lang w:val="en-US"/>
        </w:rPr>
        <w:t>: Mengelola data dokter dan tugas yang terkait.</w:t>
      </w:r>
    </w:p>
    <w:p w14:paraId="5A824BA8" w14:textId="77777777" w:rsidR="00596B04" w:rsidRPr="008F6775" w:rsidRDefault="00596B04" w:rsidP="00346688">
      <w:pPr>
        <w:numPr>
          <w:ilvl w:val="0"/>
          <w:numId w:val="55"/>
        </w:numPr>
        <w:spacing w:line="360" w:lineRule="auto"/>
        <w:rPr>
          <w:rFonts w:ascii="Times New Roman" w:hAnsi="Times New Roman" w:cs="Times New Roman"/>
          <w:lang w:val="en-US"/>
        </w:rPr>
      </w:pPr>
      <w:r w:rsidRPr="008F6775">
        <w:rPr>
          <w:rFonts w:ascii="Times New Roman" w:hAnsi="Times New Roman" w:cs="Times New Roman"/>
          <w:b/>
          <w:bCs/>
          <w:lang w:val="en-US"/>
        </w:rPr>
        <w:t>BookingController</w:t>
      </w:r>
      <w:r w:rsidRPr="008F6775">
        <w:rPr>
          <w:rFonts w:ascii="Times New Roman" w:hAnsi="Times New Roman" w:cs="Times New Roman"/>
          <w:lang w:val="en-US"/>
        </w:rPr>
        <w:t>: Mengelola semua operasi terkait dengan janji temu, termasuk membuat dan memverifikasi booking.</w:t>
      </w:r>
    </w:p>
    <w:p w14:paraId="539D4725" w14:textId="77777777" w:rsidR="00596B04" w:rsidRPr="008F6775" w:rsidRDefault="00596B04" w:rsidP="00346688">
      <w:pPr>
        <w:numPr>
          <w:ilvl w:val="0"/>
          <w:numId w:val="55"/>
        </w:numPr>
        <w:spacing w:line="360" w:lineRule="auto"/>
        <w:rPr>
          <w:rFonts w:ascii="Times New Roman" w:hAnsi="Times New Roman" w:cs="Times New Roman"/>
          <w:lang w:val="en-US"/>
        </w:rPr>
      </w:pPr>
      <w:r w:rsidRPr="008F6775">
        <w:rPr>
          <w:rFonts w:ascii="Times New Roman" w:hAnsi="Times New Roman" w:cs="Times New Roman"/>
          <w:b/>
          <w:bCs/>
          <w:lang w:val="en-US"/>
        </w:rPr>
        <w:t>MessageController</w:t>
      </w:r>
      <w:r w:rsidRPr="008F6775">
        <w:rPr>
          <w:rFonts w:ascii="Times New Roman" w:hAnsi="Times New Roman" w:cs="Times New Roman"/>
          <w:lang w:val="en-US"/>
        </w:rPr>
        <w:t>: Mengelola pengiriman dan penerimaan pesan antara pengguna.</w:t>
      </w:r>
    </w:p>
    <w:p w14:paraId="53BF2B7C" w14:textId="77777777" w:rsidR="00596B04" w:rsidRPr="008F6775" w:rsidRDefault="00596B04" w:rsidP="00346688">
      <w:pPr>
        <w:spacing w:line="360" w:lineRule="auto"/>
        <w:rPr>
          <w:rFonts w:ascii="Times New Roman" w:hAnsi="Times New Roman" w:cs="Times New Roman"/>
          <w:b/>
          <w:bCs/>
          <w:lang w:val="en-US"/>
        </w:rPr>
      </w:pPr>
      <w:r w:rsidRPr="008F6775">
        <w:rPr>
          <w:rFonts w:ascii="Times New Roman" w:hAnsi="Times New Roman" w:cs="Times New Roman"/>
          <w:b/>
          <w:bCs/>
          <w:lang w:val="en-US"/>
        </w:rPr>
        <w:t>3. Model</w:t>
      </w:r>
    </w:p>
    <w:p w14:paraId="67F4141A" w14:textId="77777777" w:rsidR="00596B04" w:rsidRPr="008F6775" w:rsidRDefault="00596B04" w:rsidP="00346688">
      <w:pPr>
        <w:numPr>
          <w:ilvl w:val="0"/>
          <w:numId w:val="56"/>
        </w:numPr>
        <w:spacing w:line="360" w:lineRule="auto"/>
        <w:rPr>
          <w:rFonts w:ascii="Times New Roman" w:hAnsi="Times New Roman" w:cs="Times New Roman"/>
          <w:lang w:val="en-US"/>
        </w:rPr>
      </w:pPr>
      <w:r w:rsidRPr="008F6775">
        <w:rPr>
          <w:rFonts w:ascii="Times New Roman" w:hAnsi="Times New Roman" w:cs="Times New Roman"/>
          <w:b/>
          <w:bCs/>
          <w:lang w:val="en-US"/>
        </w:rPr>
        <w:t>User</w:t>
      </w:r>
      <w:r w:rsidRPr="008F6775">
        <w:rPr>
          <w:rFonts w:ascii="Times New Roman" w:hAnsi="Times New Roman" w:cs="Times New Roman"/>
          <w:lang w:val="en-US"/>
        </w:rPr>
        <w:t>: Representasi pengguna dalam sistem, dengan atribut seperti </w:t>
      </w:r>
      <w:r w:rsidRPr="008F6775">
        <w:rPr>
          <w:rFonts w:ascii="Times New Roman" w:hAnsi="Times New Roman" w:cs="Times New Roman"/>
          <w:b/>
          <w:bCs/>
          <w:lang w:val="en-US"/>
        </w:rPr>
        <w:t>id</w:t>
      </w:r>
      <w:r w:rsidRPr="008F6775">
        <w:rPr>
          <w:rFonts w:ascii="Times New Roman" w:hAnsi="Times New Roman" w:cs="Times New Roman"/>
          <w:lang w:val="en-US"/>
        </w:rPr>
        <w:t>, </w:t>
      </w:r>
      <w:r w:rsidRPr="008F6775">
        <w:rPr>
          <w:rFonts w:ascii="Times New Roman" w:hAnsi="Times New Roman" w:cs="Times New Roman"/>
          <w:b/>
          <w:bCs/>
          <w:lang w:val="en-US"/>
        </w:rPr>
        <w:t>name</w:t>
      </w:r>
      <w:r w:rsidRPr="008F6775">
        <w:rPr>
          <w:rFonts w:ascii="Times New Roman" w:hAnsi="Times New Roman" w:cs="Times New Roman"/>
          <w:lang w:val="en-US"/>
        </w:rPr>
        <w:t>, </w:t>
      </w:r>
      <w:r w:rsidRPr="008F6775">
        <w:rPr>
          <w:rFonts w:ascii="Times New Roman" w:hAnsi="Times New Roman" w:cs="Times New Roman"/>
          <w:b/>
          <w:bCs/>
          <w:lang w:val="en-US"/>
        </w:rPr>
        <w:t>email</w:t>
      </w:r>
      <w:r w:rsidRPr="008F6775">
        <w:rPr>
          <w:rFonts w:ascii="Times New Roman" w:hAnsi="Times New Roman" w:cs="Times New Roman"/>
          <w:lang w:val="en-US"/>
        </w:rPr>
        <w:t>, dan </w:t>
      </w:r>
      <w:r w:rsidRPr="008F6775">
        <w:rPr>
          <w:rFonts w:ascii="Times New Roman" w:hAnsi="Times New Roman" w:cs="Times New Roman"/>
          <w:b/>
          <w:bCs/>
          <w:lang w:val="en-US"/>
        </w:rPr>
        <w:t>logs</w:t>
      </w:r>
      <w:r w:rsidRPr="008F6775">
        <w:rPr>
          <w:rFonts w:ascii="Times New Roman" w:hAnsi="Times New Roman" w:cs="Times New Roman"/>
          <w:lang w:val="en-US"/>
        </w:rPr>
        <w:t>.</w:t>
      </w:r>
    </w:p>
    <w:p w14:paraId="19B42468" w14:textId="77777777" w:rsidR="00596B04" w:rsidRPr="008F6775" w:rsidRDefault="00596B04" w:rsidP="00346688">
      <w:pPr>
        <w:numPr>
          <w:ilvl w:val="0"/>
          <w:numId w:val="56"/>
        </w:numPr>
        <w:spacing w:line="360" w:lineRule="auto"/>
        <w:rPr>
          <w:rFonts w:ascii="Times New Roman" w:hAnsi="Times New Roman" w:cs="Times New Roman"/>
          <w:lang w:val="en-US"/>
        </w:rPr>
      </w:pPr>
      <w:r w:rsidRPr="008F6775">
        <w:rPr>
          <w:rFonts w:ascii="Times New Roman" w:hAnsi="Times New Roman" w:cs="Times New Roman"/>
          <w:b/>
          <w:bCs/>
          <w:lang w:val="en-US"/>
        </w:rPr>
        <w:t>OTP</w:t>
      </w:r>
      <w:r w:rsidRPr="008F6775">
        <w:rPr>
          <w:rFonts w:ascii="Times New Roman" w:hAnsi="Times New Roman" w:cs="Times New Roman"/>
          <w:lang w:val="en-US"/>
        </w:rPr>
        <w:t>: Menangani fitur OTP (One Time Password), menyimpan atribut untuk melakukan otentikasi melalui kode sementara.</w:t>
      </w:r>
    </w:p>
    <w:p w14:paraId="2EE56008" w14:textId="77777777" w:rsidR="00596B04" w:rsidRPr="008F6775" w:rsidRDefault="00596B04" w:rsidP="00346688">
      <w:pPr>
        <w:numPr>
          <w:ilvl w:val="0"/>
          <w:numId w:val="56"/>
        </w:numPr>
        <w:spacing w:line="360" w:lineRule="auto"/>
        <w:rPr>
          <w:rFonts w:ascii="Times New Roman" w:hAnsi="Times New Roman" w:cs="Times New Roman"/>
          <w:lang w:val="en-US"/>
        </w:rPr>
      </w:pPr>
      <w:r w:rsidRPr="008F6775">
        <w:rPr>
          <w:rFonts w:ascii="Times New Roman" w:hAnsi="Times New Roman" w:cs="Times New Roman"/>
          <w:b/>
          <w:bCs/>
          <w:lang w:val="en-US"/>
        </w:rPr>
        <w:t>Doctor</w:t>
      </w:r>
      <w:r w:rsidRPr="008F6775">
        <w:rPr>
          <w:rFonts w:ascii="Times New Roman" w:hAnsi="Times New Roman" w:cs="Times New Roman"/>
          <w:lang w:val="en-US"/>
        </w:rPr>
        <w:t>: Menyimpan informasi dokter, termasuk berbagai detail seperti </w:t>
      </w:r>
      <w:r w:rsidRPr="008F6775">
        <w:rPr>
          <w:rFonts w:ascii="Times New Roman" w:hAnsi="Times New Roman" w:cs="Times New Roman"/>
          <w:b/>
          <w:bCs/>
          <w:lang w:val="en-US"/>
        </w:rPr>
        <w:t>id</w:t>
      </w:r>
      <w:r w:rsidRPr="008F6775">
        <w:rPr>
          <w:rFonts w:ascii="Times New Roman" w:hAnsi="Times New Roman" w:cs="Times New Roman"/>
          <w:lang w:val="en-US"/>
        </w:rPr>
        <w:t>, </w:t>
      </w:r>
      <w:r w:rsidRPr="008F6775">
        <w:rPr>
          <w:rFonts w:ascii="Times New Roman" w:hAnsi="Times New Roman" w:cs="Times New Roman"/>
          <w:b/>
          <w:bCs/>
          <w:lang w:val="en-US"/>
        </w:rPr>
        <w:t>name</w:t>
      </w:r>
      <w:r w:rsidRPr="008F6775">
        <w:rPr>
          <w:rFonts w:ascii="Times New Roman" w:hAnsi="Times New Roman" w:cs="Times New Roman"/>
          <w:lang w:val="en-US"/>
        </w:rPr>
        <w:t>, dan status keberadaan mereka (</w:t>
      </w:r>
      <w:r w:rsidRPr="008F6775">
        <w:rPr>
          <w:rFonts w:ascii="Times New Roman" w:hAnsi="Times New Roman" w:cs="Times New Roman"/>
          <w:b/>
          <w:bCs/>
          <w:lang w:val="en-US"/>
        </w:rPr>
        <w:t>assigned</w:t>
      </w:r>
      <w:r w:rsidRPr="008F6775">
        <w:rPr>
          <w:rFonts w:ascii="Times New Roman" w:hAnsi="Times New Roman" w:cs="Times New Roman"/>
          <w:lang w:val="en-US"/>
        </w:rPr>
        <w:t>).</w:t>
      </w:r>
    </w:p>
    <w:p w14:paraId="30A1D9DD" w14:textId="77777777" w:rsidR="00596B04" w:rsidRPr="008F6775" w:rsidRDefault="00596B04" w:rsidP="00346688">
      <w:pPr>
        <w:numPr>
          <w:ilvl w:val="0"/>
          <w:numId w:val="56"/>
        </w:numPr>
        <w:spacing w:line="360" w:lineRule="auto"/>
        <w:rPr>
          <w:rFonts w:ascii="Times New Roman" w:hAnsi="Times New Roman" w:cs="Times New Roman"/>
          <w:lang w:val="en-US"/>
        </w:rPr>
      </w:pPr>
      <w:r w:rsidRPr="008F6775">
        <w:rPr>
          <w:rFonts w:ascii="Times New Roman" w:hAnsi="Times New Roman" w:cs="Times New Roman"/>
          <w:b/>
          <w:bCs/>
          <w:lang w:val="en-US"/>
        </w:rPr>
        <w:t>Booking</w:t>
      </w:r>
      <w:r w:rsidRPr="008F6775">
        <w:rPr>
          <w:rFonts w:ascii="Times New Roman" w:hAnsi="Times New Roman" w:cs="Times New Roman"/>
          <w:lang w:val="en-US"/>
        </w:rPr>
        <w:t>: Mengelola janji temu, termasuk atribut seperti </w:t>
      </w:r>
      <w:r w:rsidRPr="008F6775">
        <w:rPr>
          <w:rFonts w:ascii="Times New Roman" w:hAnsi="Times New Roman" w:cs="Times New Roman"/>
          <w:b/>
          <w:bCs/>
          <w:lang w:val="en-US"/>
        </w:rPr>
        <w:t>id</w:t>
      </w:r>
      <w:r w:rsidRPr="008F6775">
        <w:rPr>
          <w:rFonts w:ascii="Times New Roman" w:hAnsi="Times New Roman" w:cs="Times New Roman"/>
          <w:lang w:val="en-US"/>
        </w:rPr>
        <w:t>, </w:t>
      </w:r>
      <w:r w:rsidRPr="008F6775">
        <w:rPr>
          <w:rFonts w:ascii="Times New Roman" w:hAnsi="Times New Roman" w:cs="Times New Roman"/>
          <w:b/>
          <w:bCs/>
          <w:lang w:val="en-US"/>
        </w:rPr>
        <w:t>user_id</w:t>
      </w:r>
      <w:r w:rsidRPr="008F6775">
        <w:rPr>
          <w:rFonts w:ascii="Times New Roman" w:hAnsi="Times New Roman" w:cs="Times New Roman"/>
          <w:lang w:val="en-US"/>
        </w:rPr>
        <w:t>, dan status booking (</w:t>
      </w:r>
      <w:r w:rsidRPr="008F6775">
        <w:rPr>
          <w:rFonts w:ascii="Times New Roman" w:hAnsi="Times New Roman" w:cs="Times New Roman"/>
          <w:b/>
          <w:bCs/>
          <w:lang w:val="en-US"/>
        </w:rPr>
        <w:t>confirmed</w:t>
      </w:r>
      <w:r w:rsidRPr="008F6775">
        <w:rPr>
          <w:rFonts w:ascii="Times New Roman" w:hAnsi="Times New Roman" w:cs="Times New Roman"/>
          <w:lang w:val="en-US"/>
        </w:rPr>
        <w:t>, </w:t>
      </w:r>
      <w:r w:rsidRPr="008F6775">
        <w:rPr>
          <w:rFonts w:ascii="Times New Roman" w:hAnsi="Times New Roman" w:cs="Times New Roman"/>
          <w:b/>
          <w:bCs/>
          <w:lang w:val="en-US"/>
        </w:rPr>
        <w:t>canceled</w:t>
      </w:r>
      <w:r w:rsidRPr="008F6775">
        <w:rPr>
          <w:rFonts w:ascii="Times New Roman" w:hAnsi="Times New Roman" w:cs="Times New Roman"/>
          <w:lang w:val="en-US"/>
        </w:rPr>
        <w:t>).</w:t>
      </w:r>
    </w:p>
    <w:p w14:paraId="4C2FCDA6" w14:textId="77777777" w:rsidR="00596B04" w:rsidRPr="008F6775" w:rsidRDefault="00596B04" w:rsidP="00346688">
      <w:pPr>
        <w:numPr>
          <w:ilvl w:val="0"/>
          <w:numId w:val="56"/>
        </w:numPr>
        <w:spacing w:line="360" w:lineRule="auto"/>
        <w:rPr>
          <w:rFonts w:ascii="Times New Roman" w:hAnsi="Times New Roman" w:cs="Times New Roman"/>
          <w:lang w:val="en-US"/>
        </w:rPr>
      </w:pPr>
      <w:r w:rsidRPr="008F6775">
        <w:rPr>
          <w:rFonts w:ascii="Times New Roman" w:hAnsi="Times New Roman" w:cs="Times New Roman"/>
          <w:b/>
          <w:bCs/>
          <w:lang w:val="en-US"/>
        </w:rPr>
        <w:t>Message</w:t>
      </w:r>
      <w:r w:rsidRPr="008F6775">
        <w:rPr>
          <w:rFonts w:ascii="Times New Roman" w:hAnsi="Times New Roman" w:cs="Times New Roman"/>
          <w:lang w:val="en-US"/>
        </w:rPr>
        <w:t>: Menyimpan pesan yang dikirim antara dokter dan pasien, dengan atribut </w:t>
      </w:r>
      <w:r w:rsidRPr="008F6775">
        <w:rPr>
          <w:rFonts w:ascii="Times New Roman" w:hAnsi="Times New Roman" w:cs="Times New Roman"/>
          <w:b/>
          <w:bCs/>
          <w:lang w:val="en-US"/>
        </w:rPr>
        <w:t>id</w:t>
      </w:r>
      <w:r w:rsidRPr="008F6775">
        <w:rPr>
          <w:rFonts w:ascii="Times New Roman" w:hAnsi="Times New Roman" w:cs="Times New Roman"/>
          <w:lang w:val="en-US"/>
        </w:rPr>
        <w:t>, </w:t>
      </w:r>
      <w:r w:rsidRPr="008F6775">
        <w:rPr>
          <w:rFonts w:ascii="Times New Roman" w:hAnsi="Times New Roman" w:cs="Times New Roman"/>
          <w:b/>
          <w:bCs/>
          <w:lang w:val="en-US"/>
        </w:rPr>
        <w:t>message_body</w:t>
      </w:r>
      <w:r w:rsidRPr="008F6775">
        <w:rPr>
          <w:rFonts w:ascii="Times New Roman" w:hAnsi="Times New Roman" w:cs="Times New Roman"/>
          <w:lang w:val="en-US"/>
        </w:rPr>
        <w:t>, </w:t>
      </w:r>
      <w:r w:rsidRPr="008F6775">
        <w:rPr>
          <w:rFonts w:ascii="Times New Roman" w:hAnsi="Times New Roman" w:cs="Times New Roman"/>
          <w:b/>
          <w:bCs/>
          <w:lang w:val="en-US"/>
        </w:rPr>
        <w:t>timestamp</w:t>
      </w:r>
      <w:r w:rsidRPr="008F6775">
        <w:rPr>
          <w:rFonts w:ascii="Times New Roman" w:hAnsi="Times New Roman" w:cs="Times New Roman"/>
          <w:lang w:val="en-US"/>
        </w:rPr>
        <w:t>, dan informasi pengirim.</w:t>
      </w:r>
    </w:p>
    <w:p w14:paraId="60F13564" w14:textId="77777777" w:rsidR="00596B04" w:rsidRPr="008F6775" w:rsidRDefault="00596B04" w:rsidP="00346688">
      <w:pPr>
        <w:spacing w:line="360" w:lineRule="auto"/>
        <w:rPr>
          <w:rFonts w:ascii="Times New Roman" w:hAnsi="Times New Roman" w:cs="Times New Roman"/>
          <w:b/>
          <w:bCs/>
          <w:lang w:val="en-US"/>
        </w:rPr>
      </w:pPr>
      <w:r w:rsidRPr="008F6775">
        <w:rPr>
          <w:rFonts w:ascii="Times New Roman" w:hAnsi="Times New Roman" w:cs="Times New Roman"/>
          <w:b/>
          <w:bCs/>
          <w:lang w:val="en-US"/>
        </w:rPr>
        <w:t>Relasi</w:t>
      </w:r>
    </w:p>
    <w:p w14:paraId="209A203C" w14:textId="77777777" w:rsidR="00596B04" w:rsidRPr="008F6775" w:rsidRDefault="00596B04" w:rsidP="00346688">
      <w:pPr>
        <w:numPr>
          <w:ilvl w:val="0"/>
          <w:numId w:val="57"/>
        </w:numPr>
        <w:spacing w:line="360" w:lineRule="auto"/>
        <w:rPr>
          <w:rFonts w:ascii="Times New Roman" w:hAnsi="Times New Roman" w:cs="Times New Roman"/>
          <w:lang w:val="en-US"/>
        </w:rPr>
      </w:pPr>
      <w:r w:rsidRPr="008F6775">
        <w:rPr>
          <w:rFonts w:ascii="Times New Roman" w:hAnsi="Times New Roman" w:cs="Times New Roman"/>
          <w:b/>
          <w:bCs/>
          <w:lang w:val="en-US"/>
        </w:rPr>
        <w:t>User ↔ OTP</w:t>
      </w:r>
      <w:r w:rsidRPr="008F6775">
        <w:rPr>
          <w:rFonts w:ascii="Times New Roman" w:hAnsi="Times New Roman" w:cs="Times New Roman"/>
          <w:lang w:val="en-US"/>
        </w:rPr>
        <w:t>: Pengguna dapat membuat OTP untuk tujuan verifikasi.</w:t>
      </w:r>
    </w:p>
    <w:p w14:paraId="53D36EA5" w14:textId="77777777" w:rsidR="00596B04" w:rsidRPr="008F6775" w:rsidRDefault="00596B04" w:rsidP="00346688">
      <w:pPr>
        <w:numPr>
          <w:ilvl w:val="0"/>
          <w:numId w:val="57"/>
        </w:numPr>
        <w:spacing w:line="360" w:lineRule="auto"/>
        <w:rPr>
          <w:rFonts w:ascii="Times New Roman" w:hAnsi="Times New Roman" w:cs="Times New Roman"/>
          <w:lang w:val="en-US"/>
        </w:rPr>
      </w:pPr>
      <w:r w:rsidRPr="008F6775">
        <w:rPr>
          <w:rFonts w:ascii="Times New Roman" w:hAnsi="Times New Roman" w:cs="Times New Roman"/>
          <w:b/>
          <w:bCs/>
          <w:lang w:val="en-US"/>
        </w:rPr>
        <w:t>User ↔ Booking</w:t>
      </w:r>
      <w:r w:rsidRPr="008F6775">
        <w:rPr>
          <w:rFonts w:ascii="Times New Roman" w:hAnsi="Times New Roman" w:cs="Times New Roman"/>
          <w:lang w:val="en-US"/>
        </w:rPr>
        <w:t>: Setiap pengguna dapat memiliki beberapa booking.</w:t>
      </w:r>
    </w:p>
    <w:p w14:paraId="71488967" w14:textId="77777777" w:rsidR="00596B04" w:rsidRPr="008F6775" w:rsidRDefault="00596B04" w:rsidP="00346688">
      <w:pPr>
        <w:numPr>
          <w:ilvl w:val="0"/>
          <w:numId w:val="57"/>
        </w:numPr>
        <w:spacing w:line="360" w:lineRule="auto"/>
        <w:rPr>
          <w:rFonts w:ascii="Times New Roman" w:hAnsi="Times New Roman" w:cs="Times New Roman"/>
          <w:lang w:val="en-US"/>
        </w:rPr>
      </w:pPr>
      <w:r w:rsidRPr="008F6775">
        <w:rPr>
          <w:rFonts w:ascii="Times New Roman" w:hAnsi="Times New Roman" w:cs="Times New Roman"/>
          <w:b/>
          <w:bCs/>
          <w:lang w:val="en-US"/>
        </w:rPr>
        <w:t>Doctor ↔ Booking</w:t>
      </w:r>
      <w:r w:rsidRPr="008F6775">
        <w:rPr>
          <w:rFonts w:ascii="Times New Roman" w:hAnsi="Times New Roman" w:cs="Times New Roman"/>
          <w:lang w:val="en-US"/>
        </w:rPr>
        <w:t>: Dokter dapat termasuk dalam beberapa booking.</w:t>
      </w:r>
    </w:p>
    <w:p w14:paraId="1EC2DE28" w14:textId="628E0D84" w:rsidR="00071A4F" w:rsidRPr="008F6775" w:rsidRDefault="00596B04" w:rsidP="00346688">
      <w:pPr>
        <w:numPr>
          <w:ilvl w:val="0"/>
          <w:numId w:val="57"/>
        </w:numPr>
        <w:spacing w:line="360" w:lineRule="auto"/>
        <w:rPr>
          <w:rFonts w:ascii="Times New Roman" w:hAnsi="Times New Roman" w:cs="Times New Roman"/>
          <w:lang w:val="en-US"/>
        </w:rPr>
      </w:pPr>
      <w:r w:rsidRPr="008F6775">
        <w:rPr>
          <w:rFonts w:ascii="Times New Roman" w:hAnsi="Times New Roman" w:cs="Times New Roman"/>
          <w:b/>
          <w:bCs/>
          <w:lang w:val="en-US"/>
        </w:rPr>
        <w:t>User ↔ Message</w:t>
      </w:r>
      <w:r w:rsidRPr="008F6775">
        <w:rPr>
          <w:rFonts w:ascii="Times New Roman" w:hAnsi="Times New Roman" w:cs="Times New Roman"/>
          <w:lang w:val="en-US"/>
        </w:rPr>
        <w:t>: Hubungan antara pengguna dengan pesan yang mereka kirim/terima.</w:t>
      </w:r>
    </w:p>
    <w:p w14:paraId="4448F5AF" w14:textId="4AEC920A" w:rsidR="00B56E2A" w:rsidRPr="008F6775" w:rsidRDefault="00B56E2A" w:rsidP="00346688">
      <w:pPr>
        <w:spacing w:line="360" w:lineRule="auto"/>
        <w:ind w:left="720"/>
        <w:rPr>
          <w:rFonts w:ascii="Times New Roman" w:hAnsi="Times New Roman" w:cs="Times New Roman"/>
          <w:lang w:val="en-US"/>
        </w:rPr>
      </w:pPr>
    </w:p>
    <w:p w14:paraId="5B504B27" w14:textId="091C71E7" w:rsidR="009B7995" w:rsidRPr="008F6775" w:rsidRDefault="00B56E2A" w:rsidP="00346688">
      <w:pPr>
        <w:spacing w:line="360" w:lineRule="auto"/>
        <w:rPr>
          <w:rFonts w:ascii="Times New Roman" w:hAnsi="Times New Roman" w:cs="Times New Roman"/>
          <w:lang w:val="en-US"/>
        </w:rPr>
      </w:pPr>
      <w:r w:rsidRPr="008F6775">
        <w:rPr>
          <w:rFonts w:ascii="Times New Roman" w:hAnsi="Times New Roman" w:cs="Times New Roman"/>
          <w:lang w:val="en-US"/>
        </w:rPr>
        <w:br w:type="page"/>
      </w:r>
    </w:p>
    <w:p w14:paraId="44BED3E4" w14:textId="1CEF2DF5" w:rsidR="00796851" w:rsidRPr="008F6775" w:rsidRDefault="00796851" w:rsidP="00346688">
      <w:pPr>
        <w:pStyle w:val="Heading1"/>
        <w:spacing w:line="360" w:lineRule="auto"/>
        <w:rPr>
          <w:lang w:val="en-ID"/>
        </w:rPr>
      </w:pPr>
      <w:bookmarkStart w:id="605" w:name="_Toc202286215"/>
      <w:r w:rsidRPr="008F6775">
        <w:rPr>
          <w:lang w:val="en-ID"/>
        </w:rPr>
        <w:lastRenderedPageBreak/>
        <w:t>BAB III</w:t>
      </w:r>
      <w:r w:rsidRPr="008F6775">
        <w:rPr>
          <w:lang w:val="en-ID"/>
        </w:rPr>
        <w:br/>
        <w:t>IMPLEMENTASI SISTEM</w:t>
      </w:r>
      <w:bookmarkEnd w:id="605"/>
    </w:p>
    <w:p w14:paraId="7F44465B" w14:textId="4D71B429" w:rsidR="00663E90" w:rsidRPr="008F6775" w:rsidRDefault="00663E90" w:rsidP="00346688">
      <w:pPr>
        <w:pStyle w:val="Heading2"/>
        <w:spacing w:line="360" w:lineRule="auto"/>
        <w:rPr>
          <w:rFonts w:ascii="Times New Roman" w:hAnsi="Times New Roman" w:cs="Times New Roman"/>
          <w:lang w:val="en-ID"/>
        </w:rPr>
      </w:pPr>
      <w:bookmarkStart w:id="606" w:name="_Toc202286216"/>
      <w:r w:rsidRPr="008F6775">
        <w:rPr>
          <w:rFonts w:ascii="Times New Roman" w:hAnsi="Times New Roman" w:cs="Times New Roman"/>
          <w:lang w:val="en-ID"/>
        </w:rPr>
        <w:t>3.1. Arsitektur Sistem</w:t>
      </w:r>
      <w:bookmarkEnd w:id="606"/>
    </w:p>
    <w:p w14:paraId="30F3F6F9" w14:textId="4425F567" w:rsidR="00663E90" w:rsidRPr="008F6775" w:rsidRDefault="00663E90" w:rsidP="00346688">
      <w:pPr>
        <w:tabs>
          <w:tab w:val="num" w:pos="720"/>
        </w:tabs>
        <w:spacing w:line="360" w:lineRule="auto"/>
        <w:rPr>
          <w:rFonts w:ascii="Times New Roman" w:hAnsi="Times New Roman" w:cs="Times New Roman"/>
          <w:lang w:val="en-ID"/>
        </w:rPr>
      </w:pPr>
      <w:r w:rsidRPr="008F6775">
        <w:rPr>
          <w:rFonts w:ascii="Times New Roman" w:hAnsi="Times New Roman" w:cs="Times New Roman"/>
          <w:b/>
          <w:bCs/>
          <w:lang w:val="en-ID"/>
        </w:rPr>
        <w:t>Frontend</w:t>
      </w:r>
      <w:r w:rsidRPr="008F6775">
        <w:rPr>
          <w:rFonts w:ascii="Times New Roman" w:hAnsi="Times New Roman" w:cs="Times New Roman"/>
          <w:lang w:val="en-ID"/>
        </w:rPr>
        <w:t>: Dibangun menggunakan HTML, CSS, dan JavaScript untuk antarmuka pengguna (pasien dan admin).</w:t>
      </w:r>
    </w:p>
    <w:p w14:paraId="1A568CF2" w14:textId="77777777" w:rsidR="00663E90" w:rsidRPr="008F6775" w:rsidRDefault="00663E90" w:rsidP="00346688">
      <w:pPr>
        <w:numPr>
          <w:ilvl w:val="0"/>
          <w:numId w:val="16"/>
        </w:numPr>
        <w:spacing w:line="360" w:lineRule="auto"/>
        <w:rPr>
          <w:rFonts w:ascii="Times New Roman" w:hAnsi="Times New Roman" w:cs="Times New Roman"/>
          <w:lang w:val="en-ID"/>
        </w:rPr>
      </w:pPr>
      <w:r w:rsidRPr="008F6775">
        <w:rPr>
          <w:rFonts w:ascii="Times New Roman" w:hAnsi="Times New Roman" w:cs="Times New Roman"/>
          <w:b/>
          <w:bCs/>
          <w:lang w:val="en-ID"/>
        </w:rPr>
        <w:t>Backend</w:t>
      </w:r>
      <w:r w:rsidRPr="008F6775">
        <w:rPr>
          <w:rFonts w:ascii="Times New Roman" w:hAnsi="Times New Roman" w:cs="Times New Roman"/>
          <w:lang w:val="en-ID"/>
        </w:rPr>
        <w:t xml:space="preserve">: Menggunakan Node.js dengan </w:t>
      </w:r>
      <w:r w:rsidRPr="008F6775">
        <w:rPr>
          <w:rFonts w:ascii="Times New Roman" w:hAnsi="Times New Roman" w:cs="Times New Roman"/>
          <w:i/>
          <w:iCs/>
          <w:lang w:val="en-ID"/>
        </w:rPr>
        <w:t>framework</w:t>
      </w:r>
      <w:r w:rsidRPr="008F6775">
        <w:rPr>
          <w:rFonts w:ascii="Times New Roman" w:hAnsi="Times New Roman" w:cs="Times New Roman"/>
          <w:lang w:val="en-ID"/>
        </w:rPr>
        <w:t xml:space="preserve"> Express.js untuk menangani logika bisnis, API, dan interaksi dengan </w:t>
      </w:r>
      <w:r w:rsidRPr="008F6775">
        <w:rPr>
          <w:rFonts w:ascii="Times New Roman" w:hAnsi="Times New Roman" w:cs="Times New Roman"/>
          <w:i/>
          <w:iCs/>
          <w:lang w:val="en-ID"/>
        </w:rPr>
        <w:t>database</w:t>
      </w:r>
      <w:r w:rsidRPr="008F6775">
        <w:rPr>
          <w:rFonts w:ascii="Times New Roman" w:hAnsi="Times New Roman" w:cs="Times New Roman"/>
          <w:lang w:val="en-ID"/>
        </w:rPr>
        <w:t>.</w:t>
      </w:r>
    </w:p>
    <w:p w14:paraId="0569D544" w14:textId="77777777" w:rsidR="00663E90" w:rsidRPr="008F6775" w:rsidRDefault="00663E90" w:rsidP="00346688">
      <w:pPr>
        <w:numPr>
          <w:ilvl w:val="0"/>
          <w:numId w:val="16"/>
        </w:numPr>
        <w:spacing w:line="360" w:lineRule="auto"/>
        <w:rPr>
          <w:rFonts w:ascii="Times New Roman" w:hAnsi="Times New Roman" w:cs="Times New Roman"/>
          <w:lang w:val="en-ID"/>
        </w:rPr>
      </w:pPr>
      <w:r w:rsidRPr="008F6775">
        <w:rPr>
          <w:rFonts w:ascii="Times New Roman" w:hAnsi="Times New Roman" w:cs="Times New Roman"/>
          <w:b/>
          <w:bCs/>
          <w:lang w:val="en-ID"/>
        </w:rPr>
        <w:t>Database</w:t>
      </w:r>
      <w:r w:rsidRPr="008F6775">
        <w:rPr>
          <w:rFonts w:ascii="Times New Roman" w:hAnsi="Times New Roman" w:cs="Times New Roman"/>
          <w:lang w:val="en-ID"/>
        </w:rPr>
        <w:t>: SQLite untuk menyimpan data pengguna, dokter, pemesanan, dan pesan.</w:t>
      </w:r>
    </w:p>
    <w:p w14:paraId="57C76FC2" w14:textId="77777777" w:rsidR="00663E90" w:rsidRPr="008F6775" w:rsidRDefault="00663E90" w:rsidP="00346688">
      <w:pPr>
        <w:numPr>
          <w:ilvl w:val="0"/>
          <w:numId w:val="16"/>
        </w:numPr>
        <w:spacing w:line="360" w:lineRule="auto"/>
        <w:rPr>
          <w:rFonts w:ascii="Times New Roman" w:hAnsi="Times New Roman" w:cs="Times New Roman"/>
          <w:lang w:val="en-ID"/>
        </w:rPr>
      </w:pPr>
      <w:r w:rsidRPr="008F6775">
        <w:rPr>
          <w:rFonts w:ascii="Times New Roman" w:hAnsi="Times New Roman" w:cs="Times New Roman"/>
          <w:b/>
          <w:bCs/>
          <w:lang w:val="en-ID"/>
        </w:rPr>
        <w:t>Bot</w:t>
      </w:r>
      <w:r w:rsidRPr="008F6775">
        <w:rPr>
          <w:rFonts w:ascii="Times New Roman" w:hAnsi="Times New Roman" w:cs="Times New Roman"/>
          <w:lang w:val="en-ID"/>
        </w:rPr>
        <w:t xml:space="preserve">: Integrasi dengan WhatsApp menggunakan Baileys untuk komunikasi </w:t>
      </w:r>
      <w:r w:rsidRPr="008F6775">
        <w:rPr>
          <w:rFonts w:ascii="Times New Roman" w:hAnsi="Times New Roman" w:cs="Times New Roman"/>
          <w:i/>
          <w:iCs/>
          <w:lang w:val="en-ID"/>
        </w:rPr>
        <w:t>real-time</w:t>
      </w:r>
      <w:r w:rsidRPr="008F6775">
        <w:rPr>
          <w:rFonts w:ascii="Times New Roman" w:hAnsi="Times New Roman" w:cs="Times New Roman"/>
          <w:lang w:val="en-ID"/>
        </w:rPr>
        <w:t>.</w:t>
      </w:r>
    </w:p>
    <w:p w14:paraId="2778B1A8" w14:textId="48113913" w:rsidR="00663E90" w:rsidRPr="008F6775" w:rsidRDefault="00663E90" w:rsidP="00346688">
      <w:pPr>
        <w:pStyle w:val="Heading2"/>
        <w:spacing w:line="360" w:lineRule="auto"/>
        <w:rPr>
          <w:rFonts w:ascii="Times New Roman" w:hAnsi="Times New Roman" w:cs="Times New Roman"/>
          <w:lang w:val="en-ID"/>
        </w:rPr>
      </w:pPr>
      <w:bookmarkStart w:id="607" w:name="_Toc202286217"/>
      <w:r w:rsidRPr="008F6775">
        <w:rPr>
          <w:rFonts w:ascii="Times New Roman" w:hAnsi="Times New Roman" w:cs="Times New Roman"/>
          <w:lang w:val="en-ID"/>
        </w:rPr>
        <w:t>3.2. Spesifikasi Perangkat Keras dan Lunak:</w:t>
      </w:r>
      <w:bookmarkEnd w:id="607"/>
    </w:p>
    <w:p w14:paraId="5C44519F" w14:textId="46C938DE" w:rsidR="00663E90" w:rsidRPr="008F6775" w:rsidRDefault="00663E90" w:rsidP="00346688">
      <w:pPr>
        <w:numPr>
          <w:ilvl w:val="0"/>
          <w:numId w:val="17"/>
        </w:numPr>
        <w:spacing w:line="360" w:lineRule="auto"/>
        <w:rPr>
          <w:rFonts w:ascii="Times New Roman" w:hAnsi="Times New Roman" w:cs="Times New Roman"/>
          <w:lang w:val="en-ID"/>
        </w:rPr>
      </w:pPr>
      <w:r w:rsidRPr="008F6775">
        <w:rPr>
          <w:rFonts w:ascii="Times New Roman" w:hAnsi="Times New Roman" w:cs="Times New Roman"/>
          <w:b/>
          <w:bCs/>
          <w:lang w:val="en-ID"/>
        </w:rPr>
        <w:t>Perangkat Keras</w:t>
      </w:r>
      <w:r w:rsidRPr="008F6775">
        <w:rPr>
          <w:rFonts w:ascii="Times New Roman" w:hAnsi="Times New Roman" w:cs="Times New Roman"/>
          <w:lang w:val="en-ID"/>
        </w:rPr>
        <w:t xml:space="preserve">: Server untuk </w:t>
      </w:r>
      <w:r w:rsidRPr="008F6775">
        <w:rPr>
          <w:rFonts w:ascii="Times New Roman" w:hAnsi="Times New Roman" w:cs="Times New Roman"/>
          <w:i/>
          <w:iCs/>
          <w:lang w:val="en-ID"/>
        </w:rPr>
        <w:t>hosting</w:t>
      </w:r>
      <w:r w:rsidRPr="008F6775">
        <w:rPr>
          <w:rFonts w:ascii="Times New Roman" w:hAnsi="Times New Roman" w:cs="Times New Roman"/>
          <w:lang w:val="en-ID"/>
        </w:rPr>
        <w:t xml:space="preserve"> aplikasi web dan </w:t>
      </w:r>
      <w:r w:rsidRPr="008F6775">
        <w:rPr>
          <w:rFonts w:ascii="Times New Roman" w:hAnsi="Times New Roman" w:cs="Times New Roman"/>
          <w:i/>
          <w:iCs/>
          <w:lang w:val="en-ID"/>
        </w:rPr>
        <w:t>database</w:t>
      </w:r>
    </w:p>
    <w:p w14:paraId="403E8D56" w14:textId="067E5977" w:rsidR="00663E90" w:rsidRPr="008F6775" w:rsidRDefault="00663E90" w:rsidP="00346688">
      <w:pPr>
        <w:spacing w:line="360" w:lineRule="auto"/>
        <w:ind w:left="720"/>
        <w:rPr>
          <w:rFonts w:ascii="Times New Roman" w:hAnsi="Times New Roman" w:cs="Times New Roman"/>
          <w:lang w:val="en-ID"/>
        </w:rPr>
      </w:pPr>
      <w:r w:rsidRPr="008F6775">
        <w:rPr>
          <w:rFonts w:ascii="Times New Roman" w:hAnsi="Times New Roman" w:cs="Times New Roman"/>
          <w:lang w:val="en-ID"/>
        </w:rPr>
        <w:t>atau komputer dengan spesifikasi berikut:</w:t>
      </w:r>
    </w:p>
    <w:p w14:paraId="31276691" w14:textId="5249255F" w:rsidR="00663E90" w:rsidRPr="008F6775" w:rsidRDefault="00663E90" w:rsidP="00346688">
      <w:pPr>
        <w:pStyle w:val="ListParagraph"/>
        <w:numPr>
          <w:ilvl w:val="2"/>
          <w:numId w:val="17"/>
        </w:numPr>
        <w:spacing w:line="360" w:lineRule="auto"/>
        <w:rPr>
          <w:rFonts w:ascii="Times New Roman" w:hAnsi="Times New Roman" w:cs="Times New Roman"/>
          <w:lang w:val="en-ID"/>
        </w:rPr>
      </w:pPr>
      <w:r w:rsidRPr="008F6775">
        <w:rPr>
          <w:rFonts w:ascii="Times New Roman" w:hAnsi="Times New Roman" w:cs="Times New Roman"/>
          <w:lang w:val="en-ID"/>
        </w:rPr>
        <w:t>Linux atau Windows 10</w:t>
      </w:r>
    </w:p>
    <w:p w14:paraId="331EF4E6" w14:textId="75827280" w:rsidR="00663E90" w:rsidRPr="008F6775" w:rsidRDefault="00663E90" w:rsidP="00346688">
      <w:pPr>
        <w:pStyle w:val="ListParagraph"/>
        <w:numPr>
          <w:ilvl w:val="2"/>
          <w:numId w:val="17"/>
        </w:numPr>
        <w:spacing w:line="360" w:lineRule="auto"/>
        <w:rPr>
          <w:rFonts w:ascii="Times New Roman" w:hAnsi="Times New Roman" w:cs="Times New Roman"/>
          <w:lang w:val="en-ID"/>
        </w:rPr>
      </w:pPr>
      <w:r w:rsidRPr="008F6775">
        <w:rPr>
          <w:rFonts w:ascii="Times New Roman" w:hAnsi="Times New Roman" w:cs="Times New Roman"/>
          <w:lang w:val="en-ID"/>
        </w:rPr>
        <w:t>RAM 1-4 GB</w:t>
      </w:r>
    </w:p>
    <w:p w14:paraId="5AF771EF" w14:textId="475E56D9" w:rsidR="00663E90" w:rsidRPr="008F6775" w:rsidRDefault="00663E90" w:rsidP="00346688">
      <w:pPr>
        <w:pStyle w:val="ListParagraph"/>
        <w:numPr>
          <w:ilvl w:val="2"/>
          <w:numId w:val="17"/>
        </w:numPr>
        <w:spacing w:line="360" w:lineRule="auto"/>
        <w:rPr>
          <w:rFonts w:ascii="Times New Roman" w:hAnsi="Times New Roman" w:cs="Times New Roman"/>
          <w:lang w:val="en-ID"/>
        </w:rPr>
      </w:pPr>
      <w:r w:rsidRPr="008F6775">
        <w:rPr>
          <w:rFonts w:ascii="Times New Roman" w:hAnsi="Times New Roman" w:cs="Times New Roman"/>
          <w:lang w:val="en-ID"/>
        </w:rPr>
        <w:t>Storage 5-20 GB (semakin banyak pengguna/data maka semakin tinggi storagenya)</w:t>
      </w:r>
    </w:p>
    <w:p w14:paraId="0E4ACDFD" w14:textId="46B347BA" w:rsidR="00663E90" w:rsidRPr="008F6775" w:rsidRDefault="00663E90" w:rsidP="00346688">
      <w:pPr>
        <w:pStyle w:val="ListParagraph"/>
        <w:numPr>
          <w:ilvl w:val="2"/>
          <w:numId w:val="17"/>
        </w:numPr>
        <w:spacing w:line="360" w:lineRule="auto"/>
        <w:rPr>
          <w:rFonts w:ascii="Times New Roman" w:hAnsi="Times New Roman" w:cs="Times New Roman"/>
          <w:lang w:val="en-ID"/>
        </w:rPr>
      </w:pPr>
      <w:r w:rsidRPr="008F6775">
        <w:rPr>
          <w:rFonts w:ascii="Times New Roman" w:hAnsi="Times New Roman" w:cs="Times New Roman"/>
          <w:lang w:val="en-ID"/>
        </w:rPr>
        <w:t>2 Core / 2vCPU</w:t>
      </w:r>
    </w:p>
    <w:p w14:paraId="5E2F036C" w14:textId="369D1FBD" w:rsidR="00663E90" w:rsidRPr="008F6775" w:rsidRDefault="00663E90" w:rsidP="00346688">
      <w:pPr>
        <w:pStyle w:val="ListParagraph"/>
        <w:numPr>
          <w:ilvl w:val="2"/>
          <w:numId w:val="17"/>
        </w:numPr>
        <w:spacing w:line="360" w:lineRule="auto"/>
        <w:rPr>
          <w:rFonts w:ascii="Times New Roman" w:hAnsi="Times New Roman" w:cs="Times New Roman"/>
          <w:lang w:val="en-ID"/>
        </w:rPr>
      </w:pPr>
      <w:r w:rsidRPr="008F6775">
        <w:rPr>
          <w:rFonts w:ascii="Times New Roman" w:hAnsi="Times New Roman" w:cs="Times New Roman"/>
          <w:lang w:val="en-ID"/>
        </w:rPr>
        <w:t xml:space="preserve">Internet tergantung pemakaian, bisa ambil </w:t>
      </w:r>
      <w:r w:rsidR="00EE2A76" w:rsidRPr="008F6775">
        <w:rPr>
          <w:rFonts w:ascii="Times New Roman" w:hAnsi="Times New Roman" w:cs="Times New Roman"/>
          <w:lang w:val="en-ID"/>
        </w:rPr>
        <w:t>5 sampai 100 GB (semakin banyak data semakin tinggi)</w:t>
      </w:r>
    </w:p>
    <w:p w14:paraId="43FC2790" w14:textId="77777777" w:rsidR="00663E90" w:rsidRPr="008F6775" w:rsidRDefault="00663E90" w:rsidP="00346688">
      <w:pPr>
        <w:numPr>
          <w:ilvl w:val="0"/>
          <w:numId w:val="17"/>
        </w:numPr>
        <w:spacing w:line="360" w:lineRule="auto"/>
        <w:rPr>
          <w:rFonts w:ascii="Times New Roman" w:hAnsi="Times New Roman" w:cs="Times New Roman"/>
          <w:lang w:val="en-ID"/>
        </w:rPr>
      </w:pPr>
      <w:r w:rsidRPr="008F6775">
        <w:rPr>
          <w:rFonts w:ascii="Times New Roman" w:hAnsi="Times New Roman" w:cs="Times New Roman"/>
          <w:b/>
          <w:bCs/>
          <w:lang w:val="en-ID"/>
        </w:rPr>
        <w:t>Perangkat Lunak</w:t>
      </w:r>
      <w:r w:rsidRPr="008F6775">
        <w:rPr>
          <w:rFonts w:ascii="Times New Roman" w:hAnsi="Times New Roman" w:cs="Times New Roman"/>
          <w:lang w:val="en-ID"/>
        </w:rPr>
        <w:t>:</w:t>
      </w:r>
    </w:p>
    <w:p w14:paraId="3B86A13F" w14:textId="77777777" w:rsidR="00663E90" w:rsidRPr="008F6775" w:rsidRDefault="00663E90" w:rsidP="00346688">
      <w:pPr>
        <w:numPr>
          <w:ilvl w:val="1"/>
          <w:numId w:val="17"/>
        </w:numPr>
        <w:spacing w:line="360" w:lineRule="auto"/>
        <w:rPr>
          <w:rFonts w:ascii="Times New Roman" w:hAnsi="Times New Roman" w:cs="Times New Roman"/>
          <w:lang w:val="en-ID"/>
        </w:rPr>
      </w:pPr>
      <w:r w:rsidRPr="008F6775">
        <w:rPr>
          <w:rFonts w:ascii="Times New Roman" w:hAnsi="Times New Roman" w:cs="Times New Roman"/>
          <w:lang w:val="en-ID"/>
        </w:rPr>
        <w:t>Sistem Operasi Server (misalnya, Linux).</w:t>
      </w:r>
    </w:p>
    <w:p w14:paraId="36E4B0E0" w14:textId="77777777" w:rsidR="00663E90" w:rsidRPr="008F6775" w:rsidRDefault="00663E90" w:rsidP="00346688">
      <w:pPr>
        <w:numPr>
          <w:ilvl w:val="1"/>
          <w:numId w:val="17"/>
        </w:numPr>
        <w:spacing w:line="360" w:lineRule="auto"/>
        <w:rPr>
          <w:rFonts w:ascii="Times New Roman" w:hAnsi="Times New Roman" w:cs="Times New Roman"/>
          <w:lang w:val="en-ID"/>
        </w:rPr>
      </w:pPr>
      <w:r w:rsidRPr="008F6775">
        <w:rPr>
          <w:rFonts w:ascii="Times New Roman" w:hAnsi="Times New Roman" w:cs="Times New Roman"/>
          <w:lang w:val="en-ID"/>
        </w:rPr>
        <w:t xml:space="preserve">Node.js sebagai lingkungan eksekusi </w:t>
      </w:r>
      <w:r w:rsidRPr="008F6775">
        <w:rPr>
          <w:rFonts w:ascii="Times New Roman" w:hAnsi="Times New Roman" w:cs="Times New Roman"/>
          <w:i/>
          <w:iCs/>
          <w:lang w:val="en-ID"/>
        </w:rPr>
        <w:t>backend</w:t>
      </w:r>
      <w:r w:rsidRPr="008F6775">
        <w:rPr>
          <w:rFonts w:ascii="Times New Roman" w:hAnsi="Times New Roman" w:cs="Times New Roman"/>
          <w:lang w:val="en-ID"/>
        </w:rPr>
        <w:t>.</w:t>
      </w:r>
    </w:p>
    <w:p w14:paraId="7E6243AF" w14:textId="77777777" w:rsidR="00663E90" w:rsidRPr="008F6775" w:rsidRDefault="00663E90" w:rsidP="00346688">
      <w:pPr>
        <w:numPr>
          <w:ilvl w:val="1"/>
          <w:numId w:val="17"/>
        </w:numPr>
        <w:spacing w:line="360" w:lineRule="auto"/>
        <w:rPr>
          <w:rFonts w:ascii="Times New Roman" w:hAnsi="Times New Roman" w:cs="Times New Roman"/>
          <w:lang w:val="en-ID"/>
        </w:rPr>
      </w:pPr>
      <w:r w:rsidRPr="008F6775">
        <w:rPr>
          <w:rFonts w:ascii="Times New Roman" w:hAnsi="Times New Roman" w:cs="Times New Roman"/>
          <w:lang w:val="en-ID"/>
        </w:rPr>
        <w:t xml:space="preserve">Express.js sebagai </w:t>
      </w:r>
      <w:r w:rsidRPr="008F6775">
        <w:rPr>
          <w:rFonts w:ascii="Times New Roman" w:hAnsi="Times New Roman" w:cs="Times New Roman"/>
          <w:i/>
          <w:iCs/>
          <w:lang w:val="en-ID"/>
        </w:rPr>
        <w:t>framework backend</w:t>
      </w:r>
      <w:r w:rsidRPr="008F6775">
        <w:rPr>
          <w:rFonts w:ascii="Times New Roman" w:hAnsi="Times New Roman" w:cs="Times New Roman"/>
          <w:lang w:val="en-ID"/>
        </w:rPr>
        <w:t>.</w:t>
      </w:r>
    </w:p>
    <w:p w14:paraId="1ACB8743" w14:textId="77777777" w:rsidR="00663E90" w:rsidRPr="008F6775" w:rsidRDefault="00663E90" w:rsidP="00346688">
      <w:pPr>
        <w:numPr>
          <w:ilvl w:val="1"/>
          <w:numId w:val="17"/>
        </w:numPr>
        <w:spacing w:line="360" w:lineRule="auto"/>
        <w:rPr>
          <w:rFonts w:ascii="Times New Roman" w:hAnsi="Times New Roman" w:cs="Times New Roman"/>
          <w:lang w:val="en-ID"/>
        </w:rPr>
      </w:pPr>
      <w:r w:rsidRPr="008F6775">
        <w:rPr>
          <w:rFonts w:ascii="Times New Roman" w:hAnsi="Times New Roman" w:cs="Times New Roman"/>
          <w:lang w:val="en-ID"/>
        </w:rPr>
        <w:t xml:space="preserve">SQLite sebagai sistem </w:t>
      </w:r>
      <w:r w:rsidRPr="008F6775">
        <w:rPr>
          <w:rFonts w:ascii="Times New Roman" w:hAnsi="Times New Roman" w:cs="Times New Roman"/>
          <w:i/>
          <w:iCs/>
          <w:lang w:val="en-ID"/>
        </w:rPr>
        <w:t>database</w:t>
      </w:r>
      <w:r w:rsidRPr="008F6775">
        <w:rPr>
          <w:rFonts w:ascii="Times New Roman" w:hAnsi="Times New Roman" w:cs="Times New Roman"/>
          <w:lang w:val="en-ID"/>
        </w:rPr>
        <w:t>.</w:t>
      </w:r>
    </w:p>
    <w:p w14:paraId="73DF0E4D" w14:textId="099C9CA2" w:rsidR="00796851" w:rsidRPr="008F6775" w:rsidRDefault="00663E90" w:rsidP="00346688">
      <w:pPr>
        <w:numPr>
          <w:ilvl w:val="1"/>
          <w:numId w:val="17"/>
        </w:numPr>
        <w:spacing w:line="360" w:lineRule="auto"/>
        <w:rPr>
          <w:rFonts w:ascii="Times New Roman" w:hAnsi="Times New Roman" w:cs="Times New Roman"/>
          <w:lang w:val="en-ID"/>
        </w:rPr>
      </w:pPr>
      <w:r w:rsidRPr="008F6775">
        <w:rPr>
          <w:rFonts w:ascii="Times New Roman" w:hAnsi="Times New Roman" w:cs="Times New Roman"/>
          <w:lang w:val="en-ID"/>
        </w:rPr>
        <w:t xml:space="preserve">Baileys sebagai </w:t>
      </w:r>
      <w:r w:rsidRPr="008F6775">
        <w:rPr>
          <w:rFonts w:ascii="Times New Roman" w:hAnsi="Times New Roman" w:cs="Times New Roman"/>
          <w:i/>
          <w:iCs/>
          <w:lang w:val="en-ID"/>
        </w:rPr>
        <w:t>library</w:t>
      </w:r>
      <w:r w:rsidRPr="008F6775">
        <w:rPr>
          <w:rFonts w:ascii="Times New Roman" w:hAnsi="Times New Roman" w:cs="Times New Roman"/>
          <w:lang w:val="en-ID"/>
        </w:rPr>
        <w:t xml:space="preserve"> untuk WhatsApp Bot.</w:t>
      </w:r>
    </w:p>
    <w:p w14:paraId="231BE0C4" w14:textId="77777777" w:rsidR="00596B04" w:rsidRPr="008F6775" w:rsidRDefault="00596B04" w:rsidP="00346688">
      <w:pPr>
        <w:spacing w:line="360" w:lineRule="auto"/>
        <w:rPr>
          <w:rFonts w:ascii="Times New Roman" w:hAnsi="Times New Roman" w:cs="Times New Roman"/>
          <w:lang w:val="en-ID"/>
        </w:rPr>
      </w:pPr>
    </w:p>
    <w:p w14:paraId="75D6A790" w14:textId="77777777" w:rsidR="009271E1" w:rsidRPr="008F6775" w:rsidRDefault="009271E1" w:rsidP="00346688">
      <w:pPr>
        <w:spacing w:line="360" w:lineRule="auto"/>
        <w:rPr>
          <w:rFonts w:ascii="Times New Roman" w:hAnsi="Times New Roman" w:cs="Times New Roman"/>
          <w:lang w:val="en-ID"/>
        </w:rPr>
      </w:pPr>
    </w:p>
    <w:p w14:paraId="2E5A5546" w14:textId="77777777" w:rsidR="009271E1" w:rsidRPr="008F6775" w:rsidRDefault="009271E1" w:rsidP="00346688">
      <w:pPr>
        <w:spacing w:line="360" w:lineRule="auto"/>
        <w:rPr>
          <w:rFonts w:ascii="Times New Roman" w:hAnsi="Times New Roman" w:cs="Times New Roman"/>
          <w:lang w:val="en-ID"/>
        </w:rPr>
      </w:pPr>
    </w:p>
    <w:p w14:paraId="010764BA" w14:textId="0A82AC35" w:rsidR="00596B04" w:rsidRPr="008F6775" w:rsidRDefault="00596B04" w:rsidP="00346688">
      <w:pPr>
        <w:pStyle w:val="Heading2"/>
        <w:spacing w:line="360" w:lineRule="auto"/>
        <w:rPr>
          <w:rFonts w:ascii="Times New Roman" w:hAnsi="Times New Roman" w:cs="Times New Roman"/>
          <w:lang w:val="en-ID"/>
        </w:rPr>
      </w:pPr>
      <w:bookmarkStart w:id="608" w:name="_Toc202286218"/>
      <w:r w:rsidRPr="008F6775">
        <w:rPr>
          <w:rFonts w:ascii="Times New Roman" w:hAnsi="Times New Roman" w:cs="Times New Roman"/>
          <w:lang w:val="en-ID"/>
        </w:rPr>
        <w:lastRenderedPageBreak/>
        <w:t>3.3. Front</w:t>
      </w:r>
      <w:r w:rsidR="00B56E2A" w:rsidRPr="008F6775">
        <w:rPr>
          <w:rFonts w:ascii="Times New Roman" w:hAnsi="Times New Roman" w:cs="Times New Roman"/>
          <w:lang w:val="en-ID"/>
        </w:rPr>
        <w:t>-e</w:t>
      </w:r>
      <w:r w:rsidRPr="008F6775">
        <w:rPr>
          <w:rFonts w:ascii="Times New Roman" w:hAnsi="Times New Roman" w:cs="Times New Roman"/>
          <w:lang w:val="en-ID"/>
        </w:rPr>
        <w:t>nd</w:t>
      </w:r>
      <w:bookmarkEnd w:id="608"/>
    </w:p>
    <w:p w14:paraId="00C3BF7D" w14:textId="12983E0A" w:rsidR="00596B04" w:rsidRPr="008F6775" w:rsidRDefault="00596B04" w:rsidP="00346688">
      <w:pPr>
        <w:pStyle w:val="Heading3"/>
        <w:ind w:firstLine="720"/>
      </w:pPr>
      <w:bookmarkStart w:id="609" w:name="_Toc202286219"/>
      <w:r w:rsidRPr="008F6775">
        <w:t>A. UI/UX</w:t>
      </w:r>
      <w:bookmarkEnd w:id="609"/>
    </w:p>
    <w:p w14:paraId="7590AF1A" w14:textId="4DE7FED8" w:rsidR="00596B04" w:rsidRPr="008F6775" w:rsidRDefault="00596B04" w:rsidP="00346688">
      <w:pPr>
        <w:pStyle w:val="Heading4"/>
        <w:ind w:left="360" w:firstLine="720"/>
      </w:pPr>
      <w:r w:rsidRPr="008F6775">
        <w:t>1.  Halaman Login</w:t>
      </w:r>
    </w:p>
    <w:p w14:paraId="4C6D7398" w14:textId="29BB3CE5" w:rsidR="00596B04" w:rsidRPr="008F6775" w:rsidRDefault="002F4927" w:rsidP="00346688">
      <w:pPr>
        <w:spacing w:line="360" w:lineRule="auto"/>
        <w:rPr>
          <w:rFonts w:ascii="Times New Roman" w:hAnsi="Times New Roman" w:cs="Times New Roman"/>
          <w:lang w:val="en-ID"/>
        </w:rPr>
      </w:pPr>
      <w:r w:rsidRPr="0081315E">
        <w:rPr>
          <w:noProof/>
        </w:rPr>
        <mc:AlternateContent>
          <mc:Choice Requires="wps">
            <w:drawing>
              <wp:anchor distT="0" distB="0" distL="114300" distR="114300" simplePos="0" relativeHeight="251692032" behindDoc="0" locked="0" layoutInCell="1" allowOverlap="1" wp14:anchorId="0F1BF4B6" wp14:editId="0E131FDE">
                <wp:simplePos x="0" y="0"/>
                <wp:positionH relativeFrom="column">
                  <wp:posOffset>546735</wp:posOffset>
                </wp:positionH>
                <wp:positionV relativeFrom="paragraph">
                  <wp:posOffset>2942590</wp:posOffset>
                </wp:positionV>
                <wp:extent cx="5586095" cy="635"/>
                <wp:effectExtent l="0" t="0" r="0" b="0"/>
                <wp:wrapTopAndBottom/>
                <wp:docPr id="986873440" name="Text Box 1"/>
                <wp:cNvGraphicFramePr/>
                <a:graphic xmlns:a="http://schemas.openxmlformats.org/drawingml/2006/main">
                  <a:graphicData uri="http://schemas.microsoft.com/office/word/2010/wordprocessingShape">
                    <wps:wsp>
                      <wps:cNvSpPr txBox="1"/>
                      <wps:spPr>
                        <a:xfrm>
                          <a:off x="0" y="0"/>
                          <a:ext cx="5586095" cy="635"/>
                        </a:xfrm>
                        <a:prstGeom prst="rect">
                          <a:avLst/>
                        </a:prstGeom>
                        <a:solidFill>
                          <a:prstClr val="white"/>
                        </a:solidFill>
                        <a:ln>
                          <a:noFill/>
                        </a:ln>
                      </wps:spPr>
                      <wps:txbx>
                        <w:txbxContent>
                          <w:p w14:paraId="660853A2" w14:textId="701BB023" w:rsidR="002F4927" w:rsidRPr="009D3822" w:rsidRDefault="002F4927" w:rsidP="002F4927">
                            <w:pPr>
                              <w:pStyle w:val="Caption"/>
                              <w:jc w:val="center"/>
                              <w:rPr>
                                <w:rFonts w:ascii="Times New Roman" w:hAnsi="Times New Roman" w:cs="Times New Roman"/>
                                <w:noProof/>
                                <w:szCs w:val="22"/>
                              </w:rPr>
                            </w:pPr>
                            <w:r>
                              <w:t xml:space="preserve">Gambar </w:t>
                            </w:r>
                            <w:r w:rsidR="00EA5BE8">
                              <w:t>3.1</w:t>
                            </w:r>
                            <w:r>
                              <w:t xml:space="preserve"> </w:t>
                            </w:r>
                            <w:r w:rsidRPr="000A6DCE">
                              <w:t>Halaman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BF4B6" id="_x0000_s1031" type="#_x0000_t202" style="position:absolute;margin-left:43.05pt;margin-top:231.7pt;width:439.8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2MoGgIAAD8EAAAOAAAAZHJzL2Uyb0RvYy54bWysU01v2zAMvQ/YfxB0X5x0SNAZ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" stroked="f">
                <v:textbox style="mso-fit-shape-to-text:t" inset="0,0,0,0">
                  <w:txbxContent>
                    <w:p w14:paraId="660853A2" w14:textId="701BB023" w:rsidR="002F4927" w:rsidRPr="009D3822" w:rsidRDefault="002F4927" w:rsidP="002F4927">
                      <w:pPr>
                        <w:pStyle w:val="Caption"/>
                        <w:jc w:val="center"/>
                        <w:rPr>
                          <w:rFonts w:ascii="Times New Roman" w:hAnsi="Times New Roman" w:cs="Times New Roman"/>
                          <w:noProof/>
                          <w:szCs w:val="22"/>
                        </w:rPr>
                      </w:pPr>
                      <w:r>
                        <w:t xml:space="preserve">Gambar </w:t>
                      </w:r>
                      <w:r w:rsidR="00EA5BE8">
                        <w:t>3.1</w:t>
                      </w:r>
                      <w:r>
                        <w:t xml:space="preserve"> </w:t>
                      </w:r>
                      <w:r w:rsidRPr="000A6DCE">
                        <w:t>Halaman Login</w:t>
                      </w:r>
                    </w:p>
                  </w:txbxContent>
                </v:textbox>
                <w10:wrap type="topAndBottom"/>
              </v:shape>
            </w:pict>
          </mc:Fallback>
        </mc:AlternateContent>
      </w:r>
      <w:r w:rsidR="00596B04" w:rsidRPr="0081315E">
        <w:rPr>
          <w:rFonts w:ascii="Times New Roman" w:hAnsi="Times New Roman" w:cs="Times New Roman"/>
          <w:noProof/>
          <w:sz w:val="24"/>
        </w:rPr>
        <w:drawing>
          <wp:anchor distT="0" distB="0" distL="0" distR="0" simplePos="0" relativeHeight="251669504" behindDoc="1" locked="0" layoutInCell="1" allowOverlap="1" wp14:anchorId="479F268D" wp14:editId="771746E4">
            <wp:simplePos x="0" y="0"/>
            <wp:positionH relativeFrom="page">
              <wp:posOffset>1446530</wp:posOffset>
            </wp:positionH>
            <wp:positionV relativeFrom="paragraph">
              <wp:posOffset>342265</wp:posOffset>
            </wp:positionV>
            <wp:extent cx="5586095" cy="2543175"/>
            <wp:effectExtent l="0" t="0" r="0" b="9525"/>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4">
                      <a:extLst>
                        <a:ext uri="{28A0092B-C50C-407E-A947-70E740481C1C}">
                          <a14:useLocalDpi xmlns:a14="http://schemas.microsoft.com/office/drawing/2010/main" val="0"/>
                        </a:ext>
                      </a:extLst>
                    </a:blip>
                    <a:stretch>
                      <a:fillRect/>
                    </a:stretch>
                  </pic:blipFill>
                  <pic:spPr>
                    <a:xfrm>
                      <a:off x="0" y="0"/>
                      <a:ext cx="5586095" cy="2543175"/>
                    </a:xfrm>
                    <a:prstGeom prst="rect">
                      <a:avLst/>
                    </a:prstGeom>
                  </pic:spPr>
                </pic:pic>
              </a:graphicData>
            </a:graphic>
            <wp14:sizeRelH relativeFrom="margin">
              <wp14:pctWidth>0</wp14:pctWidth>
            </wp14:sizeRelH>
          </wp:anchor>
        </w:drawing>
      </w:r>
    </w:p>
    <w:p w14:paraId="1F489A0B" w14:textId="716BDB3E" w:rsidR="00596B04" w:rsidRPr="008F6775" w:rsidRDefault="00B56E2A" w:rsidP="00346688">
      <w:pPr>
        <w:pStyle w:val="Heading4"/>
        <w:ind w:left="360" w:firstLine="720"/>
      </w:pPr>
      <w:r w:rsidRPr="008F6775">
        <w:t xml:space="preserve">2. </w:t>
      </w:r>
      <w:r w:rsidR="00596B04" w:rsidRPr="008F6775">
        <w:t>Halaman Pendaftaran</w:t>
      </w:r>
    </w:p>
    <w:p w14:paraId="0E06FE49" w14:textId="6E814DB1" w:rsidR="00596B04" w:rsidRPr="008F6775" w:rsidRDefault="002F4927" w:rsidP="00346688">
      <w:pPr>
        <w:spacing w:line="360" w:lineRule="auto"/>
        <w:rPr>
          <w:rFonts w:ascii="Times New Roman" w:hAnsi="Times New Roman" w:cs="Times New Roman"/>
          <w:lang w:val="en-ID"/>
        </w:rPr>
      </w:pPr>
      <w:r w:rsidRPr="0081315E">
        <w:rPr>
          <w:noProof/>
        </w:rPr>
        <mc:AlternateContent>
          <mc:Choice Requires="wps">
            <w:drawing>
              <wp:anchor distT="0" distB="0" distL="114300" distR="114300" simplePos="0" relativeHeight="251694080" behindDoc="0" locked="0" layoutInCell="1" allowOverlap="1" wp14:anchorId="718E7097" wp14:editId="7F106CDF">
                <wp:simplePos x="0" y="0"/>
                <wp:positionH relativeFrom="column">
                  <wp:posOffset>538480</wp:posOffset>
                </wp:positionH>
                <wp:positionV relativeFrom="paragraph">
                  <wp:posOffset>2470150</wp:posOffset>
                </wp:positionV>
                <wp:extent cx="5300980" cy="635"/>
                <wp:effectExtent l="0" t="0" r="0" b="0"/>
                <wp:wrapTopAndBottom/>
                <wp:docPr id="1726221569" name="Text Box 1"/>
                <wp:cNvGraphicFramePr/>
                <a:graphic xmlns:a="http://schemas.openxmlformats.org/drawingml/2006/main">
                  <a:graphicData uri="http://schemas.microsoft.com/office/word/2010/wordprocessingShape">
                    <wps:wsp>
                      <wps:cNvSpPr txBox="1"/>
                      <wps:spPr>
                        <a:xfrm>
                          <a:off x="0" y="0"/>
                          <a:ext cx="5300980" cy="635"/>
                        </a:xfrm>
                        <a:prstGeom prst="rect">
                          <a:avLst/>
                        </a:prstGeom>
                        <a:solidFill>
                          <a:prstClr val="white"/>
                        </a:solidFill>
                        <a:ln>
                          <a:noFill/>
                        </a:ln>
                      </wps:spPr>
                      <wps:txbx>
                        <w:txbxContent>
                          <w:p w14:paraId="0DA06AF0" w14:textId="27192C42" w:rsidR="002F4927" w:rsidRPr="000A10AF" w:rsidRDefault="002F4927" w:rsidP="002F4927">
                            <w:pPr>
                              <w:pStyle w:val="Caption"/>
                              <w:jc w:val="center"/>
                              <w:rPr>
                                <w:rFonts w:ascii="Times New Roman" w:hAnsi="Times New Roman" w:cs="Times New Roman"/>
                                <w:noProof/>
                                <w:sz w:val="22"/>
                                <w:szCs w:val="22"/>
                              </w:rPr>
                            </w:pPr>
                            <w:r>
                              <w:t xml:space="preserve">Gambar </w:t>
                            </w:r>
                            <w:r w:rsidR="00EA5BE8">
                              <w:t>3.2</w:t>
                            </w:r>
                            <w:r>
                              <w:t xml:space="preserve"> </w:t>
                            </w:r>
                            <w:r w:rsidRPr="00D32840">
                              <w:t xml:space="preserve"> Halaman Pendaftaran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8E7097" id="_x0000_s1032" type="#_x0000_t202" style="position:absolute;margin-left:42.4pt;margin-top:194.5pt;width:417.4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" stroked="f">
                <v:textbox style="mso-fit-shape-to-text:t" inset="0,0,0,0">
                  <w:txbxContent>
                    <w:p w14:paraId="0DA06AF0" w14:textId="27192C42" w:rsidR="002F4927" w:rsidRPr="000A10AF" w:rsidRDefault="002F4927" w:rsidP="002F4927">
                      <w:pPr>
                        <w:pStyle w:val="Caption"/>
                        <w:jc w:val="center"/>
                        <w:rPr>
                          <w:rFonts w:ascii="Times New Roman" w:hAnsi="Times New Roman" w:cs="Times New Roman"/>
                          <w:noProof/>
                          <w:sz w:val="22"/>
                          <w:szCs w:val="22"/>
                        </w:rPr>
                      </w:pPr>
                      <w:r>
                        <w:t xml:space="preserve">Gambar </w:t>
                      </w:r>
                      <w:r w:rsidR="00EA5BE8">
                        <w:t>3.2</w:t>
                      </w:r>
                      <w:r>
                        <w:t xml:space="preserve"> </w:t>
                      </w:r>
                      <w:r w:rsidRPr="00D32840">
                        <w:t xml:space="preserve"> Halaman Pendaftaran</w:t>
                      </w:r>
                    </w:p>
                  </w:txbxContent>
                </v:textbox>
                <w10:wrap type="topAndBottom"/>
              </v:shape>
            </w:pict>
          </mc:Fallback>
        </mc:AlternateContent>
      </w:r>
      <w:r w:rsidR="00596B04" w:rsidRPr="0081315E">
        <w:rPr>
          <w:rFonts w:ascii="Times New Roman" w:hAnsi="Times New Roman" w:cs="Times New Roman"/>
          <w:noProof/>
        </w:rPr>
        <w:drawing>
          <wp:anchor distT="0" distB="0" distL="0" distR="0" simplePos="0" relativeHeight="251671552" behindDoc="1" locked="0" layoutInCell="1" allowOverlap="1" wp14:anchorId="6E8244C5" wp14:editId="5B857152">
            <wp:simplePos x="0" y="0"/>
            <wp:positionH relativeFrom="page">
              <wp:posOffset>1440180</wp:posOffset>
            </wp:positionH>
            <wp:positionV relativeFrom="paragraph">
              <wp:posOffset>336550</wp:posOffset>
            </wp:positionV>
            <wp:extent cx="5735320" cy="2075180"/>
            <wp:effectExtent l="0" t="0" r="0" b="127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25">
                      <a:extLst>
                        <a:ext uri="{28A0092B-C50C-407E-A947-70E740481C1C}">
                          <a14:useLocalDpi xmlns:a14="http://schemas.microsoft.com/office/drawing/2010/main" val="0"/>
                        </a:ext>
                      </a:extLst>
                    </a:blip>
                    <a:stretch>
                      <a:fillRect/>
                    </a:stretch>
                  </pic:blipFill>
                  <pic:spPr>
                    <a:xfrm>
                      <a:off x="0" y="0"/>
                      <a:ext cx="5735320" cy="2075180"/>
                    </a:xfrm>
                    <a:prstGeom prst="rect">
                      <a:avLst/>
                    </a:prstGeom>
                  </pic:spPr>
                </pic:pic>
              </a:graphicData>
            </a:graphic>
            <wp14:sizeRelH relativeFrom="margin">
              <wp14:pctWidth>0</wp14:pctWidth>
            </wp14:sizeRelH>
          </wp:anchor>
        </w:drawing>
      </w:r>
    </w:p>
    <w:p w14:paraId="54BFCE62" w14:textId="77777777" w:rsidR="00EA5BE8" w:rsidRPr="008F6775" w:rsidRDefault="00EA5BE8" w:rsidP="00EA5BE8">
      <w:pPr>
        <w:rPr>
          <w:lang w:val="en-ID"/>
        </w:rPr>
      </w:pPr>
    </w:p>
    <w:p w14:paraId="429E35FC" w14:textId="77777777" w:rsidR="00596B04" w:rsidRPr="008F6775" w:rsidRDefault="00596B04" w:rsidP="00346688">
      <w:pPr>
        <w:pStyle w:val="ListParagraph"/>
        <w:spacing w:line="360" w:lineRule="auto"/>
        <w:rPr>
          <w:rFonts w:ascii="Times New Roman" w:hAnsi="Times New Roman" w:cs="Times New Roman"/>
          <w:lang w:val="en-ID"/>
        </w:rPr>
      </w:pPr>
    </w:p>
    <w:p w14:paraId="4E647D21" w14:textId="77777777" w:rsidR="00EA5BE8" w:rsidRPr="008F6775" w:rsidRDefault="00EA5BE8" w:rsidP="00346688">
      <w:pPr>
        <w:pStyle w:val="ListParagraph"/>
        <w:spacing w:line="360" w:lineRule="auto"/>
        <w:rPr>
          <w:rFonts w:ascii="Times New Roman" w:hAnsi="Times New Roman" w:cs="Times New Roman"/>
          <w:lang w:val="en-ID"/>
        </w:rPr>
      </w:pPr>
    </w:p>
    <w:p w14:paraId="171C61DC" w14:textId="77777777" w:rsidR="00EA5BE8" w:rsidRPr="008F6775" w:rsidRDefault="00EA5BE8" w:rsidP="00346688">
      <w:pPr>
        <w:pStyle w:val="ListParagraph"/>
        <w:spacing w:line="360" w:lineRule="auto"/>
        <w:rPr>
          <w:rFonts w:ascii="Times New Roman" w:hAnsi="Times New Roman" w:cs="Times New Roman"/>
          <w:lang w:val="en-ID"/>
        </w:rPr>
      </w:pPr>
    </w:p>
    <w:p w14:paraId="3C11190A" w14:textId="77777777" w:rsidR="00EA5BE8" w:rsidRPr="008F6775" w:rsidRDefault="00EA5BE8" w:rsidP="00346688">
      <w:pPr>
        <w:pStyle w:val="ListParagraph"/>
        <w:spacing w:line="360" w:lineRule="auto"/>
        <w:rPr>
          <w:rFonts w:ascii="Times New Roman" w:hAnsi="Times New Roman" w:cs="Times New Roman"/>
          <w:lang w:val="en-ID"/>
        </w:rPr>
      </w:pPr>
    </w:p>
    <w:p w14:paraId="376E0AC4" w14:textId="1D87E4F6" w:rsidR="00EA5BE8" w:rsidRPr="008F6775" w:rsidRDefault="00EA5BE8" w:rsidP="00EA5BE8">
      <w:pPr>
        <w:pStyle w:val="Heading4"/>
        <w:numPr>
          <w:ilvl w:val="0"/>
          <w:numId w:val="27"/>
        </w:numPr>
      </w:pPr>
      <w:r w:rsidRPr="008F6775">
        <w:lastRenderedPageBreak/>
        <w:t>Dashboard User</w:t>
      </w:r>
    </w:p>
    <w:p w14:paraId="0D0CE447" w14:textId="19F1FD55" w:rsidR="00596B04" w:rsidRPr="008F6775" w:rsidRDefault="002F4927" w:rsidP="00346688">
      <w:pPr>
        <w:pStyle w:val="ListParagraph"/>
        <w:spacing w:line="360" w:lineRule="auto"/>
        <w:ind w:left="1440"/>
        <w:rPr>
          <w:rFonts w:ascii="Times New Roman" w:hAnsi="Times New Roman" w:cs="Times New Roman"/>
          <w:lang w:val="en-ID"/>
        </w:rPr>
      </w:pPr>
      <w:r w:rsidRPr="0081315E">
        <w:rPr>
          <w:noProof/>
        </w:rPr>
        <mc:AlternateContent>
          <mc:Choice Requires="wps">
            <w:drawing>
              <wp:anchor distT="0" distB="0" distL="114300" distR="114300" simplePos="0" relativeHeight="251696128" behindDoc="0" locked="0" layoutInCell="1" allowOverlap="1" wp14:anchorId="73906F15" wp14:editId="7034D800">
                <wp:simplePos x="0" y="0"/>
                <wp:positionH relativeFrom="column">
                  <wp:posOffset>540385</wp:posOffset>
                </wp:positionH>
                <wp:positionV relativeFrom="paragraph">
                  <wp:posOffset>2917825</wp:posOffset>
                </wp:positionV>
                <wp:extent cx="5936615" cy="635"/>
                <wp:effectExtent l="0" t="0" r="0" b="0"/>
                <wp:wrapTopAndBottom/>
                <wp:docPr id="929973339" name="Text Box 1"/>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5269FD5B" w14:textId="62067AB5" w:rsidR="002F4927" w:rsidRPr="00641C54" w:rsidRDefault="002F4927" w:rsidP="002F4927">
                            <w:pPr>
                              <w:pStyle w:val="Caption"/>
                              <w:jc w:val="center"/>
                              <w:rPr>
                                <w:rFonts w:ascii="Times New Roman" w:hAnsi="Times New Roman" w:cs="Times New Roman"/>
                                <w:noProof/>
                                <w:szCs w:val="22"/>
                              </w:rPr>
                            </w:pPr>
                            <w:r>
                              <w:t xml:space="preserve">Gambar </w:t>
                            </w:r>
                            <w:r w:rsidR="00EA5BE8">
                              <w:t xml:space="preserve">3.3 </w:t>
                            </w:r>
                            <w:r>
                              <w:t xml:space="preserve"> </w:t>
                            </w:r>
                            <w:r w:rsidRPr="00B51AD5">
                              <w:t>Dashboard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06F15" id="_x0000_s1033" type="#_x0000_t202" style="position:absolute;left:0;text-align:left;margin-left:42.55pt;margin-top:229.75pt;width:467.4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QHHGwIAAD8EAAAOAAAAZHJzL2Uyb0RvYy54bWysU8Fu2zAMvQ/YPwi6L05aJ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" stroked="f">
                <v:textbox style="mso-fit-shape-to-text:t" inset="0,0,0,0">
                  <w:txbxContent>
                    <w:p w14:paraId="5269FD5B" w14:textId="62067AB5" w:rsidR="002F4927" w:rsidRPr="00641C54" w:rsidRDefault="002F4927" w:rsidP="002F4927">
                      <w:pPr>
                        <w:pStyle w:val="Caption"/>
                        <w:jc w:val="center"/>
                        <w:rPr>
                          <w:rFonts w:ascii="Times New Roman" w:hAnsi="Times New Roman" w:cs="Times New Roman"/>
                          <w:noProof/>
                          <w:szCs w:val="22"/>
                        </w:rPr>
                      </w:pPr>
                      <w:r>
                        <w:t xml:space="preserve">Gambar </w:t>
                      </w:r>
                      <w:r w:rsidR="00EA5BE8">
                        <w:t xml:space="preserve">3.3 </w:t>
                      </w:r>
                      <w:r>
                        <w:t xml:space="preserve"> </w:t>
                      </w:r>
                      <w:r w:rsidRPr="00B51AD5">
                        <w:t>Dashboard User</w:t>
                      </w:r>
                    </w:p>
                  </w:txbxContent>
                </v:textbox>
                <w10:wrap type="topAndBottom"/>
              </v:shape>
            </w:pict>
          </mc:Fallback>
        </mc:AlternateContent>
      </w:r>
      <w:r w:rsidR="00596B04" w:rsidRPr="0081315E">
        <w:rPr>
          <w:rFonts w:ascii="Times New Roman" w:hAnsi="Times New Roman" w:cs="Times New Roman"/>
          <w:noProof/>
          <w:sz w:val="24"/>
        </w:rPr>
        <w:drawing>
          <wp:anchor distT="0" distB="0" distL="0" distR="0" simplePos="0" relativeHeight="251673600" behindDoc="1" locked="0" layoutInCell="1" allowOverlap="1" wp14:anchorId="1A1270DB" wp14:editId="50803050">
            <wp:simplePos x="0" y="0"/>
            <wp:positionH relativeFrom="page">
              <wp:posOffset>1440180</wp:posOffset>
            </wp:positionH>
            <wp:positionV relativeFrom="paragraph">
              <wp:posOffset>240665</wp:posOffset>
            </wp:positionV>
            <wp:extent cx="5936664" cy="2620518"/>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26" cstate="print"/>
                    <a:stretch>
                      <a:fillRect/>
                    </a:stretch>
                  </pic:blipFill>
                  <pic:spPr>
                    <a:xfrm>
                      <a:off x="0" y="0"/>
                      <a:ext cx="5936664" cy="2620518"/>
                    </a:xfrm>
                    <a:prstGeom prst="rect">
                      <a:avLst/>
                    </a:prstGeom>
                  </pic:spPr>
                </pic:pic>
              </a:graphicData>
            </a:graphic>
          </wp:anchor>
        </w:drawing>
      </w:r>
    </w:p>
    <w:p w14:paraId="0B39F386" w14:textId="77777777" w:rsidR="00596B04" w:rsidRPr="008F6775" w:rsidRDefault="00596B04" w:rsidP="00346688">
      <w:pPr>
        <w:pStyle w:val="ListParagraph"/>
        <w:spacing w:line="360" w:lineRule="auto"/>
        <w:rPr>
          <w:rFonts w:ascii="Times New Roman" w:hAnsi="Times New Roman" w:cs="Times New Roman"/>
          <w:lang w:val="en-ID"/>
        </w:rPr>
      </w:pPr>
    </w:p>
    <w:p w14:paraId="537C8826" w14:textId="5EB7024D" w:rsidR="00596B04" w:rsidRPr="008F6775" w:rsidRDefault="00B56E2A" w:rsidP="00EA5BE8">
      <w:pPr>
        <w:pStyle w:val="Heading4"/>
      </w:pPr>
      <w:r w:rsidRPr="008F6775">
        <w:t xml:space="preserve">4. </w:t>
      </w:r>
      <w:r w:rsidR="00596B04" w:rsidRPr="008F6775">
        <w:t>Dashboard Admin</w:t>
      </w:r>
    </w:p>
    <w:p w14:paraId="40369C08" w14:textId="77777777" w:rsidR="002F4927" w:rsidRPr="008F6775" w:rsidRDefault="00596B04" w:rsidP="002F4927">
      <w:pPr>
        <w:pStyle w:val="ListParagraph"/>
        <w:keepNext/>
        <w:spacing w:line="360" w:lineRule="auto"/>
        <w:ind w:left="1440"/>
      </w:pPr>
      <w:r w:rsidRPr="0081315E">
        <w:rPr>
          <w:rFonts w:ascii="Times New Roman" w:hAnsi="Times New Roman" w:cs="Times New Roman"/>
          <w:noProof/>
          <w:sz w:val="20"/>
        </w:rPr>
        <w:drawing>
          <wp:inline distT="0" distB="0" distL="0" distR="0" wp14:anchorId="5958A502" wp14:editId="550A20E3">
            <wp:extent cx="5039995" cy="2625551"/>
            <wp:effectExtent l="0" t="0" r="8255" b="381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7" cstate="print"/>
                    <a:stretch>
                      <a:fillRect/>
                    </a:stretch>
                  </pic:blipFill>
                  <pic:spPr>
                    <a:xfrm>
                      <a:off x="0" y="0"/>
                      <a:ext cx="5039995" cy="2625551"/>
                    </a:xfrm>
                    <a:prstGeom prst="rect">
                      <a:avLst/>
                    </a:prstGeom>
                  </pic:spPr>
                </pic:pic>
              </a:graphicData>
            </a:graphic>
          </wp:inline>
        </w:drawing>
      </w:r>
    </w:p>
    <w:p w14:paraId="72936ACD" w14:textId="1ED67254" w:rsidR="00596B04" w:rsidRPr="008F6775" w:rsidRDefault="002F4927" w:rsidP="002F4927">
      <w:pPr>
        <w:pStyle w:val="Caption"/>
        <w:ind w:left="4395"/>
        <w:rPr>
          <w:color w:val="auto"/>
          <w:rPrChange w:id="610" w:author="Lingga Safitri" w:date="2025-07-01T17:21:00Z" w16du:dateUtc="2025-07-01T10:21:00Z">
            <w:rPr/>
          </w:rPrChange>
        </w:rPr>
      </w:pPr>
      <w:r w:rsidRPr="008F6775">
        <w:rPr>
          <w:color w:val="auto"/>
          <w:rPrChange w:id="611" w:author="Lingga Safitri" w:date="2025-07-01T17:21:00Z" w16du:dateUtc="2025-07-01T10:21:00Z">
            <w:rPr/>
          </w:rPrChange>
        </w:rPr>
        <w:t xml:space="preserve">Gambar </w:t>
      </w:r>
      <w:r w:rsidR="00EA5BE8" w:rsidRPr="008F6775">
        <w:rPr>
          <w:color w:val="auto"/>
          <w:rPrChange w:id="612" w:author="Lingga Safitri" w:date="2025-07-01T17:21:00Z" w16du:dateUtc="2025-07-01T10:21:00Z">
            <w:rPr/>
          </w:rPrChange>
        </w:rPr>
        <w:t>3.4</w:t>
      </w:r>
      <w:r w:rsidRPr="008F6775">
        <w:rPr>
          <w:color w:val="auto"/>
          <w:rPrChange w:id="613" w:author="Lingga Safitri" w:date="2025-07-01T17:21:00Z" w16du:dateUtc="2025-07-01T10:21:00Z">
            <w:rPr/>
          </w:rPrChange>
        </w:rPr>
        <w:t xml:space="preserve"> Dashboard Admin</w:t>
      </w:r>
    </w:p>
    <w:p w14:paraId="6BFDAF94" w14:textId="77777777" w:rsidR="002F4927" w:rsidRPr="008F6775" w:rsidRDefault="002F4927" w:rsidP="002F4927"/>
    <w:p w14:paraId="540EA704" w14:textId="77777777" w:rsidR="002F4927" w:rsidRPr="008F6775" w:rsidRDefault="002F4927" w:rsidP="002F4927"/>
    <w:p w14:paraId="59C75EAC" w14:textId="77777777" w:rsidR="002F4927" w:rsidRPr="008F6775" w:rsidRDefault="002F4927" w:rsidP="002F4927"/>
    <w:p w14:paraId="06C14DF2" w14:textId="77777777" w:rsidR="002F4927" w:rsidRPr="008F6775" w:rsidRDefault="002F4927" w:rsidP="002F4927"/>
    <w:p w14:paraId="36480859" w14:textId="77777777" w:rsidR="002F4927" w:rsidRPr="008F6775" w:rsidRDefault="002F4927" w:rsidP="002F4927"/>
    <w:p w14:paraId="18C5FD56" w14:textId="77777777" w:rsidR="002F4927" w:rsidRPr="008F6775" w:rsidRDefault="002F4927" w:rsidP="002F4927"/>
    <w:p w14:paraId="54F870D0" w14:textId="14A66F4C" w:rsidR="00596B04" w:rsidRPr="008F6775" w:rsidRDefault="00B56E2A" w:rsidP="00346688">
      <w:pPr>
        <w:pStyle w:val="Heading4"/>
        <w:ind w:left="720" w:firstLine="720"/>
      </w:pPr>
      <w:r w:rsidRPr="008F6775">
        <w:t xml:space="preserve">5. </w:t>
      </w:r>
      <w:r w:rsidR="00596B04" w:rsidRPr="008F6775">
        <w:t>Chatbot AI</w:t>
      </w:r>
    </w:p>
    <w:p w14:paraId="62AF585D" w14:textId="77777777" w:rsidR="002F4927" w:rsidRPr="008F6775" w:rsidRDefault="00CB71FB" w:rsidP="002F4927">
      <w:pPr>
        <w:pStyle w:val="ListParagraph"/>
        <w:keepNext/>
        <w:spacing w:line="360" w:lineRule="auto"/>
        <w:ind w:left="1440" w:hanging="1014"/>
      </w:pPr>
      <w:r w:rsidRPr="0081315E">
        <w:rPr>
          <w:rFonts w:ascii="Times New Roman" w:hAnsi="Times New Roman" w:cs="Times New Roman"/>
          <w:noProof/>
          <w:lang w:val="en-ID"/>
        </w:rPr>
        <w:drawing>
          <wp:inline distT="0" distB="0" distL="0" distR="0" wp14:anchorId="6D6BC577" wp14:editId="0828DF51">
            <wp:extent cx="6127115" cy="212153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7115" cy="2121535"/>
                    </a:xfrm>
                    <a:prstGeom prst="rect">
                      <a:avLst/>
                    </a:prstGeom>
                    <a:noFill/>
                  </pic:spPr>
                </pic:pic>
              </a:graphicData>
            </a:graphic>
          </wp:inline>
        </w:drawing>
      </w:r>
    </w:p>
    <w:p w14:paraId="017EDFA7" w14:textId="64457A1A" w:rsidR="00CB71FB" w:rsidRPr="008F6775" w:rsidRDefault="002F4927" w:rsidP="002F4927">
      <w:pPr>
        <w:pStyle w:val="Caption"/>
        <w:jc w:val="center"/>
        <w:rPr>
          <w:rFonts w:ascii="Times New Roman" w:hAnsi="Times New Roman" w:cs="Times New Roman"/>
          <w:color w:val="auto"/>
          <w:lang w:val="en-ID"/>
          <w:rPrChange w:id="614" w:author="Lingga Safitri" w:date="2025-07-01T17:21:00Z" w16du:dateUtc="2025-07-01T10:21:00Z">
            <w:rPr>
              <w:rFonts w:ascii="Times New Roman" w:hAnsi="Times New Roman" w:cs="Times New Roman"/>
              <w:lang w:val="en-ID"/>
            </w:rPr>
          </w:rPrChange>
        </w:rPr>
      </w:pPr>
      <w:r w:rsidRPr="008F6775">
        <w:rPr>
          <w:color w:val="auto"/>
          <w:rPrChange w:id="615" w:author="Lingga Safitri" w:date="2025-07-01T17:21:00Z" w16du:dateUtc="2025-07-01T10:21:00Z">
            <w:rPr/>
          </w:rPrChange>
        </w:rPr>
        <w:t xml:space="preserve">Gambar </w:t>
      </w:r>
      <w:r w:rsidR="00EA5BE8" w:rsidRPr="008F6775">
        <w:rPr>
          <w:color w:val="auto"/>
          <w:rPrChange w:id="616" w:author="Lingga Safitri" w:date="2025-07-01T17:21:00Z" w16du:dateUtc="2025-07-01T10:21:00Z">
            <w:rPr/>
          </w:rPrChange>
        </w:rPr>
        <w:t>3.5</w:t>
      </w:r>
      <w:r w:rsidRPr="008F6775">
        <w:rPr>
          <w:color w:val="auto"/>
          <w:rPrChange w:id="617" w:author="Lingga Safitri" w:date="2025-07-01T17:21:00Z" w16du:dateUtc="2025-07-01T10:21:00Z">
            <w:rPr/>
          </w:rPrChange>
        </w:rPr>
        <w:t xml:space="preserve"> Chatbot AI</w:t>
      </w:r>
    </w:p>
    <w:p w14:paraId="74057BEA" w14:textId="77777777" w:rsidR="00CB71FB" w:rsidRPr="008F6775" w:rsidRDefault="00CB71FB" w:rsidP="00346688">
      <w:pPr>
        <w:pStyle w:val="ListParagraph"/>
        <w:spacing w:line="360" w:lineRule="auto"/>
        <w:ind w:left="1440"/>
        <w:rPr>
          <w:rFonts w:ascii="Times New Roman" w:hAnsi="Times New Roman" w:cs="Times New Roman"/>
          <w:lang w:val="en-ID"/>
        </w:rPr>
      </w:pPr>
    </w:p>
    <w:p w14:paraId="2CDE3EF7" w14:textId="52152753" w:rsidR="00796851" w:rsidRPr="008F6775" w:rsidRDefault="00596B04" w:rsidP="00346688">
      <w:pPr>
        <w:pStyle w:val="Heading2"/>
        <w:spacing w:line="360" w:lineRule="auto"/>
        <w:rPr>
          <w:rFonts w:ascii="Times New Roman" w:hAnsi="Times New Roman" w:cs="Times New Roman"/>
          <w:lang w:val="en-ID"/>
        </w:rPr>
      </w:pPr>
      <w:bookmarkStart w:id="618" w:name="_Toc202286220"/>
      <w:r w:rsidRPr="008F6775">
        <w:rPr>
          <w:rFonts w:ascii="Times New Roman" w:hAnsi="Times New Roman" w:cs="Times New Roman"/>
          <w:lang w:val="en-ID"/>
        </w:rPr>
        <w:t xml:space="preserve">3.4. </w:t>
      </w:r>
      <w:r w:rsidR="00B56E2A" w:rsidRPr="008F6775">
        <w:rPr>
          <w:rFonts w:ascii="Times New Roman" w:hAnsi="Times New Roman" w:cs="Times New Roman"/>
          <w:lang w:val="en-ID"/>
        </w:rPr>
        <w:t>Back-e</w:t>
      </w:r>
      <w:r w:rsidRPr="008F6775">
        <w:rPr>
          <w:rFonts w:ascii="Times New Roman" w:hAnsi="Times New Roman" w:cs="Times New Roman"/>
          <w:lang w:val="en-ID"/>
        </w:rPr>
        <w:t>nd</w:t>
      </w:r>
      <w:bookmarkEnd w:id="618"/>
    </w:p>
    <w:p w14:paraId="488E270D" w14:textId="261CD491" w:rsidR="00596B04" w:rsidRPr="008F6775" w:rsidRDefault="00596B04" w:rsidP="00346688">
      <w:pPr>
        <w:pStyle w:val="Heading3"/>
        <w:ind w:firstLine="720"/>
      </w:pPr>
      <w:bookmarkStart w:id="619" w:name="_Toc202286221"/>
      <w:r w:rsidRPr="008F6775">
        <w:t>A. CDM (Conceptual Data Model)</w:t>
      </w:r>
      <w:bookmarkEnd w:id="619"/>
    </w:p>
    <w:p w14:paraId="1A5020CB" w14:textId="77777777" w:rsidR="002F4927" w:rsidRPr="008F6775" w:rsidRDefault="00596B04" w:rsidP="002F4927">
      <w:pPr>
        <w:keepNext/>
        <w:spacing w:line="360" w:lineRule="auto"/>
      </w:pPr>
      <w:r w:rsidRPr="0081315E">
        <w:rPr>
          <w:rFonts w:ascii="Times New Roman" w:hAnsi="Times New Roman" w:cs="Times New Roman"/>
          <w:noProof/>
          <w:sz w:val="24"/>
        </w:rPr>
        <w:drawing>
          <wp:inline distT="0" distB="0" distL="0" distR="0" wp14:anchorId="40989772" wp14:editId="1526B573">
            <wp:extent cx="5039995" cy="3055377"/>
            <wp:effectExtent l="0" t="0" r="8255" b="0"/>
            <wp:docPr id="3585558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3055377"/>
                    </a:xfrm>
                    <a:prstGeom prst="rect">
                      <a:avLst/>
                    </a:prstGeom>
                    <a:noFill/>
                    <a:ln>
                      <a:noFill/>
                    </a:ln>
                  </pic:spPr>
                </pic:pic>
              </a:graphicData>
            </a:graphic>
          </wp:inline>
        </w:drawing>
      </w:r>
    </w:p>
    <w:p w14:paraId="3B1379B8" w14:textId="44157351" w:rsidR="00596B04" w:rsidRPr="008F6775" w:rsidRDefault="002F4927" w:rsidP="002F4927">
      <w:pPr>
        <w:pStyle w:val="Caption"/>
        <w:ind w:left="2268"/>
        <w:rPr>
          <w:color w:val="auto"/>
          <w:rPrChange w:id="620" w:author="Lingga Safitri" w:date="2025-07-01T17:21:00Z" w16du:dateUtc="2025-07-01T10:21:00Z">
            <w:rPr/>
          </w:rPrChange>
        </w:rPr>
      </w:pPr>
      <w:r w:rsidRPr="008F6775">
        <w:rPr>
          <w:color w:val="auto"/>
          <w:rPrChange w:id="621" w:author="Lingga Safitri" w:date="2025-07-01T17:21:00Z" w16du:dateUtc="2025-07-01T10:21:00Z">
            <w:rPr/>
          </w:rPrChange>
        </w:rPr>
        <w:t xml:space="preserve">Gambar </w:t>
      </w:r>
      <w:r w:rsidR="00EA5BE8" w:rsidRPr="008F6775">
        <w:rPr>
          <w:color w:val="auto"/>
          <w:rPrChange w:id="622" w:author="Lingga Safitri" w:date="2025-07-01T17:21:00Z" w16du:dateUtc="2025-07-01T10:21:00Z">
            <w:rPr/>
          </w:rPrChange>
        </w:rPr>
        <w:t>3.6</w:t>
      </w:r>
      <w:r w:rsidRPr="008F6775">
        <w:rPr>
          <w:color w:val="auto"/>
          <w:rPrChange w:id="623" w:author="Lingga Safitri" w:date="2025-07-01T17:21:00Z" w16du:dateUtc="2025-07-01T10:21:00Z">
            <w:rPr/>
          </w:rPrChange>
        </w:rPr>
        <w:t xml:space="preserve"> CDM (Conceptual Data Model)</w:t>
      </w:r>
    </w:p>
    <w:p w14:paraId="0619170C" w14:textId="77777777" w:rsidR="002F4927" w:rsidRPr="008F6775" w:rsidRDefault="002F4927" w:rsidP="002F4927"/>
    <w:p w14:paraId="1091430E" w14:textId="77777777" w:rsidR="002F4927" w:rsidRPr="008F6775" w:rsidRDefault="002F4927" w:rsidP="002F4927"/>
    <w:p w14:paraId="5F75160A" w14:textId="77777777" w:rsidR="002F4927" w:rsidRPr="008F6775" w:rsidRDefault="002F4927" w:rsidP="002F4927"/>
    <w:p w14:paraId="7DF37403" w14:textId="77777777" w:rsidR="002F4927" w:rsidRPr="008F6775" w:rsidRDefault="002F4927" w:rsidP="002F4927"/>
    <w:p w14:paraId="6709E512" w14:textId="4F2B2DFB" w:rsidR="00596B04" w:rsidRPr="008F6775" w:rsidRDefault="00596B04" w:rsidP="00346688">
      <w:pPr>
        <w:pStyle w:val="Heading3"/>
        <w:ind w:firstLine="720"/>
      </w:pPr>
      <w:bookmarkStart w:id="624" w:name="_Toc202286222"/>
      <w:r w:rsidRPr="008F6775">
        <w:t>B. LDM (Logical Data Model)</w:t>
      </w:r>
      <w:bookmarkEnd w:id="624"/>
    </w:p>
    <w:p w14:paraId="628750F0" w14:textId="77777777" w:rsidR="002F4927" w:rsidRPr="008F6775" w:rsidRDefault="00596B04" w:rsidP="002F4927">
      <w:pPr>
        <w:keepNext/>
        <w:spacing w:line="360" w:lineRule="auto"/>
      </w:pPr>
      <w:r w:rsidRPr="0081315E">
        <w:rPr>
          <w:rFonts w:ascii="Times New Roman" w:hAnsi="Times New Roman" w:cs="Times New Roman"/>
          <w:noProof/>
          <w:sz w:val="24"/>
        </w:rPr>
        <w:drawing>
          <wp:inline distT="0" distB="0" distL="0" distR="0" wp14:anchorId="27AC65EF" wp14:editId="569F769A">
            <wp:extent cx="5039995" cy="3179092"/>
            <wp:effectExtent l="0" t="0" r="8255" b="2540"/>
            <wp:docPr id="17245438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995" cy="3179092"/>
                    </a:xfrm>
                    <a:prstGeom prst="rect">
                      <a:avLst/>
                    </a:prstGeom>
                    <a:noFill/>
                    <a:ln>
                      <a:noFill/>
                    </a:ln>
                  </pic:spPr>
                </pic:pic>
              </a:graphicData>
            </a:graphic>
          </wp:inline>
        </w:drawing>
      </w:r>
    </w:p>
    <w:p w14:paraId="468FE5E7" w14:textId="38577D22" w:rsidR="00596B04" w:rsidRPr="008F6775" w:rsidRDefault="002F4927" w:rsidP="002F4927">
      <w:pPr>
        <w:pStyle w:val="Caption"/>
        <w:jc w:val="center"/>
        <w:rPr>
          <w:color w:val="auto"/>
          <w:rPrChange w:id="625" w:author="Lingga Safitri" w:date="2025-07-01T17:21:00Z" w16du:dateUtc="2025-07-01T10:21:00Z">
            <w:rPr/>
          </w:rPrChange>
        </w:rPr>
      </w:pPr>
      <w:r w:rsidRPr="008F6775">
        <w:rPr>
          <w:color w:val="auto"/>
          <w:rPrChange w:id="626" w:author="Lingga Safitri" w:date="2025-07-01T17:21:00Z" w16du:dateUtc="2025-07-01T10:21:00Z">
            <w:rPr/>
          </w:rPrChange>
        </w:rPr>
        <w:t xml:space="preserve">Gambar </w:t>
      </w:r>
      <w:r w:rsidR="00EA5BE8" w:rsidRPr="008F6775">
        <w:rPr>
          <w:color w:val="auto"/>
          <w:rPrChange w:id="627" w:author="Lingga Safitri" w:date="2025-07-01T17:21:00Z" w16du:dateUtc="2025-07-01T10:21:00Z">
            <w:rPr/>
          </w:rPrChange>
        </w:rPr>
        <w:t>3.7</w:t>
      </w:r>
      <w:r w:rsidRPr="008F6775">
        <w:rPr>
          <w:color w:val="auto"/>
          <w:rPrChange w:id="628" w:author="Lingga Safitri" w:date="2025-07-01T17:21:00Z" w16du:dateUtc="2025-07-01T10:21:00Z">
            <w:rPr/>
          </w:rPrChange>
        </w:rPr>
        <w:t xml:space="preserve"> LDM (Logical Data Model)</w:t>
      </w:r>
    </w:p>
    <w:p w14:paraId="764FD6F2" w14:textId="77777777" w:rsidR="002F4927" w:rsidRPr="008F6775" w:rsidRDefault="002F4927" w:rsidP="002F4927"/>
    <w:p w14:paraId="13BD6F70" w14:textId="184F906F" w:rsidR="00596B04" w:rsidRPr="008F6775" w:rsidRDefault="00596B04" w:rsidP="00346688">
      <w:pPr>
        <w:pStyle w:val="Heading3"/>
        <w:ind w:firstLine="720"/>
      </w:pPr>
      <w:bookmarkStart w:id="629" w:name="_Toc202286223"/>
      <w:r w:rsidRPr="008F6775">
        <w:t>C. PDM</w:t>
      </w:r>
      <w:r w:rsidR="002D0158" w:rsidRPr="008F6775">
        <w:t xml:space="preserve"> (Physical Data Model)</w:t>
      </w:r>
      <w:bookmarkEnd w:id="629"/>
      <w:r w:rsidRPr="008F6775">
        <w:t xml:space="preserve"> </w:t>
      </w:r>
    </w:p>
    <w:p w14:paraId="6D641963" w14:textId="77777777" w:rsidR="002F4927" w:rsidRPr="008F6775" w:rsidRDefault="00596B04" w:rsidP="002F4927">
      <w:pPr>
        <w:keepNext/>
        <w:spacing w:line="360" w:lineRule="auto"/>
      </w:pPr>
      <w:r w:rsidRPr="0081315E">
        <w:rPr>
          <w:rFonts w:ascii="Times New Roman" w:hAnsi="Times New Roman" w:cs="Times New Roman"/>
          <w:noProof/>
          <w:sz w:val="24"/>
        </w:rPr>
        <w:drawing>
          <wp:inline distT="0" distB="0" distL="0" distR="0" wp14:anchorId="4EF8716D" wp14:editId="3F24A6AC">
            <wp:extent cx="5039995" cy="3277411"/>
            <wp:effectExtent l="0" t="0" r="8255" b="0"/>
            <wp:docPr id="5686612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9995" cy="3277411"/>
                    </a:xfrm>
                    <a:prstGeom prst="rect">
                      <a:avLst/>
                    </a:prstGeom>
                    <a:noFill/>
                    <a:ln>
                      <a:noFill/>
                    </a:ln>
                  </pic:spPr>
                </pic:pic>
              </a:graphicData>
            </a:graphic>
          </wp:inline>
        </w:drawing>
      </w:r>
    </w:p>
    <w:p w14:paraId="5F181D19" w14:textId="20038439" w:rsidR="00596B04" w:rsidRPr="008F6775" w:rsidRDefault="002F4927" w:rsidP="002F4927">
      <w:pPr>
        <w:pStyle w:val="Caption"/>
        <w:jc w:val="center"/>
        <w:rPr>
          <w:color w:val="auto"/>
          <w:rPrChange w:id="630" w:author="Lingga Safitri" w:date="2025-07-01T17:21:00Z" w16du:dateUtc="2025-07-01T10:21:00Z">
            <w:rPr/>
          </w:rPrChange>
        </w:rPr>
      </w:pPr>
      <w:r w:rsidRPr="008F6775">
        <w:rPr>
          <w:color w:val="auto"/>
          <w:rPrChange w:id="631" w:author="Lingga Safitri" w:date="2025-07-01T17:21:00Z" w16du:dateUtc="2025-07-01T10:21:00Z">
            <w:rPr/>
          </w:rPrChange>
        </w:rPr>
        <w:t xml:space="preserve">Gambar </w:t>
      </w:r>
      <w:r w:rsidR="00EA5BE8" w:rsidRPr="008F6775">
        <w:rPr>
          <w:color w:val="auto"/>
          <w:rPrChange w:id="632" w:author="Lingga Safitri" w:date="2025-07-01T17:21:00Z" w16du:dateUtc="2025-07-01T10:21:00Z">
            <w:rPr/>
          </w:rPrChange>
        </w:rPr>
        <w:t>3.8</w:t>
      </w:r>
      <w:r w:rsidRPr="008F6775">
        <w:rPr>
          <w:color w:val="auto"/>
          <w:rPrChange w:id="633" w:author="Lingga Safitri" w:date="2025-07-01T17:21:00Z" w16du:dateUtc="2025-07-01T10:21:00Z">
            <w:rPr/>
          </w:rPrChange>
        </w:rPr>
        <w:t xml:space="preserve"> PDM (Physical Data Model)</w:t>
      </w:r>
    </w:p>
    <w:p w14:paraId="122FF9F6" w14:textId="77777777" w:rsidR="002F4927" w:rsidRPr="008F6775" w:rsidRDefault="002F4927" w:rsidP="002F4927"/>
    <w:p w14:paraId="66BC34DA" w14:textId="3CB37F5F" w:rsidR="002D0158" w:rsidRPr="008F6775" w:rsidRDefault="002D0158" w:rsidP="00346688">
      <w:pPr>
        <w:pStyle w:val="Heading3"/>
      </w:pPr>
      <w:bookmarkStart w:id="634" w:name="_Toc202286224"/>
      <w:r w:rsidRPr="008F6775">
        <w:t>D. SQL (Structured Query Language)</w:t>
      </w:r>
      <w:bookmarkEnd w:id="634"/>
    </w:p>
    <w:p w14:paraId="6F56EF28"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635"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636"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CREATE</w:t>
      </w:r>
      <w:r w:rsidRPr="008F6775">
        <w:rPr>
          <w:rFonts w:ascii="Times New Roman" w:eastAsia="Times New Roman" w:hAnsi="Times New Roman" w:cs="Times New Roman"/>
          <w:kern w:val="0"/>
          <w:sz w:val="21"/>
          <w:szCs w:val="21"/>
          <w:lang w:val="en-ID" w:eastAsia="en-ID"/>
          <w14:ligatures w14:val="none"/>
          <w:rPrChange w:id="637"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638"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TABLE</w:t>
      </w:r>
      <w:r w:rsidRPr="008F6775">
        <w:rPr>
          <w:rFonts w:ascii="Times New Roman" w:eastAsia="Times New Roman" w:hAnsi="Times New Roman" w:cs="Times New Roman"/>
          <w:kern w:val="0"/>
          <w:sz w:val="21"/>
          <w:szCs w:val="21"/>
          <w:lang w:val="en-ID" w:eastAsia="en-ID"/>
          <w14:ligatures w14:val="none"/>
          <w:rPrChange w:id="639"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640" w:author="Lingga Safitri" w:date="2025-07-01T17:21:00Z" w16du:dateUtc="2025-07-01T10:21:00Z">
            <w:rPr>
              <w:rFonts w:ascii="Times New Roman" w:eastAsia="Times New Roman" w:hAnsi="Times New Roman" w:cs="Times New Roman"/>
              <w:color w:val="D2A8FF"/>
              <w:kern w:val="0"/>
              <w:sz w:val="21"/>
              <w:szCs w:val="21"/>
              <w:lang w:val="en-ID" w:eastAsia="en-ID"/>
              <w14:ligatures w14:val="none"/>
            </w:rPr>
          </w:rPrChange>
        </w:rPr>
        <w:t>IF</w:t>
      </w:r>
      <w:r w:rsidRPr="008F6775">
        <w:rPr>
          <w:rFonts w:ascii="Times New Roman" w:eastAsia="Times New Roman" w:hAnsi="Times New Roman" w:cs="Times New Roman"/>
          <w:kern w:val="0"/>
          <w:sz w:val="21"/>
          <w:szCs w:val="21"/>
          <w:lang w:val="en-ID" w:eastAsia="en-ID"/>
          <w14:ligatures w14:val="none"/>
          <w:rPrChange w:id="641"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642"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NOT</w:t>
      </w:r>
      <w:r w:rsidRPr="008F6775">
        <w:rPr>
          <w:rFonts w:ascii="Times New Roman" w:eastAsia="Times New Roman" w:hAnsi="Times New Roman" w:cs="Times New Roman"/>
          <w:kern w:val="0"/>
          <w:sz w:val="21"/>
          <w:szCs w:val="21"/>
          <w:lang w:val="en-ID" w:eastAsia="en-ID"/>
          <w14:ligatures w14:val="none"/>
          <w:rPrChange w:id="643"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644"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EXISTS</w:t>
      </w:r>
      <w:r w:rsidRPr="008F6775">
        <w:rPr>
          <w:rFonts w:ascii="Times New Roman" w:eastAsia="Times New Roman" w:hAnsi="Times New Roman" w:cs="Times New Roman"/>
          <w:kern w:val="0"/>
          <w:sz w:val="21"/>
          <w:szCs w:val="21"/>
          <w:lang w:val="en-ID" w:eastAsia="en-ID"/>
          <w14:ligatures w14:val="none"/>
          <w:rPrChange w:id="645"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users (</w:t>
      </w:r>
    </w:p>
    <w:p w14:paraId="7521C19F"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646"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647"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id </w:t>
      </w:r>
      <w:r w:rsidRPr="008F6775">
        <w:rPr>
          <w:rFonts w:ascii="Times New Roman" w:eastAsia="Times New Roman" w:hAnsi="Times New Roman" w:cs="Times New Roman"/>
          <w:kern w:val="0"/>
          <w:sz w:val="21"/>
          <w:szCs w:val="21"/>
          <w:lang w:val="en-ID" w:eastAsia="en-ID"/>
          <w14:ligatures w14:val="none"/>
          <w:rPrChange w:id="648"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INT</w:t>
      </w:r>
      <w:r w:rsidRPr="008F6775">
        <w:rPr>
          <w:rFonts w:ascii="Times New Roman" w:eastAsia="Times New Roman" w:hAnsi="Times New Roman" w:cs="Times New Roman"/>
          <w:kern w:val="0"/>
          <w:sz w:val="21"/>
          <w:szCs w:val="21"/>
          <w:lang w:val="en-ID" w:eastAsia="en-ID"/>
          <w14:ligatures w14:val="none"/>
          <w:rPrChange w:id="649"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AUTO_INCREMENT </w:t>
      </w:r>
      <w:r w:rsidRPr="008F6775">
        <w:rPr>
          <w:rFonts w:ascii="Times New Roman" w:eastAsia="Times New Roman" w:hAnsi="Times New Roman" w:cs="Times New Roman"/>
          <w:kern w:val="0"/>
          <w:sz w:val="21"/>
          <w:szCs w:val="21"/>
          <w:lang w:val="en-ID" w:eastAsia="en-ID"/>
          <w14:ligatures w14:val="none"/>
          <w:rPrChange w:id="650"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PRIMARY KEY</w:t>
      </w:r>
      <w:r w:rsidRPr="008F6775">
        <w:rPr>
          <w:rFonts w:ascii="Times New Roman" w:eastAsia="Times New Roman" w:hAnsi="Times New Roman" w:cs="Times New Roman"/>
          <w:kern w:val="0"/>
          <w:sz w:val="21"/>
          <w:szCs w:val="21"/>
          <w:lang w:val="en-ID" w:eastAsia="en-ID"/>
          <w14:ligatures w14:val="none"/>
          <w:rPrChange w:id="651"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2B0DE6C6"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652"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653"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654"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name</w:t>
      </w:r>
      <w:r w:rsidRPr="008F6775">
        <w:rPr>
          <w:rFonts w:ascii="Times New Roman" w:eastAsia="Times New Roman" w:hAnsi="Times New Roman" w:cs="Times New Roman"/>
          <w:kern w:val="0"/>
          <w:sz w:val="21"/>
          <w:szCs w:val="21"/>
          <w:lang w:val="en-ID" w:eastAsia="en-ID"/>
          <w14:ligatures w14:val="none"/>
          <w:rPrChange w:id="655"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656"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VARCHAR</w:t>
      </w:r>
      <w:r w:rsidRPr="008F6775">
        <w:rPr>
          <w:rFonts w:ascii="Times New Roman" w:eastAsia="Times New Roman" w:hAnsi="Times New Roman" w:cs="Times New Roman"/>
          <w:kern w:val="0"/>
          <w:sz w:val="21"/>
          <w:szCs w:val="21"/>
          <w:lang w:val="en-ID" w:eastAsia="en-ID"/>
          <w14:ligatures w14:val="none"/>
          <w:rPrChange w:id="657"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r w:rsidRPr="008F6775">
        <w:rPr>
          <w:rFonts w:ascii="Times New Roman" w:eastAsia="Times New Roman" w:hAnsi="Times New Roman" w:cs="Times New Roman"/>
          <w:kern w:val="0"/>
          <w:sz w:val="21"/>
          <w:szCs w:val="21"/>
          <w:lang w:val="en-ID" w:eastAsia="en-ID"/>
          <w14:ligatures w14:val="none"/>
          <w:rPrChange w:id="658" w:author="Lingga Safitri" w:date="2025-07-01T17:21:00Z" w16du:dateUtc="2025-07-01T10:21:00Z">
            <w:rPr>
              <w:rFonts w:ascii="Times New Roman" w:eastAsia="Times New Roman" w:hAnsi="Times New Roman" w:cs="Times New Roman"/>
              <w:color w:val="79C0FF"/>
              <w:kern w:val="0"/>
              <w:sz w:val="21"/>
              <w:szCs w:val="21"/>
              <w:lang w:val="en-ID" w:eastAsia="en-ID"/>
              <w14:ligatures w14:val="none"/>
            </w:rPr>
          </w:rPrChange>
        </w:rPr>
        <w:t>255</w:t>
      </w:r>
      <w:r w:rsidRPr="008F6775">
        <w:rPr>
          <w:rFonts w:ascii="Times New Roman" w:eastAsia="Times New Roman" w:hAnsi="Times New Roman" w:cs="Times New Roman"/>
          <w:kern w:val="0"/>
          <w:sz w:val="21"/>
          <w:szCs w:val="21"/>
          <w:lang w:val="en-ID" w:eastAsia="en-ID"/>
          <w14:ligatures w14:val="none"/>
          <w:rPrChange w:id="659"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4F5B1711"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660"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661"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662"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role</w:t>
      </w:r>
      <w:r w:rsidRPr="008F6775">
        <w:rPr>
          <w:rFonts w:ascii="Times New Roman" w:eastAsia="Times New Roman" w:hAnsi="Times New Roman" w:cs="Times New Roman"/>
          <w:kern w:val="0"/>
          <w:sz w:val="21"/>
          <w:szCs w:val="21"/>
          <w:lang w:val="en-ID" w:eastAsia="en-ID"/>
          <w14:ligatures w14:val="none"/>
          <w:rPrChange w:id="663"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ENUM(</w:t>
      </w:r>
      <w:r w:rsidRPr="008F6775">
        <w:rPr>
          <w:rFonts w:ascii="Times New Roman" w:eastAsia="Times New Roman" w:hAnsi="Times New Roman" w:cs="Times New Roman"/>
          <w:kern w:val="0"/>
          <w:sz w:val="21"/>
          <w:szCs w:val="21"/>
          <w:lang w:val="en-ID" w:eastAsia="en-ID"/>
          <w14:ligatures w14:val="none"/>
          <w:rPrChange w:id="664" w:author="Lingga Safitri" w:date="2025-07-01T17:21:00Z" w16du:dateUtc="2025-07-01T10:21:00Z">
            <w:rPr>
              <w:rFonts w:ascii="Times New Roman" w:eastAsia="Times New Roman" w:hAnsi="Times New Roman" w:cs="Times New Roman"/>
              <w:color w:val="A5D6FF"/>
              <w:kern w:val="0"/>
              <w:sz w:val="21"/>
              <w:szCs w:val="21"/>
              <w:lang w:val="en-ID" w:eastAsia="en-ID"/>
              <w14:ligatures w14:val="none"/>
            </w:rPr>
          </w:rPrChange>
        </w:rPr>
        <w:t>'admin'</w:t>
      </w:r>
      <w:r w:rsidRPr="008F6775">
        <w:rPr>
          <w:rFonts w:ascii="Times New Roman" w:eastAsia="Times New Roman" w:hAnsi="Times New Roman" w:cs="Times New Roman"/>
          <w:kern w:val="0"/>
          <w:sz w:val="21"/>
          <w:szCs w:val="21"/>
          <w:lang w:val="en-ID" w:eastAsia="en-ID"/>
          <w14:ligatures w14:val="none"/>
          <w:rPrChange w:id="665"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666" w:author="Lingga Safitri" w:date="2025-07-01T17:21:00Z" w16du:dateUtc="2025-07-01T10:21:00Z">
            <w:rPr>
              <w:rFonts w:ascii="Times New Roman" w:eastAsia="Times New Roman" w:hAnsi="Times New Roman" w:cs="Times New Roman"/>
              <w:color w:val="A5D6FF"/>
              <w:kern w:val="0"/>
              <w:sz w:val="21"/>
              <w:szCs w:val="21"/>
              <w:lang w:val="en-ID" w:eastAsia="en-ID"/>
              <w14:ligatures w14:val="none"/>
            </w:rPr>
          </w:rPrChange>
        </w:rPr>
        <w:t>'patient'</w:t>
      </w:r>
      <w:r w:rsidRPr="008F6775">
        <w:rPr>
          <w:rFonts w:ascii="Times New Roman" w:eastAsia="Times New Roman" w:hAnsi="Times New Roman" w:cs="Times New Roman"/>
          <w:kern w:val="0"/>
          <w:sz w:val="21"/>
          <w:szCs w:val="21"/>
          <w:lang w:val="en-ID" w:eastAsia="en-ID"/>
          <w14:ligatures w14:val="none"/>
          <w:rPrChange w:id="667"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7490B88C"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668"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669"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username </w:t>
      </w:r>
      <w:r w:rsidRPr="008F6775">
        <w:rPr>
          <w:rFonts w:ascii="Times New Roman" w:eastAsia="Times New Roman" w:hAnsi="Times New Roman" w:cs="Times New Roman"/>
          <w:kern w:val="0"/>
          <w:sz w:val="21"/>
          <w:szCs w:val="21"/>
          <w:lang w:val="en-ID" w:eastAsia="en-ID"/>
          <w14:ligatures w14:val="none"/>
          <w:rPrChange w:id="670"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VARCHAR</w:t>
      </w:r>
      <w:r w:rsidRPr="008F6775">
        <w:rPr>
          <w:rFonts w:ascii="Times New Roman" w:eastAsia="Times New Roman" w:hAnsi="Times New Roman" w:cs="Times New Roman"/>
          <w:kern w:val="0"/>
          <w:sz w:val="21"/>
          <w:szCs w:val="21"/>
          <w:lang w:val="en-ID" w:eastAsia="en-ID"/>
          <w14:ligatures w14:val="none"/>
          <w:rPrChange w:id="671"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r w:rsidRPr="008F6775">
        <w:rPr>
          <w:rFonts w:ascii="Times New Roman" w:eastAsia="Times New Roman" w:hAnsi="Times New Roman" w:cs="Times New Roman"/>
          <w:kern w:val="0"/>
          <w:sz w:val="21"/>
          <w:szCs w:val="21"/>
          <w:lang w:val="en-ID" w:eastAsia="en-ID"/>
          <w14:ligatures w14:val="none"/>
          <w:rPrChange w:id="672" w:author="Lingga Safitri" w:date="2025-07-01T17:21:00Z" w16du:dateUtc="2025-07-01T10:21:00Z">
            <w:rPr>
              <w:rFonts w:ascii="Times New Roman" w:eastAsia="Times New Roman" w:hAnsi="Times New Roman" w:cs="Times New Roman"/>
              <w:color w:val="79C0FF"/>
              <w:kern w:val="0"/>
              <w:sz w:val="21"/>
              <w:szCs w:val="21"/>
              <w:lang w:val="en-ID" w:eastAsia="en-ID"/>
              <w14:ligatures w14:val="none"/>
            </w:rPr>
          </w:rPrChange>
        </w:rPr>
        <w:t>255</w:t>
      </w:r>
      <w:r w:rsidRPr="008F6775">
        <w:rPr>
          <w:rFonts w:ascii="Times New Roman" w:eastAsia="Times New Roman" w:hAnsi="Times New Roman" w:cs="Times New Roman"/>
          <w:kern w:val="0"/>
          <w:sz w:val="21"/>
          <w:szCs w:val="21"/>
          <w:lang w:val="en-ID" w:eastAsia="en-ID"/>
          <w14:ligatures w14:val="none"/>
          <w:rPrChange w:id="673"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674"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UNIQUE</w:t>
      </w:r>
      <w:r w:rsidRPr="008F6775">
        <w:rPr>
          <w:rFonts w:ascii="Times New Roman" w:eastAsia="Times New Roman" w:hAnsi="Times New Roman" w:cs="Times New Roman"/>
          <w:kern w:val="0"/>
          <w:sz w:val="21"/>
          <w:szCs w:val="21"/>
          <w:lang w:val="en-ID" w:eastAsia="en-ID"/>
          <w14:ligatures w14:val="none"/>
          <w:rPrChange w:id="675"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6F04B6BC"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676"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677"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678"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password</w:t>
      </w:r>
      <w:r w:rsidRPr="008F6775">
        <w:rPr>
          <w:rFonts w:ascii="Times New Roman" w:eastAsia="Times New Roman" w:hAnsi="Times New Roman" w:cs="Times New Roman"/>
          <w:kern w:val="0"/>
          <w:sz w:val="21"/>
          <w:szCs w:val="21"/>
          <w:lang w:val="en-ID" w:eastAsia="en-ID"/>
          <w14:ligatures w14:val="none"/>
          <w:rPrChange w:id="679"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680"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VARCHAR</w:t>
      </w:r>
      <w:r w:rsidRPr="008F6775">
        <w:rPr>
          <w:rFonts w:ascii="Times New Roman" w:eastAsia="Times New Roman" w:hAnsi="Times New Roman" w:cs="Times New Roman"/>
          <w:kern w:val="0"/>
          <w:sz w:val="21"/>
          <w:szCs w:val="21"/>
          <w:lang w:val="en-ID" w:eastAsia="en-ID"/>
          <w14:ligatures w14:val="none"/>
          <w:rPrChange w:id="681"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r w:rsidRPr="008F6775">
        <w:rPr>
          <w:rFonts w:ascii="Times New Roman" w:eastAsia="Times New Roman" w:hAnsi="Times New Roman" w:cs="Times New Roman"/>
          <w:kern w:val="0"/>
          <w:sz w:val="21"/>
          <w:szCs w:val="21"/>
          <w:lang w:val="en-ID" w:eastAsia="en-ID"/>
          <w14:ligatures w14:val="none"/>
          <w:rPrChange w:id="682" w:author="Lingga Safitri" w:date="2025-07-01T17:21:00Z" w16du:dateUtc="2025-07-01T10:21:00Z">
            <w:rPr>
              <w:rFonts w:ascii="Times New Roman" w:eastAsia="Times New Roman" w:hAnsi="Times New Roman" w:cs="Times New Roman"/>
              <w:color w:val="79C0FF"/>
              <w:kern w:val="0"/>
              <w:sz w:val="21"/>
              <w:szCs w:val="21"/>
              <w:lang w:val="en-ID" w:eastAsia="en-ID"/>
              <w14:ligatures w14:val="none"/>
            </w:rPr>
          </w:rPrChange>
        </w:rPr>
        <w:t>255</w:t>
      </w:r>
      <w:r w:rsidRPr="008F6775">
        <w:rPr>
          <w:rFonts w:ascii="Times New Roman" w:eastAsia="Times New Roman" w:hAnsi="Times New Roman" w:cs="Times New Roman"/>
          <w:kern w:val="0"/>
          <w:sz w:val="21"/>
          <w:szCs w:val="21"/>
          <w:lang w:val="en-ID" w:eastAsia="en-ID"/>
          <w14:ligatures w14:val="none"/>
          <w:rPrChange w:id="683"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22E34F72"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684"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685"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welcome_sent </w:t>
      </w:r>
      <w:r w:rsidRPr="008F6775">
        <w:rPr>
          <w:rFonts w:ascii="Times New Roman" w:eastAsia="Times New Roman" w:hAnsi="Times New Roman" w:cs="Times New Roman"/>
          <w:kern w:val="0"/>
          <w:sz w:val="21"/>
          <w:szCs w:val="21"/>
          <w:lang w:val="en-ID" w:eastAsia="en-ID"/>
          <w14:ligatures w14:val="none"/>
          <w:rPrChange w:id="686"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BOOLEAN</w:t>
      </w:r>
      <w:r w:rsidRPr="008F6775">
        <w:rPr>
          <w:rFonts w:ascii="Times New Roman" w:eastAsia="Times New Roman" w:hAnsi="Times New Roman" w:cs="Times New Roman"/>
          <w:kern w:val="0"/>
          <w:sz w:val="21"/>
          <w:szCs w:val="21"/>
          <w:lang w:val="en-ID" w:eastAsia="en-ID"/>
          <w14:ligatures w14:val="none"/>
          <w:rPrChange w:id="687"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688"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DEFAULT</w:t>
      </w:r>
      <w:r w:rsidRPr="008F6775">
        <w:rPr>
          <w:rFonts w:ascii="Times New Roman" w:eastAsia="Times New Roman" w:hAnsi="Times New Roman" w:cs="Times New Roman"/>
          <w:kern w:val="0"/>
          <w:sz w:val="21"/>
          <w:szCs w:val="21"/>
          <w:lang w:val="en-ID" w:eastAsia="en-ID"/>
          <w14:ligatures w14:val="none"/>
          <w:rPrChange w:id="689"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FALSE</w:t>
      </w:r>
    </w:p>
    <w:p w14:paraId="056B99B7"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690"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691"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0BF4B808"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692"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p>
    <w:p w14:paraId="4644C760"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693"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694"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CREATE</w:t>
      </w:r>
      <w:r w:rsidRPr="008F6775">
        <w:rPr>
          <w:rFonts w:ascii="Times New Roman" w:eastAsia="Times New Roman" w:hAnsi="Times New Roman" w:cs="Times New Roman"/>
          <w:kern w:val="0"/>
          <w:sz w:val="21"/>
          <w:szCs w:val="21"/>
          <w:lang w:val="en-ID" w:eastAsia="en-ID"/>
          <w14:ligatures w14:val="none"/>
          <w:rPrChange w:id="695"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696"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TABLE</w:t>
      </w:r>
      <w:r w:rsidRPr="008F6775">
        <w:rPr>
          <w:rFonts w:ascii="Times New Roman" w:eastAsia="Times New Roman" w:hAnsi="Times New Roman" w:cs="Times New Roman"/>
          <w:kern w:val="0"/>
          <w:sz w:val="21"/>
          <w:szCs w:val="21"/>
          <w:lang w:val="en-ID" w:eastAsia="en-ID"/>
          <w14:ligatures w14:val="none"/>
          <w:rPrChange w:id="697"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698" w:author="Lingga Safitri" w:date="2025-07-01T17:21:00Z" w16du:dateUtc="2025-07-01T10:21:00Z">
            <w:rPr>
              <w:rFonts w:ascii="Times New Roman" w:eastAsia="Times New Roman" w:hAnsi="Times New Roman" w:cs="Times New Roman"/>
              <w:color w:val="D2A8FF"/>
              <w:kern w:val="0"/>
              <w:sz w:val="21"/>
              <w:szCs w:val="21"/>
              <w:lang w:val="en-ID" w:eastAsia="en-ID"/>
              <w14:ligatures w14:val="none"/>
            </w:rPr>
          </w:rPrChange>
        </w:rPr>
        <w:t>IF</w:t>
      </w:r>
      <w:r w:rsidRPr="008F6775">
        <w:rPr>
          <w:rFonts w:ascii="Times New Roman" w:eastAsia="Times New Roman" w:hAnsi="Times New Roman" w:cs="Times New Roman"/>
          <w:kern w:val="0"/>
          <w:sz w:val="21"/>
          <w:szCs w:val="21"/>
          <w:lang w:val="en-ID" w:eastAsia="en-ID"/>
          <w14:ligatures w14:val="none"/>
          <w:rPrChange w:id="699"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700"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NOT</w:t>
      </w:r>
      <w:r w:rsidRPr="008F6775">
        <w:rPr>
          <w:rFonts w:ascii="Times New Roman" w:eastAsia="Times New Roman" w:hAnsi="Times New Roman" w:cs="Times New Roman"/>
          <w:kern w:val="0"/>
          <w:sz w:val="21"/>
          <w:szCs w:val="21"/>
          <w:lang w:val="en-ID" w:eastAsia="en-ID"/>
          <w14:ligatures w14:val="none"/>
          <w:rPrChange w:id="701"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702"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EXISTS</w:t>
      </w:r>
      <w:r w:rsidRPr="008F6775">
        <w:rPr>
          <w:rFonts w:ascii="Times New Roman" w:eastAsia="Times New Roman" w:hAnsi="Times New Roman" w:cs="Times New Roman"/>
          <w:kern w:val="0"/>
          <w:sz w:val="21"/>
          <w:szCs w:val="21"/>
          <w:lang w:val="en-ID" w:eastAsia="en-ID"/>
          <w14:ligatures w14:val="none"/>
          <w:rPrChange w:id="703"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doctors (</w:t>
      </w:r>
    </w:p>
    <w:p w14:paraId="57A177C1"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704"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705"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id </w:t>
      </w:r>
      <w:r w:rsidRPr="008F6775">
        <w:rPr>
          <w:rFonts w:ascii="Times New Roman" w:eastAsia="Times New Roman" w:hAnsi="Times New Roman" w:cs="Times New Roman"/>
          <w:kern w:val="0"/>
          <w:sz w:val="21"/>
          <w:szCs w:val="21"/>
          <w:lang w:val="en-ID" w:eastAsia="en-ID"/>
          <w14:ligatures w14:val="none"/>
          <w:rPrChange w:id="706"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INT</w:t>
      </w:r>
      <w:r w:rsidRPr="008F6775">
        <w:rPr>
          <w:rFonts w:ascii="Times New Roman" w:eastAsia="Times New Roman" w:hAnsi="Times New Roman" w:cs="Times New Roman"/>
          <w:kern w:val="0"/>
          <w:sz w:val="21"/>
          <w:szCs w:val="21"/>
          <w:lang w:val="en-ID" w:eastAsia="en-ID"/>
          <w14:ligatures w14:val="none"/>
          <w:rPrChange w:id="707"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AUTO_INCREMENT </w:t>
      </w:r>
      <w:r w:rsidRPr="008F6775">
        <w:rPr>
          <w:rFonts w:ascii="Times New Roman" w:eastAsia="Times New Roman" w:hAnsi="Times New Roman" w:cs="Times New Roman"/>
          <w:kern w:val="0"/>
          <w:sz w:val="21"/>
          <w:szCs w:val="21"/>
          <w:lang w:val="en-ID" w:eastAsia="en-ID"/>
          <w14:ligatures w14:val="none"/>
          <w:rPrChange w:id="708"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PRIMARY KEY</w:t>
      </w:r>
      <w:r w:rsidRPr="008F6775">
        <w:rPr>
          <w:rFonts w:ascii="Times New Roman" w:eastAsia="Times New Roman" w:hAnsi="Times New Roman" w:cs="Times New Roman"/>
          <w:kern w:val="0"/>
          <w:sz w:val="21"/>
          <w:szCs w:val="21"/>
          <w:lang w:val="en-ID" w:eastAsia="en-ID"/>
          <w14:ligatures w14:val="none"/>
          <w:rPrChange w:id="709"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687C04B2"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710"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711"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712"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name</w:t>
      </w:r>
      <w:r w:rsidRPr="008F6775">
        <w:rPr>
          <w:rFonts w:ascii="Times New Roman" w:eastAsia="Times New Roman" w:hAnsi="Times New Roman" w:cs="Times New Roman"/>
          <w:kern w:val="0"/>
          <w:sz w:val="21"/>
          <w:szCs w:val="21"/>
          <w:lang w:val="en-ID" w:eastAsia="en-ID"/>
          <w14:ligatures w14:val="none"/>
          <w:rPrChange w:id="713"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714"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VARCHAR</w:t>
      </w:r>
      <w:r w:rsidRPr="008F6775">
        <w:rPr>
          <w:rFonts w:ascii="Times New Roman" w:eastAsia="Times New Roman" w:hAnsi="Times New Roman" w:cs="Times New Roman"/>
          <w:kern w:val="0"/>
          <w:sz w:val="21"/>
          <w:szCs w:val="21"/>
          <w:lang w:val="en-ID" w:eastAsia="en-ID"/>
          <w14:ligatures w14:val="none"/>
          <w:rPrChange w:id="715"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r w:rsidRPr="008F6775">
        <w:rPr>
          <w:rFonts w:ascii="Times New Roman" w:eastAsia="Times New Roman" w:hAnsi="Times New Roman" w:cs="Times New Roman"/>
          <w:kern w:val="0"/>
          <w:sz w:val="21"/>
          <w:szCs w:val="21"/>
          <w:lang w:val="en-ID" w:eastAsia="en-ID"/>
          <w14:ligatures w14:val="none"/>
          <w:rPrChange w:id="716" w:author="Lingga Safitri" w:date="2025-07-01T17:21:00Z" w16du:dateUtc="2025-07-01T10:21:00Z">
            <w:rPr>
              <w:rFonts w:ascii="Times New Roman" w:eastAsia="Times New Roman" w:hAnsi="Times New Roman" w:cs="Times New Roman"/>
              <w:color w:val="79C0FF"/>
              <w:kern w:val="0"/>
              <w:sz w:val="21"/>
              <w:szCs w:val="21"/>
              <w:lang w:val="en-ID" w:eastAsia="en-ID"/>
              <w14:ligatures w14:val="none"/>
            </w:rPr>
          </w:rPrChange>
        </w:rPr>
        <w:t>255</w:t>
      </w:r>
      <w:r w:rsidRPr="008F6775">
        <w:rPr>
          <w:rFonts w:ascii="Times New Roman" w:eastAsia="Times New Roman" w:hAnsi="Times New Roman" w:cs="Times New Roman"/>
          <w:kern w:val="0"/>
          <w:sz w:val="21"/>
          <w:szCs w:val="21"/>
          <w:lang w:val="en-ID" w:eastAsia="en-ID"/>
          <w14:ligatures w14:val="none"/>
          <w:rPrChange w:id="717"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78CD1BD8"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718"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719"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specialization </w:t>
      </w:r>
      <w:r w:rsidRPr="008F6775">
        <w:rPr>
          <w:rFonts w:ascii="Times New Roman" w:eastAsia="Times New Roman" w:hAnsi="Times New Roman" w:cs="Times New Roman"/>
          <w:kern w:val="0"/>
          <w:sz w:val="21"/>
          <w:szCs w:val="21"/>
          <w:lang w:val="en-ID" w:eastAsia="en-ID"/>
          <w14:ligatures w14:val="none"/>
          <w:rPrChange w:id="720"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VARCHAR</w:t>
      </w:r>
      <w:r w:rsidRPr="008F6775">
        <w:rPr>
          <w:rFonts w:ascii="Times New Roman" w:eastAsia="Times New Roman" w:hAnsi="Times New Roman" w:cs="Times New Roman"/>
          <w:kern w:val="0"/>
          <w:sz w:val="21"/>
          <w:szCs w:val="21"/>
          <w:lang w:val="en-ID" w:eastAsia="en-ID"/>
          <w14:ligatures w14:val="none"/>
          <w:rPrChange w:id="721"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r w:rsidRPr="008F6775">
        <w:rPr>
          <w:rFonts w:ascii="Times New Roman" w:eastAsia="Times New Roman" w:hAnsi="Times New Roman" w:cs="Times New Roman"/>
          <w:kern w:val="0"/>
          <w:sz w:val="21"/>
          <w:szCs w:val="21"/>
          <w:lang w:val="en-ID" w:eastAsia="en-ID"/>
          <w14:ligatures w14:val="none"/>
          <w:rPrChange w:id="722" w:author="Lingga Safitri" w:date="2025-07-01T17:21:00Z" w16du:dateUtc="2025-07-01T10:21:00Z">
            <w:rPr>
              <w:rFonts w:ascii="Times New Roman" w:eastAsia="Times New Roman" w:hAnsi="Times New Roman" w:cs="Times New Roman"/>
              <w:color w:val="79C0FF"/>
              <w:kern w:val="0"/>
              <w:sz w:val="21"/>
              <w:szCs w:val="21"/>
              <w:lang w:val="en-ID" w:eastAsia="en-ID"/>
              <w14:ligatures w14:val="none"/>
            </w:rPr>
          </w:rPrChange>
        </w:rPr>
        <w:t>255</w:t>
      </w:r>
      <w:r w:rsidRPr="008F6775">
        <w:rPr>
          <w:rFonts w:ascii="Times New Roman" w:eastAsia="Times New Roman" w:hAnsi="Times New Roman" w:cs="Times New Roman"/>
          <w:kern w:val="0"/>
          <w:sz w:val="21"/>
          <w:szCs w:val="21"/>
          <w:lang w:val="en-ID" w:eastAsia="en-ID"/>
          <w14:ligatures w14:val="none"/>
          <w:rPrChange w:id="723"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6FB21EFC"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724"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725"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phone </w:t>
      </w:r>
      <w:r w:rsidRPr="008F6775">
        <w:rPr>
          <w:rFonts w:ascii="Times New Roman" w:eastAsia="Times New Roman" w:hAnsi="Times New Roman" w:cs="Times New Roman"/>
          <w:kern w:val="0"/>
          <w:sz w:val="21"/>
          <w:szCs w:val="21"/>
          <w:lang w:val="en-ID" w:eastAsia="en-ID"/>
          <w14:ligatures w14:val="none"/>
          <w:rPrChange w:id="726"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VARCHAR</w:t>
      </w:r>
      <w:r w:rsidRPr="008F6775">
        <w:rPr>
          <w:rFonts w:ascii="Times New Roman" w:eastAsia="Times New Roman" w:hAnsi="Times New Roman" w:cs="Times New Roman"/>
          <w:kern w:val="0"/>
          <w:sz w:val="21"/>
          <w:szCs w:val="21"/>
          <w:lang w:val="en-ID" w:eastAsia="en-ID"/>
          <w14:ligatures w14:val="none"/>
          <w:rPrChange w:id="727"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r w:rsidRPr="008F6775">
        <w:rPr>
          <w:rFonts w:ascii="Times New Roman" w:eastAsia="Times New Roman" w:hAnsi="Times New Roman" w:cs="Times New Roman"/>
          <w:kern w:val="0"/>
          <w:sz w:val="21"/>
          <w:szCs w:val="21"/>
          <w:lang w:val="en-ID" w:eastAsia="en-ID"/>
          <w14:ligatures w14:val="none"/>
          <w:rPrChange w:id="728" w:author="Lingga Safitri" w:date="2025-07-01T17:21:00Z" w16du:dateUtc="2025-07-01T10:21:00Z">
            <w:rPr>
              <w:rFonts w:ascii="Times New Roman" w:eastAsia="Times New Roman" w:hAnsi="Times New Roman" w:cs="Times New Roman"/>
              <w:color w:val="79C0FF"/>
              <w:kern w:val="0"/>
              <w:sz w:val="21"/>
              <w:szCs w:val="21"/>
              <w:lang w:val="en-ID" w:eastAsia="en-ID"/>
              <w14:ligatures w14:val="none"/>
            </w:rPr>
          </w:rPrChange>
        </w:rPr>
        <w:t>50</w:t>
      </w:r>
      <w:r w:rsidRPr="008F6775">
        <w:rPr>
          <w:rFonts w:ascii="Times New Roman" w:eastAsia="Times New Roman" w:hAnsi="Times New Roman" w:cs="Times New Roman"/>
          <w:kern w:val="0"/>
          <w:sz w:val="21"/>
          <w:szCs w:val="21"/>
          <w:lang w:val="en-ID" w:eastAsia="en-ID"/>
          <w14:ligatures w14:val="none"/>
          <w:rPrChange w:id="729"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1F5B8A95"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730"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731"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photo_url </w:t>
      </w:r>
      <w:r w:rsidRPr="008F6775">
        <w:rPr>
          <w:rFonts w:ascii="Times New Roman" w:eastAsia="Times New Roman" w:hAnsi="Times New Roman" w:cs="Times New Roman"/>
          <w:kern w:val="0"/>
          <w:sz w:val="21"/>
          <w:szCs w:val="21"/>
          <w:lang w:val="en-ID" w:eastAsia="en-ID"/>
          <w14:ligatures w14:val="none"/>
          <w:rPrChange w:id="732"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TEXT</w:t>
      </w:r>
      <w:r w:rsidRPr="008F6775">
        <w:rPr>
          <w:rFonts w:ascii="Times New Roman" w:eastAsia="Times New Roman" w:hAnsi="Times New Roman" w:cs="Times New Roman"/>
          <w:kern w:val="0"/>
          <w:sz w:val="21"/>
          <w:szCs w:val="21"/>
          <w:lang w:val="en-ID" w:eastAsia="en-ID"/>
          <w14:ligatures w14:val="none"/>
          <w:rPrChange w:id="733"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15E0324D"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734"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735"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welcome_sent </w:t>
      </w:r>
      <w:r w:rsidRPr="008F6775">
        <w:rPr>
          <w:rFonts w:ascii="Times New Roman" w:eastAsia="Times New Roman" w:hAnsi="Times New Roman" w:cs="Times New Roman"/>
          <w:kern w:val="0"/>
          <w:sz w:val="21"/>
          <w:szCs w:val="21"/>
          <w:lang w:val="en-ID" w:eastAsia="en-ID"/>
          <w14:ligatures w14:val="none"/>
          <w:rPrChange w:id="736"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BOOLEAN</w:t>
      </w:r>
      <w:r w:rsidRPr="008F6775">
        <w:rPr>
          <w:rFonts w:ascii="Times New Roman" w:eastAsia="Times New Roman" w:hAnsi="Times New Roman" w:cs="Times New Roman"/>
          <w:kern w:val="0"/>
          <w:sz w:val="21"/>
          <w:szCs w:val="21"/>
          <w:lang w:val="en-ID" w:eastAsia="en-ID"/>
          <w14:ligatures w14:val="none"/>
          <w:rPrChange w:id="737"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738"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DEFAULT</w:t>
      </w:r>
      <w:r w:rsidRPr="008F6775">
        <w:rPr>
          <w:rFonts w:ascii="Times New Roman" w:eastAsia="Times New Roman" w:hAnsi="Times New Roman" w:cs="Times New Roman"/>
          <w:kern w:val="0"/>
          <w:sz w:val="21"/>
          <w:szCs w:val="21"/>
          <w:lang w:val="en-ID" w:eastAsia="en-ID"/>
          <w14:ligatures w14:val="none"/>
          <w:rPrChange w:id="739"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FALSE</w:t>
      </w:r>
    </w:p>
    <w:p w14:paraId="54F661FA"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740"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741"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0B19A1E5"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742"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p>
    <w:p w14:paraId="71647B25"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743"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744"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CREATE</w:t>
      </w:r>
      <w:r w:rsidRPr="008F6775">
        <w:rPr>
          <w:rFonts w:ascii="Times New Roman" w:eastAsia="Times New Roman" w:hAnsi="Times New Roman" w:cs="Times New Roman"/>
          <w:kern w:val="0"/>
          <w:sz w:val="21"/>
          <w:szCs w:val="21"/>
          <w:lang w:val="en-ID" w:eastAsia="en-ID"/>
          <w14:ligatures w14:val="none"/>
          <w:rPrChange w:id="745"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746"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TABLE</w:t>
      </w:r>
      <w:r w:rsidRPr="008F6775">
        <w:rPr>
          <w:rFonts w:ascii="Times New Roman" w:eastAsia="Times New Roman" w:hAnsi="Times New Roman" w:cs="Times New Roman"/>
          <w:kern w:val="0"/>
          <w:sz w:val="21"/>
          <w:szCs w:val="21"/>
          <w:lang w:val="en-ID" w:eastAsia="en-ID"/>
          <w14:ligatures w14:val="none"/>
          <w:rPrChange w:id="747"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748" w:author="Lingga Safitri" w:date="2025-07-01T17:21:00Z" w16du:dateUtc="2025-07-01T10:21:00Z">
            <w:rPr>
              <w:rFonts w:ascii="Times New Roman" w:eastAsia="Times New Roman" w:hAnsi="Times New Roman" w:cs="Times New Roman"/>
              <w:color w:val="D2A8FF"/>
              <w:kern w:val="0"/>
              <w:sz w:val="21"/>
              <w:szCs w:val="21"/>
              <w:lang w:val="en-ID" w:eastAsia="en-ID"/>
              <w14:ligatures w14:val="none"/>
            </w:rPr>
          </w:rPrChange>
        </w:rPr>
        <w:t>IF</w:t>
      </w:r>
      <w:r w:rsidRPr="008F6775">
        <w:rPr>
          <w:rFonts w:ascii="Times New Roman" w:eastAsia="Times New Roman" w:hAnsi="Times New Roman" w:cs="Times New Roman"/>
          <w:kern w:val="0"/>
          <w:sz w:val="21"/>
          <w:szCs w:val="21"/>
          <w:lang w:val="en-ID" w:eastAsia="en-ID"/>
          <w14:ligatures w14:val="none"/>
          <w:rPrChange w:id="749"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750"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NOT</w:t>
      </w:r>
      <w:r w:rsidRPr="008F6775">
        <w:rPr>
          <w:rFonts w:ascii="Times New Roman" w:eastAsia="Times New Roman" w:hAnsi="Times New Roman" w:cs="Times New Roman"/>
          <w:kern w:val="0"/>
          <w:sz w:val="21"/>
          <w:szCs w:val="21"/>
          <w:lang w:val="en-ID" w:eastAsia="en-ID"/>
          <w14:ligatures w14:val="none"/>
          <w:rPrChange w:id="751"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752"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EXISTS</w:t>
      </w:r>
      <w:r w:rsidRPr="008F6775">
        <w:rPr>
          <w:rFonts w:ascii="Times New Roman" w:eastAsia="Times New Roman" w:hAnsi="Times New Roman" w:cs="Times New Roman"/>
          <w:kern w:val="0"/>
          <w:sz w:val="21"/>
          <w:szCs w:val="21"/>
          <w:lang w:val="en-ID" w:eastAsia="en-ID"/>
          <w14:ligatures w14:val="none"/>
          <w:rPrChange w:id="753"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bookings (</w:t>
      </w:r>
    </w:p>
    <w:p w14:paraId="36D53A0C"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754"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755"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id </w:t>
      </w:r>
      <w:r w:rsidRPr="008F6775">
        <w:rPr>
          <w:rFonts w:ascii="Times New Roman" w:eastAsia="Times New Roman" w:hAnsi="Times New Roman" w:cs="Times New Roman"/>
          <w:kern w:val="0"/>
          <w:sz w:val="21"/>
          <w:szCs w:val="21"/>
          <w:lang w:val="en-ID" w:eastAsia="en-ID"/>
          <w14:ligatures w14:val="none"/>
          <w:rPrChange w:id="756"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INT</w:t>
      </w:r>
      <w:r w:rsidRPr="008F6775">
        <w:rPr>
          <w:rFonts w:ascii="Times New Roman" w:eastAsia="Times New Roman" w:hAnsi="Times New Roman" w:cs="Times New Roman"/>
          <w:kern w:val="0"/>
          <w:sz w:val="21"/>
          <w:szCs w:val="21"/>
          <w:lang w:val="en-ID" w:eastAsia="en-ID"/>
          <w14:ligatures w14:val="none"/>
          <w:rPrChange w:id="757"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AUTO_INCREMENT </w:t>
      </w:r>
      <w:r w:rsidRPr="008F6775">
        <w:rPr>
          <w:rFonts w:ascii="Times New Roman" w:eastAsia="Times New Roman" w:hAnsi="Times New Roman" w:cs="Times New Roman"/>
          <w:kern w:val="0"/>
          <w:sz w:val="21"/>
          <w:szCs w:val="21"/>
          <w:lang w:val="en-ID" w:eastAsia="en-ID"/>
          <w14:ligatures w14:val="none"/>
          <w:rPrChange w:id="758"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PRIMARY KEY</w:t>
      </w:r>
      <w:r w:rsidRPr="008F6775">
        <w:rPr>
          <w:rFonts w:ascii="Times New Roman" w:eastAsia="Times New Roman" w:hAnsi="Times New Roman" w:cs="Times New Roman"/>
          <w:kern w:val="0"/>
          <w:sz w:val="21"/>
          <w:szCs w:val="21"/>
          <w:lang w:val="en-ID" w:eastAsia="en-ID"/>
          <w14:ligatures w14:val="none"/>
          <w:rPrChange w:id="759"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2D209EB9"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760"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761"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user_id </w:t>
      </w:r>
      <w:r w:rsidRPr="008F6775">
        <w:rPr>
          <w:rFonts w:ascii="Times New Roman" w:eastAsia="Times New Roman" w:hAnsi="Times New Roman" w:cs="Times New Roman"/>
          <w:kern w:val="0"/>
          <w:sz w:val="21"/>
          <w:szCs w:val="21"/>
          <w:lang w:val="en-ID" w:eastAsia="en-ID"/>
          <w14:ligatures w14:val="none"/>
          <w:rPrChange w:id="762"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INT</w:t>
      </w:r>
      <w:r w:rsidRPr="008F6775">
        <w:rPr>
          <w:rFonts w:ascii="Times New Roman" w:eastAsia="Times New Roman" w:hAnsi="Times New Roman" w:cs="Times New Roman"/>
          <w:kern w:val="0"/>
          <w:sz w:val="21"/>
          <w:szCs w:val="21"/>
          <w:lang w:val="en-ID" w:eastAsia="en-ID"/>
          <w14:ligatures w14:val="none"/>
          <w:rPrChange w:id="763"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5775FA2B"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764"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765"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doctor_id </w:t>
      </w:r>
      <w:r w:rsidRPr="008F6775">
        <w:rPr>
          <w:rFonts w:ascii="Times New Roman" w:eastAsia="Times New Roman" w:hAnsi="Times New Roman" w:cs="Times New Roman"/>
          <w:kern w:val="0"/>
          <w:sz w:val="21"/>
          <w:szCs w:val="21"/>
          <w:lang w:val="en-ID" w:eastAsia="en-ID"/>
          <w14:ligatures w14:val="none"/>
          <w:rPrChange w:id="766"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INT</w:t>
      </w:r>
      <w:r w:rsidRPr="008F6775">
        <w:rPr>
          <w:rFonts w:ascii="Times New Roman" w:eastAsia="Times New Roman" w:hAnsi="Times New Roman" w:cs="Times New Roman"/>
          <w:kern w:val="0"/>
          <w:sz w:val="21"/>
          <w:szCs w:val="21"/>
          <w:lang w:val="en-ID" w:eastAsia="en-ID"/>
          <w14:ligatures w14:val="none"/>
          <w:rPrChange w:id="767"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640B3117"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768"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769"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770"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message</w:t>
      </w:r>
      <w:r w:rsidRPr="008F6775">
        <w:rPr>
          <w:rFonts w:ascii="Times New Roman" w:eastAsia="Times New Roman" w:hAnsi="Times New Roman" w:cs="Times New Roman"/>
          <w:kern w:val="0"/>
          <w:sz w:val="21"/>
          <w:szCs w:val="21"/>
          <w:lang w:val="en-ID" w:eastAsia="en-ID"/>
          <w14:ligatures w14:val="none"/>
          <w:rPrChange w:id="771"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772"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TEXT</w:t>
      </w:r>
      <w:r w:rsidRPr="008F6775">
        <w:rPr>
          <w:rFonts w:ascii="Times New Roman" w:eastAsia="Times New Roman" w:hAnsi="Times New Roman" w:cs="Times New Roman"/>
          <w:kern w:val="0"/>
          <w:sz w:val="21"/>
          <w:szCs w:val="21"/>
          <w:lang w:val="en-ID" w:eastAsia="en-ID"/>
          <w14:ligatures w14:val="none"/>
          <w:rPrChange w:id="773"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1C6727A8"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774"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775"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created_at </w:t>
      </w:r>
      <w:r w:rsidRPr="008F6775">
        <w:rPr>
          <w:rFonts w:ascii="Times New Roman" w:eastAsia="Times New Roman" w:hAnsi="Times New Roman" w:cs="Times New Roman"/>
          <w:kern w:val="0"/>
          <w:sz w:val="21"/>
          <w:szCs w:val="21"/>
          <w:lang w:val="en-ID" w:eastAsia="en-ID"/>
          <w14:ligatures w14:val="none"/>
          <w:rPrChange w:id="776"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DATETIME</w:t>
      </w:r>
      <w:r w:rsidRPr="008F6775">
        <w:rPr>
          <w:rFonts w:ascii="Times New Roman" w:eastAsia="Times New Roman" w:hAnsi="Times New Roman" w:cs="Times New Roman"/>
          <w:kern w:val="0"/>
          <w:sz w:val="21"/>
          <w:szCs w:val="21"/>
          <w:lang w:val="en-ID" w:eastAsia="en-ID"/>
          <w14:ligatures w14:val="none"/>
          <w:rPrChange w:id="777"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778"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DEFAULT</w:t>
      </w:r>
      <w:r w:rsidRPr="008F6775">
        <w:rPr>
          <w:rFonts w:ascii="Times New Roman" w:eastAsia="Times New Roman" w:hAnsi="Times New Roman" w:cs="Times New Roman"/>
          <w:kern w:val="0"/>
          <w:sz w:val="21"/>
          <w:szCs w:val="21"/>
          <w:lang w:val="en-ID" w:eastAsia="en-ID"/>
          <w14:ligatures w14:val="none"/>
          <w:rPrChange w:id="779"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CURRENT_TIMESTAMP,</w:t>
      </w:r>
    </w:p>
    <w:p w14:paraId="3C692BE0"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780"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781"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is_active </w:t>
      </w:r>
      <w:r w:rsidRPr="008F6775">
        <w:rPr>
          <w:rFonts w:ascii="Times New Roman" w:eastAsia="Times New Roman" w:hAnsi="Times New Roman" w:cs="Times New Roman"/>
          <w:kern w:val="0"/>
          <w:sz w:val="21"/>
          <w:szCs w:val="21"/>
          <w:lang w:val="en-ID" w:eastAsia="en-ID"/>
          <w14:ligatures w14:val="none"/>
          <w:rPrChange w:id="782"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BOOLEAN</w:t>
      </w:r>
      <w:r w:rsidRPr="008F6775">
        <w:rPr>
          <w:rFonts w:ascii="Times New Roman" w:eastAsia="Times New Roman" w:hAnsi="Times New Roman" w:cs="Times New Roman"/>
          <w:kern w:val="0"/>
          <w:sz w:val="21"/>
          <w:szCs w:val="21"/>
          <w:lang w:val="en-ID" w:eastAsia="en-ID"/>
          <w14:ligatures w14:val="none"/>
          <w:rPrChange w:id="783"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784"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DEFAULT</w:t>
      </w:r>
      <w:r w:rsidRPr="008F6775">
        <w:rPr>
          <w:rFonts w:ascii="Times New Roman" w:eastAsia="Times New Roman" w:hAnsi="Times New Roman" w:cs="Times New Roman"/>
          <w:kern w:val="0"/>
          <w:sz w:val="21"/>
          <w:szCs w:val="21"/>
          <w:lang w:val="en-ID" w:eastAsia="en-ID"/>
          <w14:ligatures w14:val="none"/>
          <w:rPrChange w:id="785"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TRUE,</w:t>
      </w:r>
    </w:p>
    <w:p w14:paraId="29C51408"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786"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787"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notified_end </w:t>
      </w:r>
      <w:r w:rsidRPr="008F6775">
        <w:rPr>
          <w:rFonts w:ascii="Times New Roman" w:eastAsia="Times New Roman" w:hAnsi="Times New Roman" w:cs="Times New Roman"/>
          <w:kern w:val="0"/>
          <w:sz w:val="21"/>
          <w:szCs w:val="21"/>
          <w:lang w:val="en-ID" w:eastAsia="en-ID"/>
          <w14:ligatures w14:val="none"/>
          <w:rPrChange w:id="788"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BOOLEAN</w:t>
      </w:r>
      <w:r w:rsidRPr="008F6775">
        <w:rPr>
          <w:rFonts w:ascii="Times New Roman" w:eastAsia="Times New Roman" w:hAnsi="Times New Roman" w:cs="Times New Roman"/>
          <w:kern w:val="0"/>
          <w:sz w:val="21"/>
          <w:szCs w:val="21"/>
          <w:lang w:val="en-ID" w:eastAsia="en-ID"/>
          <w14:ligatures w14:val="none"/>
          <w:rPrChange w:id="789"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790"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DEFAULT</w:t>
      </w:r>
      <w:r w:rsidRPr="008F6775">
        <w:rPr>
          <w:rFonts w:ascii="Times New Roman" w:eastAsia="Times New Roman" w:hAnsi="Times New Roman" w:cs="Times New Roman"/>
          <w:kern w:val="0"/>
          <w:sz w:val="21"/>
          <w:szCs w:val="21"/>
          <w:lang w:val="en-ID" w:eastAsia="en-ID"/>
          <w14:ligatures w14:val="none"/>
          <w:rPrChange w:id="791"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FALSE,</w:t>
      </w:r>
    </w:p>
    <w:p w14:paraId="089E40B7"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792"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793"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794"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FOREIGN KEY</w:t>
      </w:r>
      <w:r w:rsidRPr="008F6775">
        <w:rPr>
          <w:rFonts w:ascii="Times New Roman" w:eastAsia="Times New Roman" w:hAnsi="Times New Roman" w:cs="Times New Roman"/>
          <w:kern w:val="0"/>
          <w:sz w:val="21"/>
          <w:szCs w:val="21"/>
          <w:lang w:val="en-ID" w:eastAsia="en-ID"/>
          <w14:ligatures w14:val="none"/>
          <w:rPrChange w:id="795"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(user_id) </w:t>
      </w:r>
      <w:r w:rsidRPr="008F6775">
        <w:rPr>
          <w:rFonts w:ascii="Times New Roman" w:eastAsia="Times New Roman" w:hAnsi="Times New Roman" w:cs="Times New Roman"/>
          <w:kern w:val="0"/>
          <w:sz w:val="21"/>
          <w:szCs w:val="21"/>
          <w:lang w:val="en-ID" w:eastAsia="en-ID"/>
          <w14:ligatures w14:val="none"/>
          <w:rPrChange w:id="796"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REFERENCES</w:t>
      </w:r>
      <w:r w:rsidRPr="008F6775">
        <w:rPr>
          <w:rFonts w:ascii="Times New Roman" w:eastAsia="Times New Roman" w:hAnsi="Times New Roman" w:cs="Times New Roman"/>
          <w:kern w:val="0"/>
          <w:sz w:val="21"/>
          <w:szCs w:val="21"/>
          <w:lang w:val="en-ID" w:eastAsia="en-ID"/>
          <w14:ligatures w14:val="none"/>
          <w:rPrChange w:id="797"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users(id) </w:t>
      </w:r>
      <w:r w:rsidRPr="008F6775">
        <w:rPr>
          <w:rFonts w:ascii="Times New Roman" w:eastAsia="Times New Roman" w:hAnsi="Times New Roman" w:cs="Times New Roman"/>
          <w:kern w:val="0"/>
          <w:sz w:val="21"/>
          <w:szCs w:val="21"/>
          <w:lang w:val="en-ID" w:eastAsia="en-ID"/>
          <w14:ligatures w14:val="none"/>
          <w:rPrChange w:id="798"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ON DELETE CASCADE</w:t>
      </w:r>
      <w:r w:rsidRPr="008F6775">
        <w:rPr>
          <w:rFonts w:ascii="Times New Roman" w:eastAsia="Times New Roman" w:hAnsi="Times New Roman" w:cs="Times New Roman"/>
          <w:kern w:val="0"/>
          <w:sz w:val="21"/>
          <w:szCs w:val="21"/>
          <w:lang w:val="en-ID" w:eastAsia="en-ID"/>
          <w14:ligatures w14:val="none"/>
          <w:rPrChange w:id="799"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3A255CBC"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800"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801"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802"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FOREIGN KEY</w:t>
      </w:r>
      <w:r w:rsidRPr="008F6775">
        <w:rPr>
          <w:rFonts w:ascii="Times New Roman" w:eastAsia="Times New Roman" w:hAnsi="Times New Roman" w:cs="Times New Roman"/>
          <w:kern w:val="0"/>
          <w:sz w:val="21"/>
          <w:szCs w:val="21"/>
          <w:lang w:val="en-ID" w:eastAsia="en-ID"/>
          <w14:ligatures w14:val="none"/>
          <w:rPrChange w:id="803"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(doctor_id) </w:t>
      </w:r>
      <w:r w:rsidRPr="008F6775">
        <w:rPr>
          <w:rFonts w:ascii="Times New Roman" w:eastAsia="Times New Roman" w:hAnsi="Times New Roman" w:cs="Times New Roman"/>
          <w:kern w:val="0"/>
          <w:sz w:val="21"/>
          <w:szCs w:val="21"/>
          <w:lang w:val="en-ID" w:eastAsia="en-ID"/>
          <w14:ligatures w14:val="none"/>
          <w:rPrChange w:id="804"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REFERENCES</w:t>
      </w:r>
      <w:r w:rsidRPr="008F6775">
        <w:rPr>
          <w:rFonts w:ascii="Times New Roman" w:eastAsia="Times New Roman" w:hAnsi="Times New Roman" w:cs="Times New Roman"/>
          <w:kern w:val="0"/>
          <w:sz w:val="21"/>
          <w:szCs w:val="21"/>
          <w:lang w:val="en-ID" w:eastAsia="en-ID"/>
          <w14:ligatures w14:val="none"/>
          <w:rPrChange w:id="805"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doctors(id) </w:t>
      </w:r>
      <w:r w:rsidRPr="008F6775">
        <w:rPr>
          <w:rFonts w:ascii="Times New Roman" w:eastAsia="Times New Roman" w:hAnsi="Times New Roman" w:cs="Times New Roman"/>
          <w:kern w:val="0"/>
          <w:sz w:val="21"/>
          <w:szCs w:val="21"/>
          <w:lang w:val="en-ID" w:eastAsia="en-ID"/>
          <w14:ligatures w14:val="none"/>
          <w:rPrChange w:id="806"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ON DELETE CASCADE</w:t>
      </w:r>
    </w:p>
    <w:p w14:paraId="4663713D"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807"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808"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6FFBFBF0"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809"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p>
    <w:p w14:paraId="30FD0AAB"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810"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811"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CREATE</w:t>
      </w:r>
      <w:r w:rsidRPr="008F6775">
        <w:rPr>
          <w:rFonts w:ascii="Times New Roman" w:eastAsia="Times New Roman" w:hAnsi="Times New Roman" w:cs="Times New Roman"/>
          <w:kern w:val="0"/>
          <w:sz w:val="21"/>
          <w:szCs w:val="21"/>
          <w:lang w:val="en-ID" w:eastAsia="en-ID"/>
          <w14:ligatures w14:val="none"/>
          <w:rPrChange w:id="812"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813"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TABLE</w:t>
      </w:r>
      <w:r w:rsidRPr="008F6775">
        <w:rPr>
          <w:rFonts w:ascii="Times New Roman" w:eastAsia="Times New Roman" w:hAnsi="Times New Roman" w:cs="Times New Roman"/>
          <w:kern w:val="0"/>
          <w:sz w:val="21"/>
          <w:szCs w:val="21"/>
          <w:lang w:val="en-ID" w:eastAsia="en-ID"/>
          <w14:ligatures w14:val="none"/>
          <w:rPrChange w:id="814"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815" w:author="Lingga Safitri" w:date="2025-07-01T17:21:00Z" w16du:dateUtc="2025-07-01T10:21:00Z">
            <w:rPr>
              <w:rFonts w:ascii="Times New Roman" w:eastAsia="Times New Roman" w:hAnsi="Times New Roman" w:cs="Times New Roman"/>
              <w:color w:val="D2A8FF"/>
              <w:kern w:val="0"/>
              <w:sz w:val="21"/>
              <w:szCs w:val="21"/>
              <w:lang w:val="en-ID" w:eastAsia="en-ID"/>
              <w14:ligatures w14:val="none"/>
            </w:rPr>
          </w:rPrChange>
        </w:rPr>
        <w:t>IF</w:t>
      </w:r>
      <w:r w:rsidRPr="008F6775">
        <w:rPr>
          <w:rFonts w:ascii="Times New Roman" w:eastAsia="Times New Roman" w:hAnsi="Times New Roman" w:cs="Times New Roman"/>
          <w:kern w:val="0"/>
          <w:sz w:val="21"/>
          <w:szCs w:val="21"/>
          <w:lang w:val="en-ID" w:eastAsia="en-ID"/>
          <w14:ligatures w14:val="none"/>
          <w:rPrChange w:id="816"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817"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NOT</w:t>
      </w:r>
      <w:r w:rsidRPr="008F6775">
        <w:rPr>
          <w:rFonts w:ascii="Times New Roman" w:eastAsia="Times New Roman" w:hAnsi="Times New Roman" w:cs="Times New Roman"/>
          <w:kern w:val="0"/>
          <w:sz w:val="21"/>
          <w:szCs w:val="21"/>
          <w:lang w:val="en-ID" w:eastAsia="en-ID"/>
          <w14:ligatures w14:val="none"/>
          <w:rPrChange w:id="818"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819"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EXISTS</w:t>
      </w:r>
      <w:r w:rsidRPr="008F6775">
        <w:rPr>
          <w:rFonts w:ascii="Times New Roman" w:eastAsia="Times New Roman" w:hAnsi="Times New Roman" w:cs="Times New Roman"/>
          <w:kern w:val="0"/>
          <w:sz w:val="21"/>
          <w:szCs w:val="21"/>
          <w:lang w:val="en-ID" w:eastAsia="en-ID"/>
          <w14:ligatures w14:val="none"/>
          <w:rPrChange w:id="820"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messages (</w:t>
      </w:r>
    </w:p>
    <w:p w14:paraId="768F0BEC"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821"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822"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id </w:t>
      </w:r>
      <w:r w:rsidRPr="008F6775">
        <w:rPr>
          <w:rFonts w:ascii="Times New Roman" w:eastAsia="Times New Roman" w:hAnsi="Times New Roman" w:cs="Times New Roman"/>
          <w:kern w:val="0"/>
          <w:sz w:val="21"/>
          <w:szCs w:val="21"/>
          <w:lang w:val="en-ID" w:eastAsia="en-ID"/>
          <w14:ligatures w14:val="none"/>
          <w:rPrChange w:id="823"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INT</w:t>
      </w:r>
      <w:r w:rsidRPr="008F6775">
        <w:rPr>
          <w:rFonts w:ascii="Times New Roman" w:eastAsia="Times New Roman" w:hAnsi="Times New Roman" w:cs="Times New Roman"/>
          <w:kern w:val="0"/>
          <w:sz w:val="21"/>
          <w:szCs w:val="21"/>
          <w:lang w:val="en-ID" w:eastAsia="en-ID"/>
          <w14:ligatures w14:val="none"/>
          <w:rPrChange w:id="824"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AUTO_INCREMENT </w:t>
      </w:r>
      <w:r w:rsidRPr="008F6775">
        <w:rPr>
          <w:rFonts w:ascii="Times New Roman" w:eastAsia="Times New Roman" w:hAnsi="Times New Roman" w:cs="Times New Roman"/>
          <w:kern w:val="0"/>
          <w:sz w:val="21"/>
          <w:szCs w:val="21"/>
          <w:lang w:val="en-ID" w:eastAsia="en-ID"/>
          <w14:ligatures w14:val="none"/>
          <w:rPrChange w:id="825"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PRIMARY KEY</w:t>
      </w:r>
      <w:r w:rsidRPr="008F6775">
        <w:rPr>
          <w:rFonts w:ascii="Times New Roman" w:eastAsia="Times New Roman" w:hAnsi="Times New Roman" w:cs="Times New Roman"/>
          <w:kern w:val="0"/>
          <w:sz w:val="21"/>
          <w:szCs w:val="21"/>
          <w:lang w:val="en-ID" w:eastAsia="en-ID"/>
          <w14:ligatures w14:val="none"/>
          <w:rPrChange w:id="826"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68C959B6"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827"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828"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booking_id </w:t>
      </w:r>
      <w:r w:rsidRPr="008F6775">
        <w:rPr>
          <w:rFonts w:ascii="Times New Roman" w:eastAsia="Times New Roman" w:hAnsi="Times New Roman" w:cs="Times New Roman"/>
          <w:kern w:val="0"/>
          <w:sz w:val="21"/>
          <w:szCs w:val="21"/>
          <w:lang w:val="en-ID" w:eastAsia="en-ID"/>
          <w14:ligatures w14:val="none"/>
          <w:rPrChange w:id="829"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INT</w:t>
      </w:r>
      <w:r w:rsidRPr="008F6775">
        <w:rPr>
          <w:rFonts w:ascii="Times New Roman" w:eastAsia="Times New Roman" w:hAnsi="Times New Roman" w:cs="Times New Roman"/>
          <w:kern w:val="0"/>
          <w:sz w:val="21"/>
          <w:szCs w:val="21"/>
          <w:lang w:val="en-ID" w:eastAsia="en-ID"/>
          <w14:ligatures w14:val="none"/>
          <w:rPrChange w:id="830"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0F839A6C"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831"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832"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sender ENUM(</w:t>
      </w:r>
      <w:r w:rsidRPr="008F6775">
        <w:rPr>
          <w:rFonts w:ascii="Times New Roman" w:eastAsia="Times New Roman" w:hAnsi="Times New Roman" w:cs="Times New Roman"/>
          <w:kern w:val="0"/>
          <w:sz w:val="21"/>
          <w:szCs w:val="21"/>
          <w:lang w:val="en-ID" w:eastAsia="en-ID"/>
          <w14:ligatures w14:val="none"/>
          <w:rPrChange w:id="833" w:author="Lingga Safitri" w:date="2025-07-01T17:21:00Z" w16du:dateUtc="2025-07-01T10:21:00Z">
            <w:rPr>
              <w:rFonts w:ascii="Times New Roman" w:eastAsia="Times New Roman" w:hAnsi="Times New Roman" w:cs="Times New Roman"/>
              <w:color w:val="A5D6FF"/>
              <w:kern w:val="0"/>
              <w:sz w:val="21"/>
              <w:szCs w:val="21"/>
              <w:lang w:val="en-ID" w:eastAsia="en-ID"/>
              <w14:ligatures w14:val="none"/>
            </w:rPr>
          </w:rPrChange>
        </w:rPr>
        <w:t>'doctor'</w:t>
      </w:r>
      <w:r w:rsidRPr="008F6775">
        <w:rPr>
          <w:rFonts w:ascii="Times New Roman" w:eastAsia="Times New Roman" w:hAnsi="Times New Roman" w:cs="Times New Roman"/>
          <w:kern w:val="0"/>
          <w:sz w:val="21"/>
          <w:szCs w:val="21"/>
          <w:lang w:val="en-ID" w:eastAsia="en-ID"/>
          <w14:ligatures w14:val="none"/>
          <w:rPrChange w:id="834"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835" w:author="Lingga Safitri" w:date="2025-07-01T17:21:00Z" w16du:dateUtc="2025-07-01T10:21:00Z">
            <w:rPr>
              <w:rFonts w:ascii="Times New Roman" w:eastAsia="Times New Roman" w:hAnsi="Times New Roman" w:cs="Times New Roman"/>
              <w:color w:val="A5D6FF"/>
              <w:kern w:val="0"/>
              <w:sz w:val="21"/>
              <w:szCs w:val="21"/>
              <w:lang w:val="en-ID" w:eastAsia="en-ID"/>
              <w14:ligatures w14:val="none"/>
            </w:rPr>
          </w:rPrChange>
        </w:rPr>
        <w:t>'patient'</w:t>
      </w:r>
      <w:r w:rsidRPr="008F6775">
        <w:rPr>
          <w:rFonts w:ascii="Times New Roman" w:eastAsia="Times New Roman" w:hAnsi="Times New Roman" w:cs="Times New Roman"/>
          <w:kern w:val="0"/>
          <w:sz w:val="21"/>
          <w:szCs w:val="21"/>
          <w:lang w:val="en-ID" w:eastAsia="en-ID"/>
          <w14:ligatures w14:val="none"/>
          <w:rPrChange w:id="836"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46C7EC03"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837"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838"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839"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message</w:t>
      </w:r>
      <w:r w:rsidRPr="008F6775">
        <w:rPr>
          <w:rFonts w:ascii="Times New Roman" w:eastAsia="Times New Roman" w:hAnsi="Times New Roman" w:cs="Times New Roman"/>
          <w:kern w:val="0"/>
          <w:sz w:val="21"/>
          <w:szCs w:val="21"/>
          <w:lang w:val="en-ID" w:eastAsia="en-ID"/>
          <w14:ligatures w14:val="none"/>
          <w:rPrChange w:id="840"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841"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TEXT</w:t>
      </w:r>
      <w:r w:rsidRPr="008F6775">
        <w:rPr>
          <w:rFonts w:ascii="Times New Roman" w:eastAsia="Times New Roman" w:hAnsi="Times New Roman" w:cs="Times New Roman"/>
          <w:kern w:val="0"/>
          <w:sz w:val="21"/>
          <w:szCs w:val="21"/>
          <w:lang w:val="en-ID" w:eastAsia="en-ID"/>
          <w14:ligatures w14:val="none"/>
          <w:rPrChange w:id="842"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7EB61391"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843"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844"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lastRenderedPageBreak/>
        <w:t xml:space="preserve">  msg_id </w:t>
      </w:r>
      <w:r w:rsidRPr="008F6775">
        <w:rPr>
          <w:rFonts w:ascii="Times New Roman" w:eastAsia="Times New Roman" w:hAnsi="Times New Roman" w:cs="Times New Roman"/>
          <w:kern w:val="0"/>
          <w:sz w:val="21"/>
          <w:szCs w:val="21"/>
          <w:lang w:val="en-ID" w:eastAsia="en-ID"/>
          <w14:ligatures w14:val="none"/>
          <w:rPrChange w:id="845"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VARCHAR</w:t>
      </w:r>
      <w:r w:rsidRPr="008F6775">
        <w:rPr>
          <w:rFonts w:ascii="Times New Roman" w:eastAsia="Times New Roman" w:hAnsi="Times New Roman" w:cs="Times New Roman"/>
          <w:kern w:val="0"/>
          <w:sz w:val="21"/>
          <w:szCs w:val="21"/>
          <w:lang w:val="en-ID" w:eastAsia="en-ID"/>
          <w14:ligatures w14:val="none"/>
          <w:rPrChange w:id="846"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r w:rsidRPr="008F6775">
        <w:rPr>
          <w:rFonts w:ascii="Times New Roman" w:eastAsia="Times New Roman" w:hAnsi="Times New Roman" w:cs="Times New Roman"/>
          <w:kern w:val="0"/>
          <w:sz w:val="21"/>
          <w:szCs w:val="21"/>
          <w:lang w:val="en-ID" w:eastAsia="en-ID"/>
          <w14:ligatures w14:val="none"/>
          <w:rPrChange w:id="847" w:author="Lingga Safitri" w:date="2025-07-01T17:21:00Z" w16du:dateUtc="2025-07-01T10:21:00Z">
            <w:rPr>
              <w:rFonts w:ascii="Times New Roman" w:eastAsia="Times New Roman" w:hAnsi="Times New Roman" w:cs="Times New Roman"/>
              <w:color w:val="79C0FF"/>
              <w:kern w:val="0"/>
              <w:sz w:val="21"/>
              <w:szCs w:val="21"/>
              <w:lang w:val="en-ID" w:eastAsia="en-ID"/>
              <w14:ligatures w14:val="none"/>
            </w:rPr>
          </w:rPrChange>
        </w:rPr>
        <w:t>255</w:t>
      </w:r>
      <w:r w:rsidRPr="008F6775">
        <w:rPr>
          <w:rFonts w:ascii="Times New Roman" w:eastAsia="Times New Roman" w:hAnsi="Times New Roman" w:cs="Times New Roman"/>
          <w:kern w:val="0"/>
          <w:sz w:val="21"/>
          <w:szCs w:val="21"/>
          <w:lang w:val="en-ID" w:eastAsia="en-ID"/>
          <w14:ligatures w14:val="none"/>
          <w:rPrChange w:id="848"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2A1991C5"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849"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850"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has_media </w:t>
      </w:r>
      <w:r w:rsidRPr="008F6775">
        <w:rPr>
          <w:rFonts w:ascii="Times New Roman" w:eastAsia="Times New Roman" w:hAnsi="Times New Roman" w:cs="Times New Roman"/>
          <w:kern w:val="0"/>
          <w:sz w:val="21"/>
          <w:szCs w:val="21"/>
          <w:lang w:val="en-ID" w:eastAsia="en-ID"/>
          <w14:ligatures w14:val="none"/>
          <w:rPrChange w:id="851"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BOOLEAN</w:t>
      </w:r>
      <w:r w:rsidRPr="008F6775">
        <w:rPr>
          <w:rFonts w:ascii="Times New Roman" w:eastAsia="Times New Roman" w:hAnsi="Times New Roman" w:cs="Times New Roman"/>
          <w:kern w:val="0"/>
          <w:sz w:val="21"/>
          <w:szCs w:val="21"/>
          <w:lang w:val="en-ID" w:eastAsia="en-ID"/>
          <w14:ligatures w14:val="none"/>
          <w:rPrChange w:id="852"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31FA0237"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853"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854"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855"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timestamp</w:t>
      </w:r>
      <w:r w:rsidRPr="008F6775">
        <w:rPr>
          <w:rFonts w:ascii="Times New Roman" w:eastAsia="Times New Roman" w:hAnsi="Times New Roman" w:cs="Times New Roman"/>
          <w:kern w:val="0"/>
          <w:sz w:val="21"/>
          <w:szCs w:val="21"/>
          <w:lang w:val="en-ID" w:eastAsia="en-ID"/>
          <w14:ligatures w14:val="none"/>
          <w:rPrChange w:id="856"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857"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DATETIME</w:t>
      </w:r>
      <w:r w:rsidRPr="008F6775">
        <w:rPr>
          <w:rFonts w:ascii="Times New Roman" w:eastAsia="Times New Roman" w:hAnsi="Times New Roman" w:cs="Times New Roman"/>
          <w:kern w:val="0"/>
          <w:sz w:val="21"/>
          <w:szCs w:val="21"/>
          <w:lang w:val="en-ID" w:eastAsia="en-ID"/>
          <w14:ligatures w14:val="none"/>
          <w:rPrChange w:id="858"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859"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DEFAULT</w:t>
      </w:r>
      <w:r w:rsidRPr="008F6775">
        <w:rPr>
          <w:rFonts w:ascii="Times New Roman" w:eastAsia="Times New Roman" w:hAnsi="Times New Roman" w:cs="Times New Roman"/>
          <w:kern w:val="0"/>
          <w:sz w:val="21"/>
          <w:szCs w:val="21"/>
          <w:lang w:val="en-ID" w:eastAsia="en-ID"/>
          <w14:ligatures w14:val="none"/>
          <w:rPrChange w:id="860"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CURRENT_TIMESTAMP,</w:t>
      </w:r>
    </w:p>
    <w:p w14:paraId="5F33D50A"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861"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862"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863"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FOREIGN KEY</w:t>
      </w:r>
      <w:r w:rsidRPr="008F6775">
        <w:rPr>
          <w:rFonts w:ascii="Times New Roman" w:eastAsia="Times New Roman" w:hAnsi="Times New Roman" w:cs="Times New Roman"/>
          <w:kern w:val="0"/>
          <w:sz w:val="21"/>
          <w:szCs w:val="21"/>
          <w:lang w:val="en-ID" w:eastAsia="en-ID"/>
          <w14:ligatures w14:val="none"/>
          <w:rPrChange w:id="864"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(booking_id) </w:t>
      </w:r>
      <w:r w:rsidRPr="008F6775">
        <w:rPr>
          <w:rFonts w:ascii="Times New Roman" w:eastAsia="Times New Roman" w:hAnsi="Times New Roman" w:cs="Times New Roman"/>
          <w:kern w:val="0"/>
          <w:sz w:val="21"/>
          <w:szCs w:val="21"/>
          <w:lang w:val="en-ID" w:eastAsia="en-ID"/>
          <w14:ligatures w14:val="none"/>
          <w:rPrChange w:id="865"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REFERENCES</w:t>
      </w:r>
      <w:r w:rsidRPr="008F6775">
        <w:rPr>
          <w:rFonts w:ascii="Times New Roman" w:eastAsia="Times New Roman" w:hAnsi="Times New Roman" w:cs="Times New Roman"/>
          <w:kern w:val="0"/>
          <w:sz w:val="21"/>
          <w:szCs w:val="21"/>
          <w:lang w:val="en-ID" w:eastAsia="en-ID"/>
          <w14:ligatures w14:val="none"/>
          <w:rPrChange w:id="866"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bookings(id) </w:t>
      </w:r>
      <w:r w:rsidRPr="008F6775">
        <w:rPr>
          <w:rFonts w:ascii="Times New Roman" w:eastAsia="Times New Roman" w:hAnsi="Times New Roman" w:cs="Times New Roman"/>
          <w:kern w:val="0"/>
          <w:sz w:val="21"/>
          <w:szCs w:val="21"/>
          <w:lang w:val="en-ID" w:eastAsia="en-ID"/>
          <w14:ligatures w14:val="none"/>
          <w:rPrChange w:id="867"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ON DELETE CASCADE</w:t>
      </w:r>
    </w:p>
    <w:p w14:paraId="6280D166"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868"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869"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02EE1E0F"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870"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p>
    <w:p w14:paraId="0403DD6D"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871"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872"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CREATE</w:t>
      </w:r>
      <w:r w:rsidRPr="008F6775">
        <w:rPr>
          <w:rFonts w:ascii="Times New Roman" w:eastAsia="Times New Roman" w:hAnsi="Times New Roman" w:cs="Times New Roman"/>
          <w:kern w:val="0"/>
          <w:sz w:val="21"/>
          <w:szCs w:val="21"/>
          <w:lang w:val="en-ID" w:eastAsia="en-ID"/>
          <w14:ligatures w14:val="none"/>
          <w:rPrChange w:id="873"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874"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TABLE</w:t>
      </w:r>
      <w:r w:rsidRPr="008F6775">
        <w:rPr>
          <w:rFonts w:ascii="Times New Roman" w:eastAsia="Times New Roman" w:hAnsi="Times New Roman" w:cs="Times New Roman"/>
          <w:kern w:val="0"/>
          <w:sz w:val="21"/>
          <w:szCs w:val="21"/>
          <w:lang w:val="en-ID" w:eastAsia="en-ID"/>
          <w14:ligatures w14:val="none"/>
          <w:rPrChange w:id="875"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876" w:author="Lingga Safitri" w:date="2025-07-01T17:21:00Z" w16du:dateUtc="2025-07-01T10:21:00Z">
            <w:rPr>
              <w:rFonts w:ascii="Times New Roman" w:eastAsia="Times New Roman" w:hAnsi="Times New Roman" w:cs="Times New Roman"/>
              <w:color w:val="D2A8FF"/>
              <w:kern w:val="0"/>
              <w:sz w:val="21"/>
              <w:szCs w:val="21"/>
              <w:lang w:val="en-ID" w:eastAsia="en-ID"/>
              <w14:ligatures w14:val="none"/>
            </w:rPr>
          </w:rPrChange>
        </w:rPr>
        <w:t>IF</w:t>
      </w:r>
      <w:r w:rsidRPr="008F6775">
        <w:rPr>
          <w:rFonts w:ascii="Times New Roman" w:eastAsia="Times New Roman" w:hAnsi="Times New Roman" w:cs="Times New Roman"/>
          <w:kern w:val="0"/>
          <w:sz w:val="21"/>
          <w:szCs w:val="21"/>
          <w:lang w:val="en-ID" w:eastAsia="en-ID"/>
          <w14:ligatures w14:val="none"/>
          <w:rPrChange w:id="877"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878"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NOT</w:t>
      </w:r>
      <w:r w:rsidRPr="008F6775">
        <w:rPr>
          <w:rFonts w:ascii="Times New Roman" w:eastAsia="Times New Roman" w:hAnsi="Times New Roman" w:cs="Times New Roman"/>
          <w:kern w:val="0"/>
          <w:sz w:val="21"/>
          <w:szCs w:val="21"/>
          <w:lang w:val="en-ID" w:eastAsia="en-ID"/>
          <w14:ligatures w14:val="none"/>
          <w:rPrChange w:id="879"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880"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EXISTS</w:t>
      </w:r>
      <w:r w:rsidRPr="008F6775">
        <w:rPr>
          <w:rFonts w:ascii="Times New Roman" w:eastAsia="Times New Roman" w:hAnsi="Times New Roman" w:cs="Times New Roman"/>
          <w:kern w:val="0"/>
          <w:sz w:val="21"/>
          <w:szCs w:val="21"/>
          <w:lang w:val="en-ID" w:eastAsia="en-ID"/>
          <w14:ligatures w14:val="none"/>
          <w:rPrChange w:id="881"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user_logs (</w:t>
      </w:r>
    </w:p>
    <w:p w14:paraId="23524604"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882"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883"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id </w:t>
      </w:r>
      <w:r w:rsidRPr="008F6775">
        <w:rPr>
          <w:rFonts w:ascii="Times New Roman" w:eastAsia="Times New Roman" w:hAnsi="Times New Roman" w:cs="Times New Roman"/>
          <w:kern w:val="0"/>
          <w:sz w:val="21"/>
          <w:szCs w:val="21"/>
          <w:lang w:val="en-ID" w:eastAsia="en-ID"/>
          <w14:ligatures w14:val="none"/>
          <w:rPrChange w:id="884"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INT</w:t>
      </w:r>
      <w:r w:rsidRPr="008F6775">
        <w:rPr>
          <w:rFonts w:ascii="Times New Roman" w:eastAsia="Times New Roman" w:hAnsi="Times New Roman" w:cs="Times New Roman"/>
          <w:kern w:val="0"/>
          <w:sz w:val="21"/>
          <w:szCs w:val="21"/>
          <w:lang w:val="en-ID" w:eastAsia="en-ID"/>
          <w14:ligatures w14:val="none"/>
          <w:rPrChange w:id="885"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AUTO_INCREMENT </w:t>
      </w:r>
      <w:r w:rsidRPr="008F6775">
        <w:rPr>
          <w:rFonts w:ascii="Times New Roman" w:eastAsia="Times New Roman" w:hAnsi="Times New Roman" w:cs="Times New Roman"/>
          <w:kern w:val="0"/>
          <w:sz w:val="21"/>
          <w:szCs w:val="21"/>
          <w:lang w:val="en-ID" w:eastAsia="en-ID"/>
          <w14:ligatures w14:val="none"/>
          <w:rPrChange w:id="886"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PRIMARY KEY</w:t>
      </w:r>
      <w:r w:rsidRPr="008F6775">
        <w:rPr>
          <w:rFonts w:ascii="Times New Roman" w:eastAsia="Times New Roman" w:hAnsi="Times New Roman" w:cs="Times New Roman"/>
          <w:kern w:val="0"/>
          <w:sz w:val="21"/>
          <w:szCs w:val="21"/>
          <w:lang w:val="en-ID" w:eastAsia="en-ID"/>
          <w14:ligatures w14:val="none"/>
          <w:rPrChange w:id="887"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2654C064"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888"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889"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user_id </w:t>
      </w:r>
      <w:r w:rsidRPr="008F6775">
        <w:rPr>
          <w:rFonts w:ascii="Times New Roman" w:eastAsia="Times New Roman" w:hAnsi="Times New Roman" w:cs="Times New Roman"/>
          <w:kern w:val="0"/>
          <w:sz w:val="21"/>
          <w:szCs w:val="21"/>
          <w:lang w:val="en-ID" w:eastAsia="en-ID"/>
          <w14:ligatures w14:val="none"/>
          <w:rPrChange w:id="890"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INT</w:t>
      </w:r>
      <w:r w:rsidRPr="008F6775">
        <w:rPr>
          <w:rFonts w:ascii="Times New Roman" w:eastAsia="Times New Roman" w:hAnsi="Times New Roman" w:cs="Times New Roman"/>
          <w:kern w:val="0"/>
          <w:sz w:val="21"/>
          <w:szCs w:val="21"/>
          <w:lang w:val="en-ID" w:eastAsia="en-ID"/>
          <w14:ligatures w14:val="none"/>
          <w:rPrChange w:id="891"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1C6588B8"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892"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893"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894"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action</w:t>
      </w:r>
      <w:r w:rsidRPr="008F6775">
        <w:rPr>
          <w:rFonts w:ascii="Times New Roman" w:eastAsia="Times New Roman" w:hAnsi="Times New Roman" w:cs="Times New Roman"/>
          <w:kern w:val="0"/>
          <w:sz w:val="21"/>
          <w:szCs w:val="21"/>
          <w:lang w:val="en-ID" w:eastAsia="en-ID"/>
          <w14:ligatures w14:val="none"/>
          <w:rPrChange w:id="895"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896"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TEXT</w:t>
      </w:r>
      <w:r w:rsidRPr="008F6775">
        <w:rPr>
          <w:rFonts w:ascii="Times New Roman" w:eastAsia="Times New Roman" w:hAnsi="Times New Roman" w:cs="Times New Roman"/>
          <w:kern w:val="0"/>
          <w:sz w:val="21"/>
          <w:szCs w:val="21"/>
          <w:lang w:val="en-ID" w:eastAsia="en-ID"/>
          <w14:ligatures w14:val="none"/>
          <w:rPrChange w:id="897"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7E3AC881"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898"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899"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900"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timestamp</w:t>
      </w:r>
      <w:r w:rsidRPr="008F6775">
        <w:rPr>
          <w:rFonts w:ascii="Times New Roman" w:eastAsia="Times New Roman" w:hAnsi="Times New Roman" w:cs="Times New Roman"/>
          <w:kern w:val="0"/>
          <w:sz w:val="21"/>
          <w:szCs w:val="21"/>
          <w:lang w:val="en-ID" w:eastAsia="en-ID"/>
          <w14:ligatures w14:val="none"/>
          <w:rPrChange w:id="901"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902"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DATETIME</w:t>
      </w:r>
      <w:r w:rsidRPr="008F6775">
        <w:rPr>
          <w:rFonts w:ascii="Times New Roman" w:eastAsia="Times New Roman" w:hAnsi="Times New Roman" w:cs="Times New Roman"/>
          <w:kern w:val="0"/>
          <w:sz w:val="21"/>
          <w:szCs w:val="21"/>
          <w:lang w:val="en-ID" w:eastAsia="en-ID"/>
          <w14:ligatures w14:val="none"/>
          <w:rPrChange w:id="903"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904"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DEFAULT</w:t>
      </w:r>
      <w:r w:rsidRPr="008F6775">
        <w:rPr>
          <w:rFonts w:ascii="Times New Roman" w:eastAsia="Times New Roman" w:hAnsi="Times New Roman" w:cs="Times New Roman"/>
          <w:kern w:val="0"/>
          <w:sz w:val="21"/>
          <w:szCs w:val="21"/>
          <w:lang w:val="en-ID" w:eastAsia="en-ID"/>
          <w14:ligatures w14:val="none"/>
          <w:rPrChange w:id="905"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CURRENT_TIMESTAMP,</w:t>
      </w:r>
    </w:p>
    <w:p w14:paraId="302AF443"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906"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907"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w:t>
      </w:r>
      <w:r w:rsidRPr="008F6775">
        <w:rPr>
          <w:rFonts w:ascii="Times New Roman" w:eastAsia="Times New Roman" w:hAnsi="Times New Roman" w:cs="Times New Roman"/>
          <w:kern w:val="0"/>
          <w:sz w:val="21"/>
          <w:szCs w:val="21"/>
          <w:lang w:val="en-ID" w:eastAsia="en-ID"/>
          <w14:ligatures w14:val="none"/>
          <w:rPrChange w:id="908"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FOREIGN KEY</w:t>
      </w:r>
      <w:r w:rsidRPr="008F6775">
        <w:rPr>
          <w:rFonts w:ascii="Times New Roman" w:eastAsia="Times New Roman" w:hAnsi="Times New Roman" w:cs="Times New Roman"/>
          <w:kern w:val="0"/>
          <w:sz w:val="21"/>
          <w:szCs w:val="21"/>
          <w:lang w:val="en-ID" w:eastAsia="en-ID"/>
          <w14:ligatures w14:val="none"/>
          <w:rPrChange w:id="909"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(user_id) </w:t>
      </w:r>
      <w:r w:rsidRPr="008F6775">
        <w:rPr>
          <w:rFonts w:ascii="Times New Roman" w:eastAsia="Times New Roman" w:hAnsi="Times New Roman" w:cs="Times New Roman"/>
          <w:kern w:val="0"/>
          <w:sz w:val="21"/>
          <w:szCs w:val="21"/>
          <w:lang w:val="en-ID" w:eastAsia="en-ID"/>
          <w14:ligatures w14:val="none"/>
          <w:rPrChange w:id="910"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REFERENCES</w:t>
      </w:r>
      <w:r w:rsidRPr="008F6775">
        <w:rPr>
          <w:rFonts w:ascii="Times New Roman" w:eastAsia="Times New Roman" w:hAnsi="Times New Roman" w:cs="Times New Roman"/>
          <w:kern w:val="0"/>
          <w:sz w:val="21"/>
          <w:szCs w:val="21"/>
          <w:lang w:val="en-ID" w:eastAsia="en-ID"/>
          <w14:ligatures w14:val="none"/>
          <w:rPrChange w:id="911"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 xml:space="preserve"> users(id) </w:t>
      </w:r>
      <w:r w:rsidRPr="008F6775">
        <w:rPr>
          <w:rFonts w:ascii="Times New Roman" w:eastAsia="Times New Roman" w:hAnsi="Times New Roman" w:cs="Times New Roman"/>
          <w:kern w:val="0"/>
          <w:sz w:val="21"/>
          <w:szCs w:val="21"/>
          <w:lang w:val="en-ID" w:eastAsia="en-ID"/>
          <w14:ligatures w14:val="none"/>
          <w:rPrChange w:id="912" w:author="Lingga Safitri" w:date="2025-07-01T17:21:00Z" w16du:dateUtc="2025-07-01T10:21:00Z">
            <w:rPr>
              <w:rFonts w:ascii="Times New Roman" w:eastAsia="Times New Roman" w:hAnsi="Times New Roman" w:cs="Times New Roman"/>
              <w:color w:val="FF7B72"/>
              <w:kern w:val="0"/>
              <w:sz w:val="21"/>
              <w:szCs w:val="21"/>
              <w:lang w:val="en-ID" w:eastAsia="en-ID"/>
              <w14:ligatures w14:val="none"/>
            </w:rPr>
          </w:rPrChange>
        </w:rPr>
        <w:t>ON DELETE CASCADE</w:t>
      </w:r>
    </w:p>
    <w:p w14:paraId="7AE98614"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913"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r w:rsidRPr="008F6775">
        <w:rPr>
          <w:rFonts w:ascii="Times New Roman" w:eastAsia="Times New Roman" w:hAnsi="Times New Roman" w:cs="Times New Roman"/>
          <w:kern w:val="0"/>
          <w:sz w:val="21"/>
          <w:szCs w:val="21"/>
          <w:lang w:val="en-ID" w:eastAsia="en-ID"/>
          <w14:ligatures w14:val="none"/>
          <w:rPrChange w:id="914"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t>);</w:t>
      </w:r>
    </w:p>
    <w:p w14:paraId="6BC9A200" w14:textId="77777777" w:rsidR="002D0158" w:rsidRPr="008F6775" w:rsidRDefault="002D0158" w:rsidP="00346688">
      <w:pPr>
        <w:shd w:val="clear" w:color="auto" w:fill="0D1117"/>
        <w:spacing w:after="0" w:line="360" w:lineRule="auto"/>
        <w:rPr>
          <w:rFonts w:ascii="Times New Roman" w:eastAsia="Times New Roman" w:hAnsi="Times New Roman" w:cs="Times New Roman"/>
          <w:kern w:val="0"/>
          <w:sz w:val="21"/>
          <w:szCs w:val="21"/>
          <w:lang w:val="en-ID" w:eastAsia="en-ID"/>
          <w14:ligatures w14:val="none"/>
          <w:rPrChange w:id="915" w:author="Lingga Safitri" w:date="2025-07-01T17:21:00Z" w16du:dateUtc="2025-07-01T10:21:00Z">
            <w:rPr>
              <w:rFonts w:ascii="Times New Roman" w:eastAsia="Times New Roman" w:hAnsi="Times New Roman" w:cs="Times New Roman"/>
              <w:color w:val="E6EDF3"/>
              <w:kern w:val="0"/>
              <w:sz w:val="21"/>
              <w:szCs w:val="21"/>
              <w:lang w:val="en-ID" w:eastAsia="en-ID"/>
              <w14:ligatures w14:val="none"/>
            </w:rPr>
          </w:rPrChange>
        </w:rPr>
      </w:pPr>
    </w:p>
    <w:p w14:paraId="6585AC6B" w14:textId="77777777" w:rsidR="002D0158" w:rsidRPr="008F6775" w:rsidRDefault="002D0158" w:rsidP="00346688">
      <w:pPr>
        <w:spacing w:line="360" w:lineRule="auto"/>
        <w:rPr>
          <w:rFonts w:ascii="Times New Roman" w:hAnsi="Times New Roman" w:cs="Times New Roman"/>
          <w:lang w:val="en-ID"/>
        </w:rPr>
      </w:pPr>
    </w:p>
    <w:p w14:paraId="2682DB00" w14:textId="112AD7EE" w:rsidR="002D0158" w:rsidRPr="008F6775" w:rsidRDefault="002D0158" w:rsidP="00346688">
      <w:pPr>
        <w:spacing w:line="360" w:lineRule="auto"/>
        <w:rPr>
          <w:rFonts w:ascii="Times New Roman" w:hAnsi="Times New Roman" w:cs="Times New Roman"/>
          <w:lang w:val="en-ID"/>
        </w:rPr>
      </w:pPr>
    </w:p>
    <w:p w14:paraId="31D3D3FC" w14:textId="77777777" w:rsidR="002D0158" w:rsidRPr="008F6775" w:rsidRDefault="002D0158" w:rsidP="00346688">
      <w:pPr>
        <w:spacing w:line="360" w:lineRule="auto"/>
        <w:rPr>
          <w:rFonts w:ascii="Times New Roman" w:hAnsi="Times New Roman" w:cs="Times New Roman"/>
          <w:lang w:val="en-ID"/>
        </w:rPr>
      </w:pPr>
    </w:p>
    <w:p w14:paraId="31078E62" w14:textId="1B5C9338" w:rsidR="00596B04" w:rsidRPr="008F6775" w:rsidRDefault="002D0158" w:rsidP="00346688">
      <w:pPr>
        <w:pStyle w:val="Heading2"/>
        <w:spacing w:line="360" w:lineRule="auto"/>
        <w:jc w:val="both"/>
        <w:rPr>
          <w:rFonts w:ascii="Times New Roman" w:hAnsi="Times New Roman" w:cs="Times New Roman"/>
        </w:rPr>
      </w:pPr>
      <w:bookmarkStart w:id="916" w:name="_Toc202286225"/>
      <w:r w:rsidRPr="008F6775">
        <w:rPr>
          <w:rFonts w:ascii="Times New Roman" w:hAnsi="Times New Roman" w:cs="Times New Roman"/>
        </w:rPr>
        <w:t>3.5 Cuplikan Kode</w:t>
      </w:r>
      <w:bookmarkEnd w:id="916"/>
    </w:p>
    <w:p w14:paraId="348911BE" w14:textId="7471E479" w:rsidR="00147614" w:rsidRPr="008F6775" w:rsidRDefault="00147614" w:rsidP="00346688">
      <w:pPr>
        <w:pStyle w:val="Heading3"/>
        <w:numPr>
          <w:ilvl w:val="6"/>
          <w:numId w:val="78"/>
        </w:numPr>
        <w:ind w:left="284" w:hanging="284"/>
        <w:jc w:val="both"/>
      </w:pPr>
      <w:bookmarkStart w:id="917" w:name="_Toc202286226"/>
      <w:r w:rsidRPr="008F6775">
        <w:t xml:space="preserve">Kode Backend: Endpoint untuk Membuat Pemesanan (File: </w:t>
      </w:r>
      <w:r w:rsidRPr="008F6775">
        <w:rPr>
          <w:rStyle w:val="HTMLCode"/>
          <w:rFonts w:ascii="Times New Roman" w:eastAsiaTheme="minorHAnsi" w:hAnsi="Times New Roman" w:cs="Times New Roman"/>
          <w:b w:val="0"/>
          <w:bCs w:val="0"/>
        </w:rPr>
        <w:t>index.js</w:t>
      </w:r>
      <w:r w:rsidRPr="008F6775">
        <w:t>)</w:t>
      </w:r>
      <w:bookmarkEnd w:id="917"/>
    </w:p>
    <w:p w14:paraId="097A6CAF" w14:textId="77777777" w:rsidR="00147614" w:rsidRPr="008F6775" w:rsidRDefault="00147614" w:rsidP="00346688">
      <w:pPr>
        <w:pStyle w:val="NormalWeb"/>
        <w:spacing w:line="360" w:lineRule="auto"/>
        <w:jc w:val="both"/>
      </w:pPr>
      <w:r w:rsidRPr="008F6775">
        <w:t xml:space="preserve">Cuplikan kode ini menunjukkan bagaimana server </w:t>
      </w:r>
      <w:r w:rsidRPr="008F6775">
        <w:rPr>
          <w:i/>
          <w:iCs/>
        </w:rPr>
        <w:t>backend</w:t>
      </w:r>
      <w:r w:rsidRPr="008F6775">
        <w:t xml:space="preserve"> menangani permintaan dari pasien untuk membuat sesi konsultasi baru. Kode ini menerima ID pengguna, ID dokter, dan pesan keluhan, lalu menyimpannya ke dalam </w:t>
      </w:r>
      <w:r w:rsidRPr="008F6775">
        <w:rPr>
          <w:i/>
          <w:iCs/>
        </w:rPr>
        <w:t>database</w:t>
      </w:r>
      <w:r w:rsidRPr="008F6775">
        <w:t>.</w:t>
      </w:r>
    </w:p>
    <w:p w14:paraId="62A09A86" w14:textId="210E2569" w:rsidR="00147614" w:rsidRPr="008F6775" w:rsidRDefault="00147614" w:rsidP="00346688">
      <w:pPr>
        <w:pStyle w:val="NormalWeb"/>
        <w:spacing w:line="360" w:lineRule="auto"/>
        <w:jc w:val="both"/>
      </w:pPr>
      <w:r w:rsidRPr="0081315E">
        <w:rPr>
          <w:noProof/>
        </w:rPr>
        <w:drawing>
          <wp:inline distT="0" distB="0" distL="0" distR="0" wp14:anchorId="36BE0303" wp14:editId="1AC55D3C">
            <wp:extent cx="6303645" cy="2247900"/>
            <wp:effectExtent l="0" t="0" r="1905" b="0"/>
            <wp:docPr id="149634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42336" name=""/>
                    <pic:cNvPicPr/>
                  </pic:nvPicPr>
                  <pic:blipFill>
                    <a:blip r:embed="rId32"/>
                    <a:stretch>
                      <a:fillRect/>
                    </a:stretch>
                  </pic:blipFill>
                  <pic:spPr>
                    <a:xfrm>
                      <a:off x="0" y="0"/>
                      <a:ext cx="6303645" cy="2247900"/>
                    </a:xfrm>
                    <a:prstGeom prst="rect">
                      <a:avLst/>
                    </a:prstGeom>
                  </pic:spPr>
                </pic:pic>
              </a:graphicData>
            </a:graphic>
          </wp:inline>
        </w:drawing>
      </w:r>
    </w:p>
    <w:p w14:paraId="4A2806B8" w14:textId="06CB826B" w:rsidR="00147614" w:rsidRPr="008F6775" w:rsidRDefault="00147614" w:rsidP="00346688">
      <w:pPr>
        <w:pStyle w:val="Heading3"/>
        <w:numPr>
          <w:ilvl w:val="0"/>
          <w:numId w:val="80"/>
        </w:numPr>
        <w:jc w:val="both"/>
      </w:pPr>
      <w:bookmarkStart w:id="918" w:name="_Toc202286227"/>
      <w:r w:rsidRPr="008F6775">
        <w:lastRenderedPageBreak/>
        <w:t xml:space="preserve">Kode Bot: Penanganan Pesan Masuk (File: </w:t>
      </w:r>
      <w:r w:rsidRPr="008F6775">
        <w:rPr>
          <w:rStyle w:val="HTMLCode"/>
          <w:rFonts w:ascii="Times New Roman" w:eastAsiaTheme="minorHAnsi" w:hAnsi="Times New Roman" w:cs="Times New Roman"/>
        </w:rPr>
        <w:t>bot.js</w:t>
      </w:r>
      <w:r w:rsidRPr="008F6775">
        <w:t>)</w:t>
      </w:r>
      <w:bookmarkEnd w:id="918"/>
    </w:p>
    <w:p w14:paraId="439BDA65" w14:textId="5565568A" w:rsidR="00147614" w:rsidRPr="008F6775" w:rsidRDefault="00147614" w:rsidP="00346688">
      <w:pPr>
        <w:pStyle w:val="NormalWeb"/>
        <w:spacing w:line="360" w:lineRule="auto"/>
        <w:jc w:val="both"/>
      </w:pPr>
      <w:r w:rsidRPr="008F6775">
        <w:t>Kode ini adalah inti dari bot WhatsApp. Ia akan memeriksa setiap pesan yang masuk. Jika pesan berasal dari pasien atau dokter yang sedang dalam sesi konsultasi aktif, bot akan meneruskan pesan tersebut ke pihak yang dituju.</w:t>
      </w:r>
    </w:p>
    <w:p w14:paraId="6914D148" w14:textId="7166C48E" w:rsidR="00147614" w:rsidRPr="008F6775" w:rsidRDefault="00147614" w:rsidP="00346688">
      <w:pPr>
        <w:pStyle w:val="NormalWeb"/>
        <w:spacing w:line="360" w:lineRule="auto"/>
        <w:jc w:val="both"/>
      </w:pPr>
      <w:r w:rsidRPr="0081315E">
        <w:rPr>
          <w:noProof/>
        </w:rPr>
        <w:drawing>
          <wp:inline distT="0" distB="0" distL="0" distR="0" wp14:anchorId="0E8F71C0" wp14:editId="11E6916A">
            <wp:extent cx="6303645" cy="3105150"/>
            <wp:effectExtent l="0" t="0" r="1905" b="0"/>
            <wp:docPr id="12836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6444" name=""/>
                    <pic:cNvPicPr/>
                  </pic:nvPicPr>
                  <pic:blipFill>
                    <a:blip r:embed="rId33"/>
                    <a:stretch>
                      <a:fillRect/>
                    </a:stretch>
                  </pic:blipFill>
                  <pic:spPr>
                    <a:xfrm>
                      <a:off x="0" y="0"/>
                      <a:ext cx="6303645" cy="3105150"/>
                    </a:xfrm>
                    <a:prstGeom prst="rect">
                      <a:avLst/>
                    </a:prstGeom>
                  </pic:spPr>
                </pic:pic>
              </a:graphicData>
            </a:graphic>
          </wp:inline>
        </w:drawing>
      </w:r>
    </w:p>
    <w:p w14:paraId="35118DDE" w14:textId="77777777" w:rsidR="00147614" w:rsidRPr="008F6775" w:rsidRDefault="00147614" w:rsidP="00346688">
      <w:pPr>
        <w:pStyle w:val="NormalWeb"/>
        <w:spacing w:line="360" w:lineRule="auto"/>
        <w:jc w:val="both"/>
      </w:pPr>
    </w:p>
    <w:p w14:paraId="7A327B70" w14:textId="77777777" w:rsidR="00147614" w:rsidRPr="008F6775" w:rsidRDefault="00147614" w:rsidP="00346688">
      <w:pPr>
        <w:pStyle w:val="Heading3"/>
        <w:numPr>
          <w:ilvl w:val="0"/>
          <w:numId w:val="80"/>
        </w:numPr>
        <w:jc w:val="both"/>
      </w:pPr>
      <w:bookmarkStart w:id="919" w:name="_Toc202286228"/>
      <w:r w:rsidRPr="008F6775">
        <w:t>Backend: Proses Login Pengguna dan Admin (</w:t>
      </w:r>
      <w:r w:rsidRPr="008F6775">
        <w:rPr>
          <w:rStyle w:val="HTMLCode"/>
          <w:rFonts w:ascii="Times New Roman" w:eastAsiaTheme="minorHAnsi" w:hAnsi="Times New Roman" w:cs="Times New Roman"/>
          <w:b w:val="0"/>
          <w:bCs w:val="0"/>
        </w:rPr>
        <w:t>index.js</w:t>
      </w:r>
      <w:r w:rsidRPr="008F6775">
        <w:t>)</w:t>
      </w:r>
      <w:bookmarkEnd w:id="919"/>
    </w:p>
    <w:p w14:paraId="79F4AC27" w14:textId="47C8D66F" w:rsidR="00147614" w:rsidRPr="008F6775" w:rsidRDefault="00147614" w:rsidP="00346688">
      <w:pPr>
        <w:pStyle w:val="NormalWeb"/>
        <w:spacing w:line="360" w:lineRule="auto"/>
        <w:ind w:left="360"/>
        <w:jc w:val="both"/>
      </w:pPr>
      <w:r w:rsidRPr="008F6775">
        <w:t xml:space="preserve">Cuplikan ini adalah inti dari sistem autentikasi. Kode ini menangani permintaan login, membedakan antara admin dan pengguna biasa (pasien), dan membuat sesi jika kredensial valid. </w:t>
      </w:r>
      <w:r w:rsidRPr="008F6775">
        <w:rPr>
          <w:rStyle w:val="citation-74"/>
        </w:rPr>
        <w:t xml:space="preserve">Ini menunjukkan logika keamanan dasar dan interaksi dengan </w:t>
      </w:r>
      <w:r w:rsidRPr="008F6775">
        <w:rPr>
          <w:rStyle w:val="citation-74"/>
          <w:i/>
          <w:iCs/>
        </w:rPr>
        <w:t>database</w:t>
      </w:r>
      <w:r w:rsidRPr="008F6775">
        <w:rPr>
          <w:rStyle w:val="citation-74"/>
        </w:rPr>
        <w:t xml:space="preserve">. </w:t>
      </w:r>
    </w:p>
    <w:p w14:paraId="1B13E297" w14:textId="64E868A2" w:rsidR="00550F74" w:rsidRPr="008F6775" w:rsidRDefault="00147614" w:rsidP="00346688">
      <w:pPr>
        <w:pStyle w:val="NormalWeb"/>
        <w:spacing w:line="360" w:lineRule="auto"/>
        <w:ind w:left="360"/>
        <w:jc w:val="both"/>
      </w:pPr>
      <w:r w:rsidRPr="0081315E">
        <w:rPr>
          <w:noProof/>
        </w:rPr>
        <w:lastRenderedPageBreak/>
        <w:drawing>
          <wp:inline distT="0" distB="0" distL="0" distR="0" wp14:anchorId="6B9A8F0F" wp14:editId="7B608C4D">
            <wp:extent cx="6303645" cy="4257675"/>
            <wp:effectExtent l="0" t="0" r="1905" b="9525"/>
            <wp:docPr id="140801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19676" name=""/>
                    <pic:cNvPicPr/>
                  </pic:nvPicPr>
                  <pic:blipFill>
                    <a:blip r:embed="rId34"/>
                    <a:stretch>
                      <a:fillRect/>
                    </a:stretch>
                  </pic:blipFill>
                  <pic:spPr>
                    <a:xfrm>
                      <a:off x="0" y="0"/>
                      <a:ext cx="6303645" cy="4257675"/>
                    </a:xfrm>
                    <a:prstGeom prst="rect">
                      <a:avLst/>
                    </a:prstGeom>
                  </pic:spPr>
                </pic:pic>
              </a:graphicData>
            </a:graphic>
          </wp:inline>
        </w:drawing>
      </w:r>
    </w:p>
    <w:p w14:paraId="27D5DAF6" w14:textId="3BB0AAE1" w:rsidR="00550F74" w:rsidRPr="008F6775" w:rsidRDefault="00550F74" w:rsidP="00346688">
      <w:pPr>
        <w:pStyle w:val="Heading3"/>
        <w:numPr>
          <w:ilvl w:val="0"/>
          <w:numId w:val="80"/>
        </w:numPr>
        <w:jc w:val="both"/>
      </w:pPr>
      <w:bookmarkStart w:id="920" w:name="_Bot:_Logika_Penerusan"/>
      <w:bookmarkStart w:id="921" w:name="_Toc202286229"/>
      <w:bookmarkEnd w:id="920"/>
      <w:r w:rsidRPr="008F6775">
        <w:t>Bot: Logika Penerusan Pesan antara Pasien dan Dokter (</w:t>
      </w:r>
      <w:r w:rsidRPr="008F6775">
        <w:rPr>
          <w:rStyle w:val="HTMLCode"/>
          <w:rFonts w:ascii="Times New Roman" w:eastAsiaTheme="minorHAnsi" w:hAnsi="Times New Roman" w:cs="Times New Roman"/>
          <w:b w:val="0"/>
          <w:bCs w:val="0"/>
        </w:rPr>
        <w:t>bot.js</w:t>
      </w:r>
      <w:r w:rsidRPr="008F6775">
        <w:t>)</w:t>
      </w:r>
      <w:bookmarkEnd w:id="921"/>
    </w:p>
    <w:p w14:paraId="10474E93" w14:textId="77777777" w:rsidR="00550F74" w:rsidRPr="008F6775" w:rsidRDefault="00550F74" w:rsidP="00346688">
      <w:pPr>
        <w:pStyle w:val="NormalWeb"/>
        <w:spacing w:line="360" w:lineRule="auto"/>
        <w:jc w:val="both"/>
      </w:pPr>
      <w:r w:rsidRPr="008F6775">
        <w:t xml:space="preserve">Ini adalah jantung dari sistem komunikasi </w:t>
      </w:r>
      <w:r w:rsidRPr="008F6775">
        <w:rPr>
          <w:i/>
          <w:iCs/>
        </w:rPr>
        <w:t>real-time</w:t>
      </w:r>
      <w:r w:rsidRPr="008F6775">
        <w:t>. Kode ini mendengarkan setiap pesan yang masuk ke nomor WhatsApp bot. Ia kemudian memeriksa apakah pengirim adalah pasien atau dokter dalam sebuah sesi aktif, lalu secara otomatis meneruskan pesan tersebut ke pihak yang dituju.</w:t>
      </w:r>
    </w:p>
    <w:p w14:paraId="7BDAA50C" w14:textId="4204210C" w:rsidR="00550F74" w:rsidRPr="008F6775" w:rsidRDefault="00550F74" w:rsidP="00346688">
      <w:pPr>
        <w:pStyle w:val="NormalWeb"/>
        <w:spacing w:line="360" w:lineRule="auto"/>
        <w:jc w:val="both"/>
      </w:pPr>
      <w:r w:rsidRPr="0081315E">
        <w:rPr>
          <w:noProof/>
        </w:rPr>
        <w:lastRenderedPageBreak/>
        <w:drawing>
          <wp:inline distT="0" distB="0" distL="0" distR="0" wp14:anchorId="3374909E" wp14:editId="19DCCD46">
            <wp:extent cx="4925112" cy="5420481"/>
            <wp:effectExtent l="0" t="0" r="8890" b="8890"/>
            <wp:docPr id="1784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493" name=""/>
                    <pic:cNvPicPr/>
                  </pic:nvPicPr>
                  <pic:blipFill>
                    <a:blip r:embed="rId35"/>
                    <a:stretch>
                      <a:fillRect/>
                    </a:stretch>
                  </pic:blipFill>
                  <pic:spPr>
                    <a:xfrm>
                      <a:off x="0" y="0"/>
                      <a:ext cx="4925112" cy="5420481"/>
                    </a:xfrm>
                    <a:prstGeom prst="rect">
                      <a:avLst/>
                    </a:prstGeom>
                  </pic:spPr>
                </pic:pic>
              </a:graphicData>
            </a:graphic>
          </wp:inline>
        </w:drawing>
      </w:r>
    </w:p>
    <w:p w14:paraId="0062A749" w14:textId="77777777" w:rsidR="00550F74" w:rsidRPr="008F6775" w:rsidRDefault="00550F74" w:rsidP="00346688">
      <w:pPr>
        <w:pStyle w:val="Heading2"/>
        <w:spacing w:line="360" w:lineRule="auto"/>
        <w:jc w:val="both"/>
        <w:rPr>
          <w:rFonts w:ascii="Times New Roman" w:hAnsi="Times New Roman" w:cs="Times New Roman"/>
        </w:rPr>
      </w:pPr>
      <w:bookmarkStart w:id="922" w:name="_Toc202286230"/>
      <w:r w:rsidRPr="008F6775">
        <w:rPr>
          <w:rFonts w:ascii="Times New Roman" w:hAnsi="Times New Roman" w:cs="Times New Roman"/>
        </w:rPr>
        <w:t>3.6 Integrasi Modul Sistem</w:t>
      </w:r>
      <w:bookmarkEnd w:id="922"/>
    </w:p>
    <w:p w14:paraId="001CCBAA" w14:textId="77777777" w:rsidR="00550F74" w:rsidRPr="008F6775" w:rsidRDefault="00550F74" w:rsidP="00346688">
      <w:pPr>
        <w:numPr>
          <w:ilvl w:val="0"/>
          <w:numId w:val="81"/>
        </w:numPr>
        <w:spacing w:line="360" w:lineRule="auto"/>
        <w:jc w:val="both"/>
        <w:rPr>
          <w:rFonts w:ascii="Times New Roman" w:hAnsi="Times New Roman" w:cs="Times New Roman"/>
          <w:lang w:val="en-ID"/>
        </w:rPr>
      </w:pPr>
      <w:r w:rsidRPr="008F6775">
        <w:rPr>
          <w:rFonts w:ascii="Times New Roman" w:hAnsi="Times New Roman" w:cs="Times New Roman"/>
          <w:b/>
          <w:bCs/>
          <w:lang w:val="en-ID"/>
        </w:rPr>
        <w:t>Pasien di Frontend:</w:t>
      </w:r>
    </w:p>
    <w:p w14:paraId="6BBDF1DA" w14:textId="77777777" w:rsidR="00550F74" w:rsidRPr="008F6775" w:rsidRDefault="00550F74" w:rsidP="00346688">
      <w:pPr>
        <w:numPr>
          <w:ilvl w:val="1"/>
          <w:numId w:val="81"/>
        </w:numPr>
        <w:spacing w:line="360" w:lineRule="auto"/>
        <w:jc w:val="both"/>
        <w:rPr>
          <w:rFonts w:ascii="Times New Roman" w:hAnsi="Times New Roman" w:cs="Times New Roman"/>
          <w:lang w:val="en-ID"/>
        </w:rPr>
      </w:pPr>
      <w:r w:rsidRPr="008F6775">
        <w:rPr>
          <w:rFonts w:ascii="Times New Roman" w:hAnsi="Times New Roman" w:cs="Times New Roman"/>
          <w:lang w:val="en-ID"/>
        </w:rPr>
        <w:t xml:space="preserve">Pasien login dan masuk ke </w:t>
      </w:r>
      <w:r w:rsidRPr="008F6775">
        <w:rPr>
          <w:rFonts w:ascii="Times New Roman" w:hAnsi="Times New Roman" w:cs="Times New Roman"/>
          <w:i/>
          <w:iCs/>
          <w:lang w:val="en-ID"/>
        </w:rPr>
        <w:t>dashboard</w:t>
      </w:r>
      <w:r w:rsidRPr="008F6775">
        <w:rPr>
          <w:rFonts w:ascii="Times New Roman" w:hAnsi="Times New Roman" w:cs="Times New Roman"/>
          <w:lang w:val="en-ID"/>
        </w:rPr>
        <w:t xml:space="preserve"> (patient.html). Halaman ini menggunakan JavaScript untuk memanggil API </w:t>
      </w:r>
      <w:r w:rsidRPr="008F6775">
        <w:rPr>
          <w:rFonts w:ascii="Times New Roman" w:hAnsi="Times New Roman" w:cs="Times New Roman"/>
          <w:i/>
          <w:iCs/>
          <w:lang w:val="en-ID"/>
        </w:rPr>
        <w:t>backend</w:t>
      </w:r>
      <w:r w:rsidRPr="008F6775">
        <w:rPr>
          <w:rFonts w:ascii="Times New Roman" w:hAnsi="Times New Roman" w:cs="Times New Roman"/>
          <w:lang w:val="en-ID"/>
        </w:rPr>
        <w:t xml:space="preserve"> dan menampilkan daftar dokter yang tersedia.</w:t>
      </w:r>
    </w:p>
    <w:p w14:paraId="70F421C5" w14:textId="77777777" w:rsidR="00550F74" w:rsidRPr="008F6775" w:rsidRDefault="00550F74" w:rsidP="00346688">
      <w:pPr>
        <w:numPr>
          <w:ilvl w:val="1"/>
          <w:numId w:val="81"/>
        </w:numPr>
        <w:spacing w:line="360" w:lineRule="auto"/>
        <w:jc w:val="both"/>
        <w:rPr>
          <w:rFonts w:ascii="Times New Roman" w:hAnsi="Times New Roman" w:cs="Times New Roman"/>
          <w:lang w:val="en-ID"/>
        </w:rPr>
      </w:pPr>
      <w:r w:rsidRPr="008F6775">
        <w:rPr>
          <w:rFonts w:ascii="Times New Roman" w:hAnsi="Times New Roman" w:cs="Times New Roman"/>
          <w:lang w:val="en-ID"/>
        </w:rPr>
        <w:t xml:space="preserve">Pasien memilih dokter, menuliskan keluhan di </w:t>
      </w:r>
      <w:r w:rsidRPr="008F6775">
        <w:rPr>
          <w:rFonts w:ascii="Times New Roman" w:hAnsi="Times New Roman" w:cs="Times New Roman"/>
          <w:i/>
          <w:iCs/>
          <w:lang w:val="en-ID"/>
        </w:rPr>
        <w:t>textarea</w:t>
      </w:r>
      <w:r w:rsidRPr="008F6775">
        <w:rPr>
          <w:rFonts w:ascii="Times New Roman" w:hAnsi="Times New Roman" w:cs="Times New Roman"/>
          <w:lang w:val="en-ID"/>
        </w:rPr>
        <w:t>, lalu menekan tombol "Pilih Dokter".</w:t>
      </w:r>
    </w:p>
    <w:p w14:paraId="60C0683E" w14:textId="77777777" w:rsidR="00550F74" w:rsidRPr="008F6775" w:rsidRDefault="00550F74" w:rsidP="00346688">
      <w:pPr>
        <w:numPr>
          <w:ilvl w:val="0"/>
          <w:numId w:val="81"/>
        </w:numPr>
        <w:spacing w:line="360" w:lineRule="auto"/>
        <w:jc w:val="both"/>
        <w:rPr>
          <w:rFonts w:ascii="Times New Roman" w:hAnsi="Times New Roman" w:cs="Times New Roman"/>
          <w:lang w:val="en-ID"/>
        </w:rPr>
      </w:pPr>
      <w:r w:rsidRPr="008F6775">
        <w:rPr>
          <w:rFonts w:ascii="Times New Roman" w:hAnsi="Times New Roman" w:cs="Times New Roman"/>
          <w:b/>
          <w:bCs/>
          <w:lang w:val="en-ID"/>
        </w:rPr>
        <w:t>Frontend ke Backend (API Call):</w:t>
      </w:r>
    </w:p>
    <w:p w14:paraId="506BFF18" w14:textId="77777777" w:rsidR="00550F74" w:rsidRPr="008F6775" w:rsidRDefault="00550F74" w:rsidP="00346688">
      <w:pPr>
        <w:numPr>
          <w:ilvl w:val="1"/>
          <w:numId w:val="81"/>
        </w:numPr>
        <w:spacing w:line="360" w:lineRule="auto"/>
        <w:jc w:val="both"/>
        <w:rPr>
          <w:rFonts w:ascii="Times New Roman" w:hAnsi="Times New Roman" w:cs="Times New Roman"/>
          <w:lang w:val="en-ID"/>
        </w:rPr>
      </w:pPr>
      <w:r w:rsidRPr="008F6775">
        <w:rPr>
          <w:rFonts w:ascii="Times New Roman" w:hAnsi="Times New Roman" w:cs="Times New Roman"/>
          <w:lang w:val="en-ID"/>
        </w:rPr>
        <w:t xml:space="preserve">Aksi pasien memicu fungsi JavaScript yang mengirimkan permintaan </w:t>
      </w:r>
      <w:r w:rsidRPr="008F6775">
        <w:rPr>
          <w:rFonts w:ascii="Times New Roman" w:hAnsi="Times New Roman" w:cs="Times New Roman"/>
          <w:b/>
          <w:bCs/>
          <w:lang w:val="en-ID"/>
        </w:rPr>
        <w:t>POST</w:t>
      </w:r>
      <w:r w:rsidRPr="008F6775">
        <w:rPr>
          <w:rFonts w:ascii="Times New Roman" w:hAnsi="Times New Roman" w:cs="Times New Roman"/>
          <w:lang w:val="en-ID"/>
        </w:rPr>
        <w:t xml:space="preserve"> ke </w:t>
      </w:r>
      <w:r w:rsidRPr="008F6775">
        <w:rPr>
          <w:rFonts w:ascii="Times New Roman" w:hAnsi="Times New Roman" w:cs="Times New Roman"/>
          <w:i/>
          <w:iCs/>
          <w:lang w:val="en-ID"/>
        </w:rPr>
        <w:t>endpoint</w:t>
      </w:r>
      <w:r w:rsidRPr="008F6775">
        <w:rPr>
          <w:rFonts w:ascii="Times New Roman" w:hAnsi="Times New Roman" w:cs="Times New Roman"/>
          <w:lang w:val="en-ID"/>
        </w:rPr>
        <w:t xml:space="preserve"> /book di server </w:t>
      </w:r>
      <w:r w:rsidRPr="008F6775">
        <w:rPr>
          <w:rFonts w:ascii="Times New Roman" w:hAnsi="Times New Roman" w:cs="Times New Roman"/>
          <w:i/>
          <w:iCs/>
          <w:lang w:val="en-ID"/>
        </w:rPr>
        <w:t>backend</w:t>
      </w:r>
      <w:r w:rsidRPr="008F6775">
        <w:rPr>
          <w:rFonts w:ascii="Times New Roman" w:hAnsi="Times New Roman" w:cs="Times New Roman"/>
          <w:lang w:val="en-ID"/>
        </w:rPr>
        <w:t>. Permintaan ini membawa data user_id, doctor_id, dan message dalam format JSON.</w:t>
      </w:r>
    </w:p>
    <w:p w14:paraId="5A261D20" w14:textId="77777777" w:rsidR="00550F74" w:rsidRPr="008F6775" w:rsidRDefault="00550F74" w:rsidP="00346688">
      <w:pPr>
        <w:numPr>
          <w:ilvl w:val="0"/>
          <w:numId w:val="81"/>
        </w:numPr>
        <w:spacing w:line="360" w:lineRule="auto"/>
        <w:jc w:val="both"/>
        <w:rPr>
          <w:rFonts w:ascii="Times New Roman" w:hAnsi="Times New Roman" w:cs="Times New Roman"/>
          <w:lang w:val="en-ID"/>
        </w:rPr>
      </w:pPr>
      <w:r w:rsidRPr="008F6775">
        <w:rPr>
          <w:rFonts w:ascii="Times New Roman" w:hAnsi="Times New Roman" w:cs="Times New Roman"/>
          <w:b/>
          <w:bCs/>
          <w:lang w:val="en-ID"/>
        </w:rPr>
        <w:t>Backend Memproses Permintaan:</w:t>
      </w:r>
    </w:p>
    <w:p w14:paraId="03383390" w14:textId="77777777" w:rsidR="00550F74" w:rsidRPr="008F6775" w:rsidRDefault="00550F74" w:rsidP="00346688">
      <w:pPr>
        <w:numPr>
          <w:ilvl w:val="1"/>
          <w:numId w:val="81"/>
        </w:numPr>
        <w:spacing w:line="360" w:lineRule="auto"/>
        <w:jc w:val="both"/>
        <w:rPr>
          <w:rFonts w:ascii="Times New Roman" w:hAnsi="Times New Roman" w:cs="Times New Roman"/>
          <w:lang w:val="en-ID"/>
        </w:rPr>
      </w:pPr>
      <w:r w:rsidRPr="008F6775">
        <w:rPr>
          <w:rFonts w:ascii="Times New Roman" w:hAnsi="Times New Roman" w:cs="Times New Roman"/>
          <w:lang w:val="en-ID"/>
        </w:rPr>
        <w:lastRenderedPageBreak/>
        <w:t xml:space="preserve">Server </w:t>
      </w:r>
      <w:r w:rsidRPr="008F6775">
        <w:rPr>
          <w:rFonts w:ascii="Times New Roman" w:hAnsi="Times New Roman" w:cs="Times New Roman"/>
          <w:b/>
          <w:bCs/>
          <w:lang w:val="en-ID"/>
        </w:rPr>
        <w:t>Express.js</w:t>
      </w:r>
      <w:r w:rsidRPr="008F6775">
        <w:rPr>
          <w:rFonts w:ascii="Times New Roman" w:hAnsi="Times New Roman" w:cs="Times New Roman"/>
          <w:lang w:val="en-ID"/>
        </w:rPr>
        <w:t xml:space="preserve"> (index.js) menerima permintaan tersebut.</w:t>
      </w:r>
    </w:p>
    <w:p w14:paraId="1E1ED41C" w14:textId="77777777" w:rsidR="00550F74" w:rsidRPr="008F6775" w:rsidRDefault="00550F74" w:rsidP="00346688">
      <w:pPr>
        <w:numPr>
          <w:ilvl w:val="1"/>
          <w:numId w:val="81"/>
        </w:numPr>
        <w:spacing w:line="360" w:lineRule="auto"/>
        <w:jc w:val="both"/>
        <w:rPr>
          <w:rFonts w:ascii="Times New Roman" w:hAnsi="Times New Roman" w:cs="Times New Roman"/>
          <w:lang w:val="en-ID"/>
        </w:rPr>
      </w:pPr>
      <w:r w:rsidRPr="008F6775">
        <w:rPr>
          <w:rFonts w:ascii="Times New Roman" w:hAnsi="Times New Roman" w:cs="Times New Roman"/>
          <w:i/>
          <w:iCs/>
          <w:lang w:val="en-ID"/>
        </w:rPr>
        <w:t>Middleware</w:t>
      </w:r>
      <w:r w:rsidRPr="008F6775">
        <w:rPr>
          <w:rFonts w:ascii="Times New Roman" w:hAnsi="Times New Roman" w:cs="Times New Roman"/>
          <w:lang w:val="en-ID"/>
        </w:rPr>
        <w:t xml:space="preserve"> isAuthenticated akan memeriksa apakah pasien sudah login dengan valid.</w:t>
      </w:r>
    </w:p>
    <w:p w14:paraId="1FBC03E1" w14:textId="77777777" w:rsidR="00550F74" w:rsidRPr="008F6775" w:rsidRDefault="00550F74" w:rsidP="00346688">
      <w:pPr>
        <w:numPr>
          <w:ilvl w:val="1"/>
          <w:numId w:val="81"/>
        </w:numPr>
        <w:spacing w:line="360" w:lineRule="auto"/>
        <w:jc w:val="both"/>
        <w:rPr>
          <w:rFonts w:ascii="Times New Roman" w:hAnsi="Times New Roman" w:cs="Times New Roman"/>
          <w:lang w:val="en-ID"/>
        </w:rPr>
      </w:pPr>
      <w:r w:rsidRPr="008F6775">
        <w:rPr>
          <w:rFonts w:ascii="Times New Roman" w:hAnsi="Times New Roman" w:cs="Times New Roman"/>
          <w:lang w:val="en-ID"/>
        </w:rPr>
        <w:t xml:space="preserve">Logika di dalam </w:t>
      </w:r>
      <w:r w:rsidRPr="008F6775">
        <w:rPr>
          <w:rFonts w:ascii="Times New Roman" w:hAnsi="Times New Roman" w:cs="Times New Roman"/>
          <w:i/>
          <w:iCs/>
          <w:lang w:val="en-ID"/>
        </w:rPr>
        <w:t>endpoint</w:t>
      </w:r>
      <w:r w:rsidRPr="008F6775">
        <w:rPr>
          <w:rFonts w:ascii="Times New Roman" w:hAnsi="Times New Roman" w:cs="Times New Roman"/>
          <w:lang w:val="en-ID"/>
        </w:rPr>
        <w:t xml:space="preserve"> /book kemudian berinteraksi dengan </w:t>
      </w:r>
      <w:r w:rsidRPr="008F6775">
        <w:rPr>
          <w:rFonts w:ascii="Times New Roman" w:hAnsi="Times New Roman" w:cs="Times New Roman"/>
          <w:b/>
          <w:bCs/>
          <w:lang w:val="en-ID"/>
        </w:rPr>
        <w:t>Database SQLite</w:t>
      </w:r>
      <w:r w:rsidRPr="008F6775">
        <w:rPr>
          <w:rFonts w:ascii="Times New Roman" w:hAnsi="Times New Roman" w:cs="Times New Roman"/>
          <w:lang w:val="en-ID"/>
        </w:rPr>
        <w:t>.</w:t>
      </w:r>
    </w:p>
    <w:p w14:paraId="0AED80B8" w14:textId="77777777" w:rsidR="00550F74" w:rsidRPr="008F6775" w:rsidRDefault="00550F74" w:rsidP="00346688">
      <w:pPr>
        <w:numPr>
          <w:ilvl w:val="0"/>
          <w:numId w:val="81"/>
        </w:numPr>
        <w:spacing w:line="360" w:lineRule="auto"/>
        <w:jc w:val="both"/>
        <w:rPr>
          <w:rFonts w:ascii="Times New Roman" w:hAnsi="Times New Roman" w:cs="Times New Roman"/>
          <w:lang w:val="en-ID"/>
        </w:rPr>
      </w:pPr>
      <w:r w:rsidRPr="008F6775">
        <w:rPr>
          <w:rFonts w:ascii="Times New Roman" w:hAnsi="Times New Roman" w:cs="Times New Roman"/>
          <w:b/>
          <w:bCs/>
          <w:lang w:val="en-ID"/>
        </w:rPr>
        <w:t>Backend dan Database:</w:t>
      </w:r>
    </w:p>
    <w:p w14:paraId="546FCC3D" w14:textId="77777777" w:rsidR="00550F74" w:rsidRPr="008F6775" w:rsidRDefault="00550F74" w:rsidP="00346688">
      <w:pPr>
        <w:numPr>
          <w:ilvl w:val="1"/>
          <w:numId w:val="81"/>
        </w:numPr>
        <w:spacing w:line="360" w:lineRule="auto"/>
        <w:jc w:val="both"/>
        <w:rPr>
          <w:rFonts w:ascii="Times New Roman" w:hAnsi="Times New Roman" w:cs="Times New Roman"/>
          <w:lang w:val="en-ID"/>
        </w:rPr>
      </w:pPr>
      <w:r w:rsidRPr="008F6775">
        <w:rPr>
          <w:rFonts w:ascii="Times New Roman" w:hAnsi="Times New Roman" w:cs="Times New Roman"/>
          <w:i/>
          <w:iCs/>
          <w:lang w:val="en-ID"/>
        </w:rPr>
        <w:t>Backend</w:t>
      </w:r>
      <w:r w:rsidRPr="008F6775">
        <w:rPr>
          <w:rFonts w:ascii="Times New Roman" w:hAnsi="Times New Roman" w:cs="Times New Roman"/>
          <w:lang w:val="en-ID"/>
        </w:rPr>
        <w:t xml:space="preserve"> menjalankan </w:t>
      </w:r>
      <w:r w:rsidRPr="008F6775">
        <w:rPr>
          <w:rFonts w:ascii="Times New Roman" w:hAnsi="Times New Roman" w:cs="Times New Roman"/>
          <w:i/>
          <w:iCs/>
          <w:lang w:val="en-ID"/>
        </w:rPr>
        <w:t>query</w:t>
      </w:r>
      <w:r w:rsidRPr="008F6775">
        <w:rPr>
          <w:rFonts w:ascii="Times New Roman" w:hAnsi="Times New Roman" w:cs="Times New Roman"/>
          <w:lang w:val="en-ID"/>
        </w:rPr>
        <w:t xml:space="preserve"> SQL untuk memeriksa apakah pasien sudah memiliki sesi aktif di tabel bookings.</w:t>
      </w:r>
    </w:p>
    <w:p w14:paraId="5FFB1F3E" w14:textId="77777777" w:rsidR="00550F74" w:rsidRPr="008F6775" w:rsidRDefault="00550F74" w:rsidP="00346688">
      <w:pPr>
        <w:numPr>
          <w:ilvl w:val="1"/>
          <w:numId w:val="81"/>
        </w:numPr>
        <w:spacing w:line="360" w:lineRule="auto"/>
        <w:jc w:val="both"/>
        <w:rPr>
          <w:rFonts w:ascii="Times New Roman" w:hAnsi="Times New Roman" w:cs="Times New Roman"/>
          <w:lang w:val="en-ID"/>
        </w:rPr>
      </w:pPr>
      <w:r w:rsidRPr="008F6775">
        <w:rPr>
          <w:rFonts w:ascii="Times New Roman" w:hAnsi="Times New Roman" w:cs="Times New Roman"/>
          <w:lang w:val="en-ID"/>
        </w:rPr>
        <w:t xml:space="preserve">Jika tidak ada, </w:t>
      </w:r>
      <w:r w:rsidRPr="008F6775">
        <w:rPr>
          <w:rFonts w:ascii="Times New Roman" w:hAnsi="Times New Roman" w:cs="Times New Roman"/>
          <w:i/>
          <w:iCs/>
          <w:lang w:val="en-ID"/>
        </w:rPr>
        <w:t>backend</w:t>
      </w:r>
      <w:r w:rsidRPr="008F6775">
        <w:rPr>
          <w:rFonts w:ascii="Times New Roman" w:hAnsi="Times New Roman" w:cs="Times New Roman"/>
          <w:lang w:val="en-ID"/>
        </w:rPr>
        <w:t xml:space="preserve"> akan menjalankan </w:t>
      </w:r>
      <w:r w:rsidRPr="008F6775">
        <w:rPr>
          <w:rFonts w:ascii="Times New Roman" w:hAnsi="Times New Roman" w:cs="Times New Roman"/>
          <w:i/>
          <w:iCs/>
          <w:lang w:val="en-ID"/>
        </w:rPr>
        <w:t>query</w:t>
      </w:r>
      <w:r w:rsidRPr="008F6775">
        <w:rPr>
          <w:rFonts w:ascii="Times New Roman" w:hAnsi="Times New Roman" w:cs="Times New Roman"/>
          <w:lang w:val="en-ID"/>
        </w:rPr>
        <w:t xml:space="preserve"> INSERT untuk menyimpan data konsultasi baru ke dalam tabel bookings.</w:t>
      </w:r>
    </w:p>
    <w:p w14:paraId="3FEA7A9F" w14:textId="77777777" w:rsidR="00550F74" w:rsidRPr="008F6775" w:rsidRDefault="00550F74" w:rsidP="00346688">
      <w:pPr>
        <w:numPr>
          <w:ilvl w:val="0"/>
          <w:numId w:val="81"/>
        </w:numPr>
        <w:spacing w:line="360" w:lineRule="auto"/>
        <w:jc w:val="both"/>
        <w:rPr>
          <w:rFonts w:ascii="Times New Roman" w:hAnsi="Times New Roman" w:cs="Times New Roman"/>
          <w:lang w:val="en-ID"/>
        </w:rPr>
      </w:pPr>
      <w:r w:rsidRPr="008F6775">
        <w:rPr>
          <w:rFonts w:ascii="Times New Roman" w:hAnsi="Times New Roman" w:cs="Times New Roman"/>
          <w:b/>
          <w:bCs/>
          <w:lang w:val="en-ID"/>
        </w:rPr>
        <w:t>Backend dan Bot WhatsApp:</w:t>
      </w:r>
    </w:p>
    <w:p w14:paraId="216EEB39" w14:textId="77777777" w:rsidR="00550F74" w:rsidRPr="008F6775" w:rsidRDefault="00550F74" w:rsidP="00346688">
      <w:pPr>
        <w:numPr>
          <w:ilvl w:val="1"/>
          <w:numId w:val="81"/>
        </w:numPr>
        <w:spacing w:line="360" w:lineRule="auto"/>
        <w:jc w:val="both"/>
        <w:rPr>
          <w:rFonts w:ascii="Times New Roman" w:hAnsi="Times New Roman" w:cs="Times New Roman"/>
          <w:lang w:val="en-ID"/>
        </w:rPr>
      </w:pPr>
      <w:r w:rsidRPr="008F6775">
        <w:rPr>
          <w:rFonts w:ascii="Times New Roman" w:hAnsi="Times New Roman" w:cs="Times New Roman"/>
          <w:lang w:val="en-ID"/>
        </w:rPr>
        <w:t xml:space="preserve">Setelah data berhasil disimpan, proses konsultasi resmi dimulai. </w:t>
      </w:r>
      <w:r w:rsidRPr="008F6775">
        <w:rPr>
          <w:rFonts w:ascii="Times New Roman" w:hAnsi="Times New Roman" w:cs="Times New Roman"/>
          <w:b/>
          <w:bCs/>
          <w:lang w:val="en-ID"/>
        </w:rPr>
        <w:t>Bot WhatsApp</w:t>
      </w:r>
      <w:r w:rsidRPr="008F6775">
        <w:rPr>
          <w:rFonts w:ascii="Times New Roman" w:hAnsi="Times New Roman" w:cs="Times New Roman"/>
          <w:lang w:val="en-ID"/>
        </w:rPr>
        <w:t xml:space="preserve"> (bot.js), yang berjalan secara independen, secara periodik akan memeriksa </w:t>
      </w:r>
      <w:r w:rsidRPr="008F6775">
        <w:rPr>
          <w:rFonts w:ascii="Times New Roman" w:hAnsi="Times New Roman" w:cs="Times New Roman"/>
          <w:i/>
          <w:iCs/>
          <w:lang w:val="en-ID"/>
        </w:rPr>
        <w:t>database</w:t>
      </w:r>
      <w:r w:rsidRPr="008F6775">
        <w:rPr>
          <w:rFonts w:ascii="Times New Roman" w:hAnsi="Times New Roman" w:cs="Times New Roman"/>
          <w:lang w:val="en-ID"/>
        </w:rPr>
        <w:t xml:space="preserve"> atau dipicu oleh </w:t>
      </w:r>
      <w:r w:rsidRPr="008F6775">
        <w:rPr>
          <w:rFonts w:ascii="Times New Roman" w:hAnsi="Times New Roman" w:cs="Times New Roman"/>
          <w:i/>
          <w:iCs/>
          <w:lang w:val="en-ID"/>
        </w:rPr>
        <w:t>event</w:t>
      </w:r>
      <w:r w:rsidRPr="008F6775">
        <w:rPr>
          <w:rFonts w:ascii="Times New Roman" w:hAnsi="Times New Roman" w:cs="Times New Roman"/>
          <w:lang w:val="en-ID"/>
        </w:rPr>
        <w:t xml:space="preserve"> tertentu.</w:t>
      </w:r>
    </w:p>
    <w:p w14:paraId="3742ABCB" w14:textId="77777777" w:rsidR="00550F74" w:rsidRPr="008F6775" w:rsidRDefault="00550F74" w:rsidP="00346688">
      <w:pPr>
        <w:numPr>
          <w:ilvl w:val="1"/>
          <w:numId w:val="81"/>
        </w:numPr>
        <w:spacing w:line="360" w:lineRule="auto"/>
        <w:jc w:val="both"/>
        <w:rPr>
          <w:rFonts w:ascii="Times New Roman" w:hAnsi="Times New Roman" w:cs="Times New Roman"/>
          <w:lang w:val="en-ID"/>
        </w:rPr>
      </w:pPr>
      <w:r w:rsidRPr="008F6775">
        <w:rPr>
          <w:rFonts w:ascii="Times New Roman" w:hAnsi="Times New Roman" w:cs="Times New Roman"/>
          <w:lang w:val="en-ID"/>
        </w:rPr>
        <w:t>Bot akan mendeteksi adanya sesi konsultasi baru yang belum dinotifikasi.</w:t>
      </w:r>
    </w:p>
    <w:p w14:paraId="13C56C88" w14:textId="77777777" w:rsidR="00550F74" w:rsidRPr="008F6775" w:rsidRDefault="00550F74" w:rsidP="00346688">
      <w:pPr>
        <w:numPr>
          <w:ilvl w:val="0"/>
          <w:numId w:val="81"/>
        </w:numPr>
        <w:spacing w:line="360" w:lineRule="auto"/>
        <w:jc w:val="both"/>
        <w:rPr>
          <w:rFonts w:ascii="Times New Roman" w:hAnsi="Times New Roman" w:cs="Times New Roman"/>
          <w:lang w:val="en-ID"/>
        </w:rPr>
      </w:pPr>
      <w:r w:rsidRPr="008F6775">
        <w:rPr>
          <w:rFonts w:ascii="Times New Roman" w:hAnsi="Times New Roman" w:cs="Times New Roman"/>
          <w:b/>
          <w:bCs/>
          <w:lang w:val="en-ID"/>
        </w:rPr>
        <w:t>Bot ke Dokter:</w:t>
      </w:r>
    </w:p>
    <w:p w14:paraId="17E15275" w14:textId="77777777" w:rsidR="00550F74" w:rsidRPr="008F6775" w:rsidRDefault="00550F74" w:rsidP="00346688">
      <w:pPr>
        <w:numPr>
          <w:ilvl w:val="1"/>
          <w:numId w:val="81"/>
        </w:numPr>
        <w:spacing w:line="360" w:lineRule="auto"/>
        <w:jc w:val="both"/>
        <w:rPr>
          <w:rFonts w:ascii="Times New Roman" w:hAnsi="Times New Roman" w:cs="Times New Roman"/>
          <w:lang w:val="en-ID"/>
        </w:rPr>
      </w:pPr>
      <w:r w:rsidRPr="008F6775">
        <w:rPr>
          <w:rFonts w:ascii="Times New Roman" w:hAnsi="Times New Roman" w:cs="Times New Roman"/>
          <w:lang w:val="en-ID"/>
        </w:rPr>
        <w:t xml:space="preserve">Bot mengambil detail konsultasi dari </w:t>
      </w:r>
      <w:r w:rsidRPr="008F6775">
        <w:rPr>
          <w:rFonts w:ascii="Times New Roman" w:hAnsi="Times New Roman" w:cs="Times New Roman"/>
          <w:i/>
          <w:iCs/>
          <w:lang w:val="en-ID"/>
        </w:rPr>
        <w:t>database</w:t>
      </w:r>
      <w:r w:rsidRPr="008F6775">
        <w:rPr>
          <w:rFonts w:ascii="Times New Roman" w:hAnsi="Times New Roman" w:cs="Times New Roman"/>
          <w:lang w:val="en-ID"/>
        </w:rPr>
        <w:t>, termasuk nomor WhatsApp dokter dan pesan keluhan dari pasien.</w:t>
      </w:r>
    </w:p>
    <w:p w14:paraId="3A251D0F" w14:textId="77777777" w:rsidR="00550F74" w:rsidRPr="008F6775" w:rsidRDefault="00550F74" w:rsidP="00346688">
      <w:pPr>
        <w:numPr>
          <w:ilvl w:val="1"/>
          <w:numId w:val="81"/>
        </w:numPr>
        <w:spacing w:line="360" w:lineRule="auto"/>
        <w:jc w:val="both"/>
        <w:rPr>
          <w:rFonts w:ascii="Times New Roman" w:hAnsi="Times New Roman" w:cs="Times New Roman"/>
          <w:lang w:val="en-ID"/>
        </w:rPr>
      </w:pPr>
      <w:r w:rsidRPr="008F6775">
        <w:rPr>
          <w:rFonts w:ascii="Times New Roman" w:hAnsi="Times New Roman" w:cs="Times New Roman"/>
          <w:lang w:val="en-ID"/>
        </w:rPr>
        <w:t>Bot kemudian mengirimkan pesan tersebut ke nomor WhatsApp dokter yang bersangkutan, menandakan bahwa ada pasien baru yang ingin berkonsultasi.</w:t>
      </w:r>
    </w:p>
    <w:p w14:paraId="124A45DD" w14:textId="5A6BF578" w:rsidR="00550F74" w:rsidRPr="008F6775" w:rsidRDefault="00550F74" w:rsidP="00346688">
      <w:pPr>
        <w:pStyle w:val="Heading2"/>
        <w:spacing w:line="360" w:lineRule="auto"/>
        <w:rPr>
          <w:rFonts w:ascii="Times New Roman" w:hAnsi="Times New Roman" w:cs="Times New Roman"/>
        </w:rPr>
      </w:pPr>
      <w:bookmarkStart w:id="923" w:name="_Toc202286231"/>
      <w:r w:rsidRPr="008F6775">
        <w:rPr>
          <w:rFonts w:ascii="Times New Roman" w:hAnsi="Times New Roman" w:cs="Times New Roman"/>
        </w:rPr>
        <w:t>3.7 Panduan Instalasi dan Konfigurasi</w:t>
      </w:r>
      <w:bookmarkEnd w:id="923"/>
    </w:p>
    <w:p w14:paraId="6B8C0477" w14:textId="425C8428" w:rsidR="00550F74" w:rsidRPr="008F6775" w:rsidRDefault="00550F74" w:rsidP="00346688">
      <w:pPr>
        <w:spacing w:line="360" w:lineRule="auto"/>
        <w:rPr>
          <w:rStyle w:val="Hyperlink"/>
          <w:rFonts w:ascii="Times New Roman" w:hAnsi="Times New Roman" w:cs="Times New Roman"/>
          <w:color w:val="auto"/>
          <w:rPrChange w:id="924" w:author="Lingga Safitri" w:date="2025-07-01T17:21:00Z" w16du:dateUtc="2025-07-01T10:21:00Z">
            <w:rPr>
              <w:rStyle w:val="Hyperlink"/>
              <w:rFonts w:ascii="Times New Roman" w:hAnsi="Times New Roman" w:cs="Times New Roman"/>
              <w:b/>
              <w:bCs/>
              <w:sz w:val="24"/>
              <w:szCs w:val="24"/>
            </w:rPr>
          </w:rPrChange>
        </w:rPr>
      </w:pPr>
      <w:r w:rsidRPr="008F6775">
        <w:rPr>
          <w:rFonts w:ascii="Times New Roman" w:hAnsi="Times New Roman" w:cs="Times New Roman"/>
          <w:rPrChange w:id="925" w:author="Lingga Safitri" w:date="2025-07-01T17:21:00Z" w16du:dateUtc="2025-07-01T10:21:00Z">
            <w:rPr>
              <w:rFonts w:ascii="Times New Roman" w:hAnsi="Times New Roman" w:cs="Times New Roman"/>
              <w:color w:val="0563C1" w:themeColor="hyperlink"/>
              <w:u w:val="single"/>
            </w:rPr>
          </w:rPrChange>
        </w:rPr>
        <w:fldChar w:fldCharType="begin"/>
      </w:r>
      <w:r w:rsidRPr="008F6775">
        <w:rPr>
          <w:rFonts w:ascii="Times New Roman" w:hAnsi="Times New Roman" w:cs="Times New Roman"/>
        </w:rPr>
        <w:instrText>HYPERLINK  \l "_LAMPIRAN"</w:instrText>
      </w:r>
      <w:r w:rsidRPr="0081315E">
        <w:rPr>
          <w:rFonts w:ascii="Times New Roman" w:hAnsi="Times New Roman" w:cs="Times New Roman"/>
        </w:rPr>
      </w:r>
      <w:r w:rsidRPr="0081315E">
        <w:rPr>
          <w:rFonts w:ascii="Times New Roman" w:hAnsi="Times New Roman" w:cs="Times New Roman"/>
        </w:rPr>
        <w:fldChar w:fldCharType="separate"/>
      </w:r>
      <w:r w:rsidRPr="008F6775">
        <w:rPr>
          <w:rStyle w:val="Hyperlink"/>
          <w:rFonts w:ascii="Times New Roman" w:hAnsi="Times New Roman" w:cs="Times New Roman"/>
          <w:color w:val="auto"/>
          <w:rPrChange w:id="926" w:author="Lingga Safitri" w:date="2025-07-01T17:21:00Z" w16du:dateUtc="2025-07-01T10:21:00Z">
            <w:rPr>
              <w:rStyle w:val="Hyperlink"/>
              <w:rFonts w:ascii="Times New Roman" w:hAnsi="Times New Roman" w:cs="Times New Roman"/>
            </w:rPr>
          </w:rPrChange>
        </w:rPr>
        <w:t>Untuk Panduan Instalasi dan Konfigurasi ada di lampiran Silakan Ctrl + klik ini</w:t>
      </w:r>
    </w:p>
    <w:p w14:paraId="14DD8B4F" w14:textId="665DFD2A" w:rsidR="002D0158" w:rsidRPr="008F6775" w:rsidRDefault="00550F74" w:rsidP="00346688">
      <w:pPr>
        <w:spacing w:line="360" w:lineRule="auto"/>
        <w:rPr>
          <w:rFonts w:ascii="Times New Roman" w:hAnsi="Times New Roman" w:cs="Times New Roman"/>
        </w:rPr>
      </w:pPr>
      <w:r w:rsidRPr="0081315E">
        <w:rPr>
          <w:rFonts w:ascii="Times New Roman" w:hAnsi="Times New Roman" w:cs="Times New Roman"/>
        </w:rPr>
        <w:fldChar w:fldCharType="end"/>
      </w:r>
    </w:p>
    <w:p w14:paraId="3EBD0D00" w14:textId="77777777" w:rsidR="002D0158" w:rsidRPr="008F6775" w:rsidRDefault="002D0158" w:rsidP="00346688">
      <w:pPr>
        <w:spacing w:line="360" w:lineRule="auto"/>
        <w:rPr>
          <w:rFonts w:ascii="Times New Roman" w:hAnsi="Times New Roman" w:cs="Times New Roman"/>
        </w:rPr>
      </w:pPr>
    </w:p>
    <w:p w14:paraId="157E5ABD" w14:textId="69F4AD89" w:rsidR="00796851" w:rsidRPr="008F6775" w:rsidRDefault="00796851" w:rsidP="00346688">
      <w:pPr>
        <w:spacing w:line="360" w:lineRule="auto"/>
        <w:rPr>
          <w:rFonts w:ascii="Times New Roman" w:hAnsi="Times New Roman" w:cs="Times New Roman"/>
          <w:lang w:val="en-ID"/>
        </w:rPr>
      </w:pPr>
      <w:r w:rsidRPr="008F6775">
        <w:rPr>
          <w:rFonts w:ascii="Times New Roman" w:hAnsi="Times New Roman" w:cs="Times New Roman"/>
          <w:lang w:val="en-ID"/>
        </w:rPr>
        <w:br w:type="page"/>
      </w:r>
    </w:p>
    <w:p w14:paraId="7C12F0EF" w14:textId="120196A8" w:rsidR="00CB71FB" w:rsidRPr="008F6775" w:rsidRDefault="00796851" w:rsidP="00346688">
      <w:pPr>
        <w:pStyle w:val="Heading1"/>
        <w:spacing w:line="360" w:lineRule="auto"/>
        <w:rPr>
          <w:lang w:val="en-ID"/>
        </w:rPr>
      </w:pPr>
      <w:bookmarkStart w:id="927" w:name="_Toc202286232"/>
      <w:r w:rsidRPr="008F6775">
        <w:rPr>
          <w:lang w:val="en-ID"/>
        </w:rPr>
        <w:lastRenderedPageBreak/>
        <w:t>BAB IV</w:t>
      </w:r>
      <w:r w:rsidRPr="008F6775">
        <w:rPr>
          <w:lang w:val="en-ID"/>
        </w:rPr>
        <w:br/>
        <w:t>PENGUJIAN DAN EVALUASI SISTEM</w:t>
      </w:r>
      <w:bookmarkEnd w:id="927"/>
    </w:p>
    <w:p w14:paraId="7E16E0B6" w14:textId="14303EDC" w:rsidR="00796851" w:rsidRPr="008F6775" w:rsidRDefault="00CB71FB" w:rsidP="00346688">
      <w:pPr>
        <w:pStyle w:val="Heading2"/>
        <w:spacing w:line="360" w:lineRule="auto"/>
        <w:rPr>
          <w:rFonts w:ascii="Times New Roman" w:hAnsi="Times New Roman" w:cs="Times New Roman"/>
          <w:lang w:val="en-ID"/>
        </w:rPr>
      </w:pPr>
      <w:bookmarkStart w:id="928" w:name="_Toc202286233"/>
      <w:r w:rsidRPr="008F6775">
        <w:rPr>
          <w:rFonts w:ascii="Times New Roman" w:hAnsi="Times New Roman" w:cs="Times New Roman"/>
          <w:lang w:val="en-ID"/>
        </w:rPr>
        <w:t>4.</w:t>
      </w:r>
      <w:r w:rsidR="000465AF" w:rsidRPr="008F6775">
        <w:rPr>
          <w:rFonts w:ascii="Times New Roman" w:hAnsi="Times New Roman" w:cs="Times New Roman"/>
          <w:lang w:val="en-ID"/>
        </w:rPr>
        <w:t xml:space="preserve">1 Jenis </w:t>
      </w:r>
      <w:r w:rsidRPr="008F6775">
        <w:rPr>
          <w:rFonts w:ascii="Times New Roman" w:hAnsi="Times New Roman" w:cs="Times New Roman"/>
          <w:lang w:val="en-ID"/>
        </w:rPr>
        <w:t>Pengujian</w:t>
      </w:r>
      <w:bookmarkEnd w:id="928"/>
    </w:p>
    <w:p w14:paraId="6E66CA90" w14:textId="19E84495" w:rsidR="00CB71FB" w:rsidRPr="008F6775" w:rsidRDefault="00CB71FB" w:rsidP="00346688">
      <w:pPr>
        <w:pStyle w:val="Heading3"/>
        <w:ind w:firstLine="720"/>
      </w:pPr>
      <w:bookmarkStart w:id="929" w:name="_Toc202286234"/>
      <w:r w:rsidRPr="008F6775">
        <w:t>4.1.</w:t>
      </w:r>
      <w:r w:rsidR="000465AF" w:rsidRPr="008F6775">
        <w:t>1</w:t>
      </w:r>
      <w:r w:rsidRPr="008F6775">
        <w:t xml:space="preserve"> Whitebox Testing</w:t>
      </w:r>
      <w:bookmarkEnd w:id="929"/>
    </w:p>
    <w:p w14:paraId="5E8389F4" w14:textId="0F64985F" w:rsidR="00CB71FB" w:rsidRPr="008F6775" w:rsidRDefault="00CB71FB" w:rsidP="00346688">
      <w:pPr>
        <w:pStyle w:val="Heading4"/>
        <w:ind w:left="720" w:firstLine="720"/>
        <w:rPr>
          <w:ins w:id="930" w:author="Lingga Safitri" w:date="2025-07-01T16:59:00Z" w16du:dateUtc="2025-07-01T09:59:00Z"/>
        </w:rPr>
      </w:pPr>
      <w:r w:rsidRPr="008F6775">
        <w:t>A. Login</w:t>
      </w:r>
    </w:p>
    <w:p w14:paraId="23280441" w14:textId="03F74B7C" w:rsidR="002F21BC" w:rsidRPr="008F6775" w:rsidRDefault="002F21BC">
      <w:pPr>
        <w:jc w:val="center"/>
        <w:rPr>
          <w:sz w:val="18"/>
          <w:szCs w:val="18"/>
          <w:rPrChange w:id="931" w:author="Lingga Safitri" w:date="2025-07-01T17:21:00Z" w16du:dateUtc="2025-07-01T10:21:00Z">
            <w:rPr/>
          </w:rPrChange>
        </w:rPr>
        <w:pPrChange w:id="932" w:author="Lingga Safitri" w:date="2025-07-01T16:59:00Z" w16du:dateUtc="2025-07-01T09:59:00Z">
          <w:pPr>
            <w:pStyle w:val="Heading4"/>
            <w:ind w:left="720" w:firstLine="720"/>
          </w:pPr>
        </w:pPrChange>
      </w:pPr>
      <w:bookmarkStart w:id="933" w:name="_Toc202282797"/>
      <w:ins w:id="934" w:author="Lingga Safitri" w:date="2025-07-01T16:59:00Z" w16du:dateUtc="2025-07-01T09:59:00Z">
        <w:r w:rsidRPr="008F6775">
          <w:rPr>
            <w:sz w:val="18"/>
            <w:szCs w:val="18"/>
            <w:rPrChange w:id="935" w:author="Lingga Safitri" w:date="2025-07-01T17:21:00Z" w16du:dateUtc="2025-07-01T10:21:00Z">
              <w:rPr>
                <w:b w:val="0"/>
                <w:bCs w:val="0"/>
              </w:rPr>
            </w:rPrChange>
          </w:rPr>
          <w:t xml:space="preserve">Tabel 4 </w:t>
        </w:r>
        <w:r w:rsidRPr="008F6775">
          <w:rPr>
            <w:sz w:val="18"/>
            <w:szCs w:val="18"/>
            <w:rPrChange w:id="936" w:author="Lingga Safitri" w:date="2025-07-01T17:21:00Z" w16du:dateUtc="2025-07-01T10:21:00Z">
              <w:rPr>
                <w:b w:val="0"/>
                <w:bCs w:val="0"/>
              </w:rPr>
            </w:rPrChange>
          </w:rPr>
          <w:fldChar w:fldCharType="begin"/>
        </w:r>
        <w:r w:rsidRPr="008F6775">
          <w:rPr>
            <w:sz w:val="18"/>
            <w:szCs w:val="18"/>
            <w:rPrChange w:id="937" w:author="Lingga Safitri" w:date="2025-07-01T17:21:00Z" w16du:dateUtc="2025-07-01T10:21:00Z">
              <w:rPr>
                <w:b w:val="0"/>
                <w:bCs w:val="0"/>
              </w:rPr>
            </w:rPrChange>
          </w:rPr>
          <w:instrText xml:space="preserve"> SEQ Tabel_4 \* ARABIC </w:instrText>
        </w:r>
        <w:r w:rsidRPr="008F6775">
          <w:rPr>
            <w:sz w:val="18"/>
            <w:szCs w:val="18"/>
            <w:rPrChange w:id="938" w:author="Lingga Safitri" w:date="2025-07-01T17:21:00Z" w16du:dateUtc="2025-07-01T10:21:00Z">
              <w:rPr>
                <w:b w:val="0"/>
                <w:bCs w:val="0"/>
              </w:rPr>
            </w:rPrChange>
          </w:rPr>
          <w:fldChar w:fldCharType="separate"/>
        </w:r>
      </w:ins>
      <w:r w:rsidR="00461B03">
        <w:rPr>
          <w:noProof/>
          <w:sz w:val="18"/>
          <w:szCs w:val="18"/>
        </w:rPr>
        <w:t>1</w:t>
      </w:r>
      <w:ins w:id="939" w:author="Lingga Safitri" w:date="2025-07-01T16:59:00Z" w16du:dateUtc="2025-07-01T09:59:00Z">
        <w:r w:rsidRPr="008F6775">
          <w:rPr>
            <w:sz w:val="18"/>
            <w:szCs w:val="18"/>
            <w:rPrChange w:id="940" w:author="Lingga Safitri" w:date="2025-07-01T17:21:00Z" w16du:dateUtc="2025-07-01T10:21:00Z">
              <w:rPr>
                <w:b w:val="0"/>
                <w:bCs w:val="0"/>
              </w:rPr>
            </w:rPrChange>
          </w:rPr>
          <w:fldChar w:fldCharType="end"/>
        </w:r>
        <w:r w:rsidRPr="008F6775">
          <w:rPr>
            <w:sz w:val="18"/>
            <w:szCs w:val="18"/>
            <w:rPrChange w:id="941" w:author="Lingga Safitri" w:date="2025-07-01T17:21:00Z" w16du:dateUtc="2025-07-01T10:21:00Z">
              <w:rPr>
                <w:b w:val="0"/>
                <w:bCs w:val="0"/>
              </w:rPr>
            </w:rPrChange>
          </w:rPr>
          <w:t xml:space="preserve"> Login</w:t>
        </w:r>
      </w:ins>
      <w:bookmarkEnd w:id="933"/>
    </w:p>
    <w:tbl>
      <w:tblPr>
        <w:tblW w:w="9318"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8"/>
        <w:gridCol w:w="5803"/>
        <w:gridCol w:w="2977"/>
      </w:tblGrid>
      <w:tr w:rsidR="00CB71FB" w:rsidRPr="008F6775" w14:paraId="171898DE" w14:textId="77777777" w:rsidTr="0092714E">
        <w:trPr>
          <w:trHeight w:val="299"/>
        </w:trPr>
        <w:tc>
          <w:tcPr>
            <w:tcW w:w="538" w:type="dxa"/>
          </w:tcPr>
          <w:p w14:paraId="3015C83A" w14:textId="77777777" w:rsidR="00CB71FB" w:rsidRPr="008F6775" w:rsidRDefault="00CB71FB" w:rsidP="00346688">
            <w:pPr>
              <w:widowControl w:val="0"/>
              <w:autoSpaceDE w:val="0"/>
              <w:autoSpaceDN w:val="0"/>
              <w:spacing w:before="13" w:after="0" w:line="360" w:lineRule="auto"/>
              <w:ind w:right="95"/>
              <w:jc w:val="right"/>
              <w:rPr>
                <w:rFonts w:ascii="Times New Roman" w:eastAsia="Calibri" w:hAnsi="Times New Roman" w:cs="Times New Roman"/>
                <w:b/>
                <w:kern w:val="0"/>
                <w:lang w:val="id"/>
                <w14:ligatures w14:val="none"/>
              </w:rPr>
            </w:pPr>
            <w:r w:rsidRPr="008F6775">
              <w:rPr>
                <w:rFonts w:ascii="Times New Roman" w:eastAsia="Calibri" w:hAnsi="Times New Roman" w:cs="Times New Roman"/>
                <w:b/>
                <w:spacing w:val="-5"/>
                <w:kern w:val="0"/>
                <w:lang w:val="id"/>
                <w14:ligatures w14:val="none"/>
              </w:rPr>
              <w:t>No.</w:t>
            </w:r>
          </w:p>
        </w:tc>
        <w:tc>
          <w:tcPr>
            <w:tcW w:w="5803" w:type="dxa"/>
          </w:tcPr>
          <w:p w14:paraId="4EAF18D5" w14:textId="77777777" w:rsidR="00CB71FB" w:rsidRPr="008F6775" w:rsidRDefault="00CB71FB" w:rsidP="00346688">
            <w:pPr>
              <w:widowControl w:val="0"/>
              <w:autoSpaceDE w:val="0"/>
              <w:autoSpaceDN w:val="0"/>
              <w:spacing w:before="13" w:after="0" w:line="360" w:lineRule="auto"/>
              <w:ind w:left="5"/>
              <w:jc w:val="center"/>
              <w:rPr>
                <w:rFonts w:ascii="Times New Roman" w:eastAsia="Calibri" w:hAnsi="Times New Roman" w:cs="Times New Roman"/>
                <w:b/>
                <w:kern w:val="0"/>
                <w:lang w:val="id"/>
                <w14:ligatures w14:val="none"/>
              </w:rPr>
            </w:pPr>
            <w:r w:rsidRPr="008F6775">
              <w:rPr>
                <w:rFonts w:ascii="Times New Roman" w:eastAsia="Calibri" w:hAnsi="Times New Roman" w:cs="Times New Roman"/>
                <w:b/>
                <w:kern w:val="0"/>
                <w:lang w:val="id"/>
                <w14:ligatures w14:val="none"/>
              </w:rPr>
              <w:t>Baris</w:t>
            </w:r>
            <w:r w:rsidRPr="008F6775">
              <w:rPr>
                <w:rFonts w:ascii="Times New Roman" w:eastAsia="Calibri" w:hAnsi="Times New Roman" w:cs="Times New Roman"/>
                <w:b/>
                <w:spacing w:val="-4"/>
                <w:kern w:val="0"/>
                <w:lang w:val="id"/>
                <w14:ligatures w14:val="none"/>
              </w:rPr>
              <w:t xml:space="preserve"> Kode</w:t>
            </w:r>
          </w:p>
        </w:tc>
        <w:tc>
          <w:tcPr>
            <w:tcW w:w="2977" w:type="dxa"/>
          </w:tcPr>
          <w:p w14:paraId="2E589353" w14:textId="77777777" w:rsidR="00CB71FB" w:rsidRPr="008F6775" w:rsidRDefault="00CB71FB" w:rsidP="00346688">
            <w:pPr>
              <w:widowControl w:val="0"/>
              <w:autoSpaceDE w:val="0"/>
              <w:autoSpaceDN w:val="0"/>
              <w:spacing w:before="13" w:after="0" w:line="360" w:lineRule="auto"/>
              <w:ind w:left="12"/>
              <w:jc w:val="center"/>
              <w:rPr>
                <w:rFonts w:ascii="Times New Roman" w:eastAsia="Calibri" w:hAnsi="Times New Roman" w:cs="Times New Roman"/>
                <w:b/>
                <w:kern w:val="0"/>
                <w:lang w:val="id"/>
                <w14:ligatures w14:val="none"/>
              </w:rPr>
            </w:pPr>
            <w:r w:rsidRPr="008F6775">
              <w:rPr>
                <w:rFonts w:ascii="Times New Roman" w:eastAsia="Calibri" w:hAnsi="Times New Roman" w:cs="Times New Roman"/>
                <w:b/>
                <w:spacing w:val="-2"/>
                <w:kern w:val="0"/>
                <w:lang w:val="id"/>
                <w14:ligatures w14:val="none"/>
              </w:rPr>
              <w:t>Deskripsi</w:t>
            </w:r>
          </w:p>
        </w:tc>
      </w:tr>
      <w:tr w:rsidR="00CB71FB" w:rsidRPr="008F6775" w14:paraId="1B364749" w14:textId="77777777" w:rsidTr="0092714E">
        <w:trPr>
          <w:trHeight w:val="498"/>
        </w:trPr>
        <w:tc>
          <w:tcPr>
            <w:tcW w:w="538" w:type="dxa"/>
          </w:tcPr>
          <w:p w14:paraId="25AD3B97" w14:textId="77777777" w:rsidR="00CB71FB" w:rsidRPr="008F6775" w:rsidRDefault="00CB71FB" w:rsidP="00346688">
            <w:pPr>
              <w:widowControl w:val="0"/>
              <w:autoSpaceDE w:val="0"/>
              <w:autoSpaceDN w:val="0"/>
              <w:spacing w:before="114" w:after="0" w:line="360" w:lineRule="auto"/>
              <w:ind w:right="95"/>
              <w:jc w:val="right"/>
              <w:rPr>
                <w:rFonts w:ascii="Times New Roman" w:eastAsia="Calibri" w:hAnsi="Times New Roman" w:cs="Times New Roman"/>
                <w:kern w:val="0"/>
                <w:lang w:val="id"/>
                <w14:ligatures w14:val="none"/>
              </w:rPr>
            </w:pPr>
            <w:r w:rsidRPr="008F6775">
              <w:rPr>
                <w:rFonts w:ascii="Times New Roman" w:eastAsia="Calibri" w:hAnsi="Times New Roman" w:cs="Times New Roman"/>
                <w:spacing w:val="-10"/>
                <w:kern w:val="0"/>
                <w:lang w:val="id"/>
                <w14:ligatures w14:val="none"/>
              </w:rPr>
              <w:t>1</w:t>
            </w:r>
          </w:p>
        </w:tc>
        <w:tc>
          <w:tcPr>
            <w:tcW w:w="5803" w:type="dxa"/>
          </w:tcPr>
          <w:p w14:paraId="01D3D984" w14:textId="77777777" w:rsidR="00CB71FB" w:rsidRPr="008F6775" w:rsidRDefault="00CB71FB" w:rsidP="00346688">
            <w:pPr>
              <w:widowControl w:val="0"/>
              <w:autoSpaceDE w:val="0"/>
              <w:autoSpaceDN w:val="0"/>
              <w:spacing w:before="134" w:after="0" w:line="360" w:lineRule="auto"/>
              <w:ind w:left="107"/>
              <w:rPr>
                <w:rFonts w:ascii="Times New Roman" w:eastAsia="Calibri" w:hAnsi="Times New Roman" w:cs="Times New Roman"/>
                <w:kern w:val="0"/>
                <w:sz w:val="20"/>
                <w:lang w:val="id"/>
                <w14:ligatures w14:val="none"/>
              </w:rPr>
            </w:pPr>
            <w:r w:rsidRPr="008F6775">
              <w:rPr>
                <w:rFonts w:ascii="Times New Roman" w:eastAsia="Calibri" w:hAnsi="Times New Roman" w:cs="Times New Roman"/>
                <w:kern w:val="0"/>
                <w:sz w:val="20"/>
                <w:lang w:val="id"/>
                <w14:ligatures w14:val="none"/>
              </w:rPr>
              <w:t>app.post('/login',</w:t>
            </w:r>
            <w:r w:rsidRPr="008F6775">
              <w:rPr>
                <w:rFonts w:ascii="Times New Roman" w:eastAsia="Calibri" w:hAnsi="Times New Roman" w:cs="Times New Roman"/>
                <w:spacing w:val="-8"/>
                <w:kern w:val="0"/>
                <w:sz w:val="20"/>
                <w:lang w:val="id"/>
                <w14:ligatures w14:val="none"/>
              </w:rPr>
              <w:t xml:space="preserve"> </w:t>
            </w:r>
            <w:r w:rsidRPr="008F6775">
              <w:rPr>
                <w:rFonts w:ascii="Times New Roman" w:eastAsia="Calibri" w:hAnsi="Times New Roman" w:cs="Times New Roman"/>
                <w:kern w:val="0"/>
                <w:sz w:val="20"/>
                <w:lang w:val="id"/>
                <w14:ligatures w14:val="none"/>
              </w:rPr>
              <w:t>(req,</w:t>
            </w:r>
            <w:r w:rsidRPr="008F6775">
              <w:rPr>
                <w:rFonts w:ascii="Times New Roman" w:eastAsia="Calibri" w:hAnsi="Times New Roman" w:cs="Times New Roman"/>
                <w:spacing w:val="-8"/>
                <w:kern w:val="0"/>
                <w:sz w:val="20"/>
                <w:lang w:val="id"/>
                <w14:ligatures w14:val="none"/>
              </w:rPr>
              <w:t xml:space="preserve"> </w:t>
            </w:r>
            <w:r w:rsidRPr="008F6775">
              <w:rPr>
                <w:rFonts w:ascii="Times New Roman" w:eastAsia="Calibri" w:hAnsi="Times New Roman" w:cs="Times New Roman"/>
                <w:kern w:val="0"/>
                <w:sz w:val="20"/>
                <w:lang w:val="id"/>
                <w14:ligatures w14:val="none"/>
              </w:rPr>
              <w:t>res)</w:t>
            </w:r>
            <w:r w:rsidRPr="008F6775">
              <w:rPr>
                <w:rFonts w:ascii="Times New Roman" w:eastAsia="Calibri" w:hAnsi="Times New Roman" w:cs="Times New Roman"/>
                <w:spacing w:val="-6"/>
                <w:kern w:val="0"/>
                <w:sz w:val="20"/>
                <w:lang w:val="id"/>
                <w14:ligatures w14:val="none"/>
              </w:rPr>
              <w:t xml:space="preserve"> </w:t>
            </w:r>
            <w:r w:rsidRPr="008F6775">
              <w:rPr>
                <w:rFonts w:ascii="Times New Roman" w:eastAsia="Calibri" w:hAnsi="Times New Roman" w:cs="Times New Roman"/>
                <w:kern w:val="0"/>
                <w:sz w:val="20"/>
                <w:lang w:val="id"/>
                <w14:ligatures w14:val="none"/>
              </w:rPr>
              <w:t>=&gt;</w:t>
            </w:r>
            <w:r w:rsidRPr="008F6775">
              <w:rPr>
                <w:rFonts w:ascii="Times New Roman" w:eastAsia="Calibri" w:hAnsi="Times New Roman" w:cs="Times New Roman"/>
                <w:spacing w:val="-7"/>
                <w:kern w:val="0"/>
                <w:sz w:val="20"/>
                <w:lang w:val="id"/>
                <w14:ligatures w14:val="none"/>
              </w:rPr>
              <w:t xml:space="preserve"> </w:t>
            </w:r>
            <w:r w:rsidRPr="008F6775">
              <w:rPr>
                <w:rFonts w:ascii="Times New Roman" w:eastAsia="Calibri" w:hAnsi="Times New Roman" w:cs="Times New Roman"/>
                <w:spacing w:val="-10"/>
                <w:kern w:val="0"/>
                <w:sz w:val="20"/>
                <w:lang w:val="id"/>
                <w14:ligatures w14:val="none"/>
              </w:rPr>
              <w:t>{</w:t>
            </w:r>
          </w:p>
        </w:tc>
        <w:tc>
          <w:tcPr>
            <w:tcW w:w="2977" w:type="dxa"/>
          </w:tcPr>
          <w:p w14:paraId="374C3F45" w14:textId="77777777" w:rsidR="00CB71FB" w:rsidRPr="008F6775" w:rsidRDefault="00CB71FB" w:rsidP="00346688">
            <w:pPr>
              <w:widowControl w:val="0"/>
              <w:autoSpaceDE w:val="0"/>
              <w:autoSpaceDN w:val="0"/>
              <w:spacing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Awal</w:t>
            </w:r>
            <w:r w:rsidRPr="008F6775">
              <w:rPr>
                <w:rFonts w:ascii="Times New Roman" w:eastAsia="Calibri" w:hAnsi="Times New Roman" w:cs="Times New Roman"/>
                <w:spacing w:val="-6"/>
                <w:kern w:val="0"/>
                <w:lang w:val="id"/>
                <w14:ligatures w14:val="none"/>
              </w:rPr>
              <w:t xml:space="preserve"> </w:t>
            </w:r>
            <w:r w:rsidRPr="008F6775">
              <w:rPr>
                <w:rFonts w:ascii="Times New Roman" w:eastAsia="Calibri" w:hAnsi="Times New Roman" w:cs="Times New Roman"/>
                <w:kern w:val="0"/>
                <w:lang w:val="id"/>
                <w14:ligatures w14:val="none"/>
              </w:rPr>
              <w:t>route</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handler</w:t>
            </w:r>
            <w:r w:rsidRPr="008F6775">
              <w:rPr>
                <w:rFonts w:ascii="Times New Roman" w:eastAsia="Calibri" w:hAnsi="Times New Roman" w:cs="Times New Roman"/>
                <w:spacing w:val="-5"/>
                <w:kern w:val="0"/>
                <w:lang w:val="id"/>
                <w14:ligatures w14:val="none"/>
              </w:rPr>
              <w:t xml:space="preserve"> </w:t>
            </w:r>
            <w:r w:rsidRPr="008F6775">
              <w:rPr>
                <w:rFonts w:ascii="Times New Roman" w:eastAsia="Calibri" w:hAnsi="Times New Roman" w:cs="Times New Roman"/>
                <w:spacing w:val="-4"/>
                <w:kern w:val="0"/>
                <w:lang w:val="id"/>
                <w14:ligatures w14:val="none"/>
              </w:rPr>
              <w:t>POST</w:t>
            </w:r>
          </w:p>
          <w:p w14:paraId="03241B41" w14:textId="77777777" w:rsidR="00CB71FB" w:rsidRPr="008F6775" w:rsidRDefault="00CB71FB" w:rsidP="00346688">
            <w:pPr>
              <w:widowControl w:val="0"/>
              <w:autoSpaceDE w:val="0"/>
              <w:autoSpaceDN w:val="0"/>
              <w:spacing w:after="0" w:line="360" w:lineRule="auto"/>
              <w:ind w:left="106"/>
              <w:rPr>
                <w:rFonts w:ascii="Times New Roman" w:eastAsia="Calibri" w:hAnsi="Times New Roman" w:cs="Times New Roman"/>
                <w:kern w:val="0"/>
                <w:sz w:val="20"/>
                <w:lang w:val="id"/>
                <w14:ligatures w14:val="none"/>
              </w:rPr>
            </w:pPr>
            <w:r w:rsidRPr="008F6775">
              <w:rPr>
                <w:rFonts w:ascii="Times New Roman" w:eastAsia="Calibri" w:hAnsi="Times New Roman" w:cs="Times New Roman"/>
                <w:spacing w:val="-2"/>
                <w:kern w:val="0"/>
                <w:sz w:val="20"/>
                <w:lang w:val="id"/>
                <w14:ligatures w14:val="none"/>
              </w:rPr>
              <w:t>/login</w:t>
            </w:r>
          </w:p>
        </w:tc>
      </w:tr>
      <w:tr w:rsidR="00CB71FB" w:rsidRPr="008F6775" w14:paraId="67257390" w14:textId="77777777" w:rsidTr="0092714E">
        <w:trPr>
          <w:trHeight w:val="537"/>
        </w:trPr>
        <w:tc>
          <w:tcPr>
            <w:tcW w:w="538" w:type="dxa"/>
          </w:tcPr>
          <w:p w14:paraId="0C59779E" w14:textId="77777777" w:rsidR="00CB71FB" w:rsidRPr="008F6775" w:rsidRDefault="00CB71FB" w:rsidP="00346688">
            <w:pPr>
              <w:widowControl w:val="0"/>
              <w:autoSpaceDE w:val="0"/>
              <w:autoSpaceDN w:val="0"/>
              <w:spacing w:before="133" w:after="0" w:line="360" w:lineRule="auto"/>
              <w:ind w:right="95"/>
              <w:jc w:val="right"/>
              <w:rPr>
                <w:rFonts w:ascii="Times New Roman" w:eastAsia="Calibri" w:hAnsi="Times New Roman" w:cs="Times New Roman"/>
                <w:kern w:val="0"/>
                <w:lang w:val="id"/>
                <w14:ligatures w14:val="none"/>
              </w:rPr>
            </w:pPr>
            <w:r w:rsidRPr="008F6775">
              <w:rPr>
                <w:rFonts w:ascii="Times New Roman" w:eastAsia="Calibri" w:hAnsi="Times New Roman" w:cs="Times New Roman"/>
                <w:spacing w:val="-10"/>
                <w:kern w:val="0"/>
                <w:lang w:val="id"/>
                <w14:ligatures w14:val="none"/>
              </w:rPr>
              <w:t>2</w:t>
            </w:r>
          </w:p>
        </w:tc>
        <w:tc>
          <w:tcPr>
            <w:tcW w:w="5803" w:type="dxa"/>
          </w:tcPr>
          <w:p w14:paraId="5F4EA670" w14:textId="77777777" w:rsidR="00CB71FB" w:rsidRPr="008F6775" w:rsidRDefault="00CB71FB" w:rsidP="00346688">
            <w:pPr>
              <w:widowControl w:val="0"/>
              <w:autoSpaceDE w:val="0"/>
              <w:autoSpaceDN w:val="0"/>
              <w:spacing w:before="153" w:after="0" w:line="360" w:lineRule="auto"/>
              <w:ind w:left="107"/>
              <w:rPr>
                <w:rFonts w:ascii="Times New Roman" w:eastAsia="Calibri" w:hAnsi="Times New Roman" w:cs="Times New Roman"/>
                <w:kern w:val="0"/>
                <w:sz w:val="20"/>
                <w:lang w:val="id"/>
                <w14:ligatures w14:val="none"/>
              </w:rPr>
            </w:pPr>
            <w:r w:rsidRPr="008F6775">
              <w:rPr>
                <w:rFonts w:ascii="Times New Roman" w:eastAsia="Calibri" w:hAnsi="Times New Roman" w:cs="Times New Roman"/>
                <w:kern w:val="0"/>
                <w:sz w:val="20"/>
                <w:lang w:val="id"/>
                <w14:ligatures w14:val="none"/>
              </w:rPr>
              <w:t>const</w:t>
            </w:r>
            <w:r w:rsidRPr="008F6775">
              <w:rPr>
                <w:rFonts w:ascii="Times New Roman" w:eastAsia="Calibri" w:hAnsi="Times New Roman" w:cs="Times New Roman"/>
                <w:spacing w:val="-6"/>
                <w:kern w:val="0"/>
                <w:sz w:val="20"/>
                <w:lang w:val="id"/>
                <w14:ligatures w14:val="none"/>
              </w:rPr>
              <w:t xml:space="preserve"> </w:t>
            </w:r>
            <w:r w:rsidRPr="008F6775">
              <w:rPr>
                <w:rFonts w:ascii="Times New Roman" w:eastAsia="Calibri" w:hAnsi="Times New Roman" w:cs="Times New Roman"/>
                <w:kern w:val="0"/>
                <w:sz w:val="20"/>
                <w:lang w:val="id"/>
                <w14:ligatures w14:val="none"/>
              </w:rPr>
              <w:t>{</w:t>
            </w:r>
            <w:r w:rsidRPr="008F6775">
              <w:rPr>
                <w:rFonts w:ascii="Times New Roman" w:eastAsia="Calibri" w:hAnsi="Times New Roman" w:cs="Times New Roman"/>
                <w:spacing w:val="-6"/>
                <w:kern w:val="0"/>
                <w:sz w:val="20"/>
                <w:lang w:val="id"/>
                <w14:ligatures w14:val="none"/>
              </w:rPr>
              <w:t xml:space="preserve"> </w:t>
            </w:r>
            <w:r w:rsidRPr="008F6775">
              <w:rPr>
                <w:rFonts w:ascii="Times New Roman" w:eastAsia="Calibri" w:hAnsi="Times New Roman" w:cs="Times New Roman"/>
                <w:kern w:val="0"/>
                <w:sz w:val="20"/>
                <w:lang w:val="id"/>
                <w14:ligatures w14:val="none"/>
              </w:rPr>
              <w:t>username,</w:t>
            </w:r>
            <w:r w:rsidRPr="008F6775">
              <w:rPr>
                <w:rFonts w:ascii="Times New Roman" w:eastAsia="Calibri" w:hAnsi="Times New Roman" w:cs="Times New Roman"/>
                <w:spacing w:val="-3"/>
                <w:kern w:val="0"/>
                <w:sz w:val="20"/>
                <w:lang w:val="id"/>
                <w14:ligatures w14:val="none"/>
              </w:rPr>
              <w:t xml:space="preserve"> </w:t>
            </w:r>
            <w:r w:rsidRPr="008F6775">
              <w:rPr>
                <w:rFonts w:ascii="Times New Roman" w:eastAsia="Calibri" w:hAnsi="Times New Roman" w:cs="Times New Roman"/>
                <w:kern w:val="0"/>
                <w:sz w:val="20"/>
                <w:lang w:val="id"/>
                <w14:ligatures w14:val="none"/>
              </w:rPr>
              <w:t>password</w:t>
            </w:r>
            <w:r w:rsidRPr="008F6775">
              <w:rPr>
                <w:rFonts w:ascii="Times New Roman" w:eastAsia="Calibri" w:hAnsi="Times New Roman" w:cs="Times New Roman"/>
                <w:spacing w:val="-6"/>
                <w:kern w:val="0"/>
                <w:sz w:val="20"/>
                <w:lang w:val="id"/>
                <w14:ligatures w14:val="none"/>
              </w:rPr>
              <w:t xml:space="preserve"> </w:t>
            </w:r>
            <w:r w:rsidRPr="008F6775">
              <w:rPr>
                <w:rFonts w:ascii="Times New Roman" w:eastAsia="Calibri" w:hAnsi="Times New Roman" w:cs="Times New Roman"/>
                <w:kern w:val="0"/>
                <w:sz w:val="20"/>
                <w:lang w:val="id"/>
                <w14:ligatures w14:val="none"/>
              </w:rPr>
              <w:t>}</w:t>
            </w:r>
            <w:r w:rsidRPr="008F6775">
              <w:rPr>
                <w:rFonts w:ascii="Times New Roman" w:eastAsia="Calibri" w:hAnsi="Times New Roman" w:cs="Times New Roman"/>
                <w:spacing w:val="-5"/>
                <w:kern w:val="0"/>
                <w:sz w:val="20"/>
                <w:lang w:val="id"/>
                <w14:ligatures w14:val="none"/>
              </w:rPr>
              <w:t xml:space="preserve"> </w:t>
            </w:r>
            <w:r w:rsidRPr="008F6775">
              <w:rPr>
                <w:rFonts w:ascii="Times New Roman" w:eastAsia="Calibri" w:hAnsi="Times New Roman" w:cs="Times New Roman"/>
                <w:kern w:val="0"/>
                <w:sz w:val="20"/>
                <w:lang w:val="id"/>
                <w14:ligatures w14:val="none"/>
              </w:rPr>
              <w:t>=</w:t>
            </w:r>
            <w:r w:rsidRPr="008F6775">
              <w:rPr>
                <w:rFonts w:ascii="Times New Roman" w:eastAsia="Calibri" w:hAnsi="Times New Roman" w:cs="Times New Roman"/>
                <w:spacing w:val="-5"/>
                <w:kern w:val="0"/>
                <w:sz w:val="20"/>
                <w:lang w:val="id"/>
                <w14:ligatures w14:val="none"/>
              </w:rPr>
              <w:t xml:space="preserve"> </w:t>
            </w:r>
            <w:r w:rsidRPr="008F6775">
              <w:rPr>
                <w:rFonts w:ascii="Times New Roman" w:eastAsia="Calibri" w:hAnsi="Times New Roman" w:cs="Times New Roman"/>
                <w:spacing w:val="-2"/>
                <w:kern w:val="0"/>
                <w:sz w:val="20"/>
                <w:lang w:val="id"/>
                <w14:ligatures w14:val="none"/>
              </w:rPr>
              <w:t>req.body;</w:t>
            </w:r>
          </w:p>
        </w:tc>
        <w:tc>
          <w:tcPr>
            <w:tcW w:w="2977" w:type="dxa"/>
          </w:tcPr>
          <w:p w14:paraId="6753FFCF" w14:textId="77777777" w:rsidR="00CB71FB" w:rsidRPr="008F6775" w:rsidRDefault="00CB71FB" w:rsidP="00346688">
            <w:pPr>
              <w:widowControl w:val="0"/>
              <w:autoSpaceDE w:val="0"/>
              <w:autoSpaceDN w:val="0"/>
              <w:spacing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Ambil</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username</w:t>
            </w:r>
            <w:r w:rsidRPr="008F6775">
              <w:rPr>
                <w:rFonts w:ascii="Times New Roman" w:eastAsia="Calibri" w:hAnsi="Times New Roman" w:cs="Times New Roman"/>
                <w:spacing w:val="-5"/>
                <w:kern w:val="0"/>
                <w:lang w:val="id"/>
                <w14:ligatures w14:val="none"/>
              </w:rPr>
              <w:t xml:space="preserve"> </w:t>
            </w:r>
            <w:r w:rsidRPr="008F6775">
              <w:rPr>
                <w:rFonts w:ascii="Times New Roman" w:eastAsia="Calibri" w:hAnsi="Times New Roman" w:cs="Times New Roman"/>
                <w:kern w:val="0"/>
                <w:lang w:val="id"/>
                <w14:ligatures w14:val="none"/>
              </w:rPr>
              <w:t>&amp;</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spacing w:val="-2"/>
                <w:kern w:val="0"/>
                <w:lang w:val="id"/>
                <w14:ligatures w14:val="none"/>
              </w:rPr>
              <w:t>password</w:t>
            </w:r>
          </w:p>
          <w:p w14:paraId="1C89A256" w14:textId="77777777" w:rsidR="00CB71FB" w:rsidRPr="008F6775" w:rsidRDefault="00CB71FB" w:rsidP="00346688">
            <w:pPr>
              <w:widowControl w:val="0"/>
              <w:autoSpaceDE w:val="0"/>
              <w:autoSpaceDN w:val="0"/>
              <w:spacing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dari</w:t>
            </w:r>
            <w:r w:rsidRPr="008F6775">
              <w:rPr>
                <w:rFonts w:ascii="Times New Roman" w:eastAsia="Calibri" w:hAnsi="Times New Roman" w:cs="Times New Roman"/>
                <w:spacing w:val="-5"/>
                <w:kern w:val="0"/>
                <w:lang w:val="id"/>
                <w14:ligatures w14:val="none"/>
              </w:rPr>
              <w:t xml:space="preserve"> </w:t>
            </w:r>
            <w:r w:rsidRPr="008F6775">
              <w:rPr>
                <w:rFonts w:ascii="Times New Roman" w:eastAsia="Calibri" w:hAnsi="Times New Roman" w:cs="Times New Roman"/>
                <w:kern w:val="0"/>
                <w:lang w:val="id"/>
                <w14:ligatures w14:val="none"/>
              </w:rPr>
              <w:t>request</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spacing w:val="-4"/>
                <w:kern w:val="0"/>
                <w:lang w:val="id"/>
                <w14:ligatures w14:val="none"/>
              </w:rPr>
              <w:t>body</w:t>
            </w:r>
          </w:p>
        </w:tc>
      </w:tr>
      <w:tr w:rsidR="00CB71FB" w:rsidRPr="008F6775" w14:paraId="6E0A5DCA" w14:textId="77777777" w:rsidTr="0092714E">
        <w:trPr>
          <w:trHeight w:val="537"/>
        </w:trPr>
        <w:tc>
          <w:tcPr>
            <w:tcW w:w="538" w:type="dxa"/>
          </w:tcPr>
          <w:p w14:paraId="22CF4F9A" w14:textId="77777777" w:rsidR="00CB71FB" w:rsidRPr="008F6775" w:rsidRDefault="00CB71FB" w:rsidP="00346688">
            <w:pPr>
              <w:widowControl w:val="0"/>
              <w:autoSpaceDE w:val="0"/>
              <w:autoSpaceDN w:val="0"/>
              <w:spacing w:before="133" w:after="0" w:line="360" w:lineRule="auto"/>
              <w:ind w:right="95"/>
              <w:jc w:val="right"/>
              <w:rPr>
                <w:rFonts w:ascii="Times New Roman" w:eastAsia="Calibri" w:hAnsi="Times New Roman" w:cs="Times New Roman"/>
                <w:kern w:val="0"/>
                <w:lang w:val="id"/>
                <w14:ligatures w14:val="none"/>
              </w:rPr>
            </w:pPr>
            <w:r w:rsidRPr="008F6775">
              <w:rPr>
                <w:rFonts w:ascii="Times New Roman" w:eastAsia="Calibri" w:hAnsi="Times New Roman" w:cs="Times New Roman"/>
                <w:spacing w:val="-10"/>
                <w:kern w:val="0"/>
                <w:lang w:val="id"/>
                <w14:ligatures w14:val="none"/>
              </w:rPr>
              <w:t>3</w:t>
            </w:r>
          </w:p>
        </w:tc>
        <w:tc>
          <w:tcPr>
            <w:tcW w:w="5803" w:type="dxa"/>
          </w:tcPr>
          <w:p w14:paraId="062D9D31" w14:textId="77777777" w:rsidR="00CB71FB" w:rsidRPr="008F6775" w:rsidRDefault="00CB71FB" w:rsidP="00346688">
            <w:pPr>
              <w:widowControl w:val="0"/>
              <w:autoSpaceDE w:val="0"/>
              <w:autoSpaceDN w:val="0"/>
              <w:spacing w:before="153" w:after="0" w:line="360" w:lineRule="auto"/>
              <w:ind w:left="107"/>
              <w:rPr>
                <w:rFonts w:ascii="Times New Roman" w:eastAsia="Calibri" w:hAnsi="Times New Roman" w:cs="Times New Roman"/>
                <w:kern w:val="0"/>
                <w:sz w:val="20"/>
                <w:lang w:val="id"/>
                <w14:ligatures w14:val="none"/>
              </w:rPr>
            </w:pPr>
            <w:r w:rsidRPr="008F6775">
              <w:rPr>
                <w:rFonts w:ascii="Times New Roman" w:eastAsia="Calibri" w:hAnsi="Times New Roman" w:cs="Times New Roman"/>
                <w:kern w:val="0"/>
                <w:sz w:val="20"/>
                <w:lang w:val="id"/>
                <w14:ligatures w14:val="none"/>
              </w:rPr>
              <w:t>const</w:t>
            </w:r>
            <w:r w:rsidRPr="008F6775">
              <w:rPr>
                <w:rFonts w:ascii="Times New Roman" w:eastAsia="Calibri" w:hAnsi="Times New Roman" w:cs="Times New Roman"/>
                <w:spacing w:val="-8"/>
                <w:kern w:val="0"/>
                <w:sz w:val="20"/>
                <w:lang w:val="id"/>
                <w14:ligatures w14:val="none"/>
              </w:rPr>
              <w:t xml:space="preserve"> </w:t>
            </w:r>
            <w:r w:rsidRPr="008F6775">
              <w:rPr>
                <w:rFonts w:ascii="Times New Roman" w:eastAsia="Calibri" w:hAnsi="Times New Roman" w:cs="Times New Roman"/>
                <w:kern w:val="0"/>
                <w:sz w:val="20"/>
                <w:lang w:val="id"/>
                <w14:ligatures w14:val="none"/>
              </w:rPr>
              <w:t>adminUsername</w:t>
            </w:r>
            <w:r w:rsidRPr="008F6775">
              <w:rPr>
                <w:rFonts w:ascii="Times New Roman" w:eastAsia="Calibri" w:hAnsi="Times New Roman" w:cs="Times New Roman"/>
                <w:spacing w:val="-7"/>
                <w:kern w:val="0"/>
                <w:sz w:val="20"/>
                <w:lang w:val="id"/>
                <w14:ligatures w14:val="none"/>
              </w:rPr>
              <w:t xml:space="preserve"> </w:t>
            </w:r>
            <w:r w:rsidRPr="008F6775">
              <w:rPr>
                <w:rFonts w:ascii="Times New Roman" w:eastAsia="Calibri" w:hAnsi="Times New Roman" w:cs="Times New Roman"/>
                <w:kern w:val="0"/>
                <w:sz w:val="20"/>
                <w:lang w:val="id"/>
                <w14:ligatures w14:val="none"/>
              </w:rPr>
              <w:t>=</w:t>
            </w:r>
            <w:r w:rsidRPr="008F6775">
              <w:rPr>
                <w:rFonts w:ascii="Times New Roman" w:eastAsia="Calibri" w:hAnsi="Times New Roman" w:cs="Times New Roman"/>
                <w:spacing w:val="-5"/>
                <w:kern w:val="0"/>
                <w:sz w:val="20"/>
                <w:lang w:val="id"/>
                <w14:ligatures w14:val="none"/>
              </w:rPr>
              <w:t xml:space="preserve"> </w:t>
            </w:r>
            <w:r w:rsidRPr="008F6775">
              <w:rPr>
                <w:rFonts w:ascii="Times New Roman" w:eastAsia="Calibri" w:hAnsi="Times New Roman" w:cs="Times New Roman"/>
                <w:spacing w:val="-2"/>
                <w:kern w:val="0"/>
                <w:sz w:val="20"/>
                <w:lang w:val="id"/>
                <w14:ligatures w14:val="none"/>
              </w:rPr>
              <w:t>process.env.ADMIN_USERNAME;</w:t>
            </w:r>
          </w:p>
        </w:tc>
        <w:tc>
          <w:tcPr>
            <w:tcW w:w="2977" w:type="dxa"/>
          </w:tcPr>
          <w:p w14:paraId="1EF416E7" w14:textId="77777777" w:rsidR="00CB71FB" w:rsidRPr="008F6775" w:rsidRDefault="00CB71FB" w:rsidP="00346688">
            <w:pPr>
              <w:widowControl w:val="0"/>
              <w:autoSpaceDE w:val="0"/>
              <w:autoSpaceDN w:val="0"/>
              <w:spacing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Ambil</w:t>
            </w:r>
            <w:r w:rsidRPr="008F6775">
              <w:rPr>
                <w:rFonts w:ascii="Times New Roman" w:eastAsia="Calibri" w:hAnsi="Times New Roman" w:cs="Times New Roman"/>
                <w:spacing w:val="-7"/>
                <w:kern w:val="0"/>
                <w:lang w:val="id"/>
                <w14:ligatures w14:val="none"/>
              </w:rPr>
              <w:t xml:space="preserve"> </w:t>
            </w:r>
            <w:r w:rsidRPr="008F6775">
              <w:rPr>
                <w:rFonts w:ascii="Times New Roman" w:eastAsia="Calibri" w:hAnsi="Times New Roman" w:cs="Times New Roman"/>
                <w:kern w:val="0"/>
                <w:lang w:val="id"/>
                <w14:ligatures w14:val="none"/>
              </w:rPr>
              <w:t>admin</w:t>
            </w:r>
            <w:r w:rsidRPr="008F6775">
              <w:rPr>
                <w:rFonts w:ascii="Times New Roman" w:eastAsia="Calibri" w:hAnsi="Times New Roman" w:cs="Times New Roman"/>
                <w:spacing w:val="-6"/>
                <w:kern w:val="0"/>
                <w:lang w:val="id"/>
                <w14:ligatures w14:val="none"/>
              </w:rPr>
              <w:t xml:space="preserve"> </w:t>
            </w:r>
            <w:r w:rsidRPr="008F6775">
              <w:rPr>
                <w:rFonts w:ascii="Times New Roman" w:eastAsia="Calibri" w:hAnsi="Times New Roman" w:cs="Times New Roman"/>
                <w:kern w:val="0"/>
                <w:lang w:val="id"/>
                <w14:ligatures w14:val="none"/>
              </w:rPr>
              <w:t>username</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spacing w:val="-4"/>
                <w:kern w:val="0"/>
                <w:lang w:val="id"/>
                <w14:ligatures w14:val="none"/>
              </w:rPr>
              <w:t>dari</w:t>
            </w:r>
          </w:p>
          <w:p w14:paraId="151F54F1" w14:textId="77777777" w:rsidR="00CB71FB" w:rsidRPr="008F6775" w:rsidRDefault="00CB71FB" w:rsidP="00346688">
            <w:pPr>
              <w:widowControl w:val="0"/>
              <w:autoSpaceDE w:val="0"/>
              <w:autoSpaceDN w:val="0"/>
              <w:spacing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spacing w:val="-2"/>
                <w:kern w:val="0"/>
                <w:lang w:val="id"/>
                <w14:ligatures w14:val="none"/>
              </w:rPr>
              <w:t>environment</w:t>
            </w:r>
          </w:p>
        </w:tc>
      </w:tr>
      <w:tr w:rsidR="00CB71FB" w:rsidRPr="008F6775" w14:paraId="26F5401B" w14:textId="77777777" w:rsidTr="00CB71FB">
        <w:trPr>
          <w:trHeight w:val="537"/>
        </w:trPr>
        <w:tc>
          <w:tcPr>
            <w:tcW w:w="538" w:type="dxa"/>
            <w:tcBorders>
              <w:top w:val="nil"/>
            </w:tcBorders>
          </w:tcPr>
          <w:p w14:paraId="6F6BC13E" w14:textId="77777777" w:rsidR="00CB71FB" w:rsidRPr="008F6775" w:rsidRDefault="00CB71FB" w:rsidP="00346688">
            <w:pPr>
              <w:pStyle w:val="TableParagraph"/>
              <w:spacing w:before="134" w:line="360" w:lineRule="auto"/>
              <w:ind w:left="221"/>
              <w:jc w:val="center"/>
              <w:rPr>
                <w:rFonts w:ascii="Times New Roman" w:hAnsi="Times New Roman" w:cs="Times New Roman"/>
              </w:rPr>
            </w:pPr>
            <w:bookmarkStart w:id="942" w:name="_Hlk202225245"/>
            <w:r w:rsidRPr="008F6775">
              <w:rPr>
                <w:rFonts w:ascii="Times New Roman" w:hAnsi="Times New Roman" w:cs="Times New Roman"/>
                <w:spacing w:val="-10"/>
              </w:rPr>
              <w:t>4</w:t>
            </w:r>
          </w:p>
        </w:tc>
        <w:tc>
          <w:tcPr>
            <w:tcW w:w="5803" w:type="dxa"/>
            <w:tcBorders>
              <w:top w:val="nil"/>
            </w:tcBorders>
          </w:tcPr>
          <w:p w14:paraId="13E1518D" w14:textId="77777777" w:rsidR="00CB71FB" w:rsidRPr="008F6775" w:rsidRDefault="00CB71FB" w:rsidP="00346688">
            <w:pPr>
              <w:pStyle w:val="TableParagraph"/>
              <w:spacing w:before="153" w:line="360" w:lineRule="auto"/>
              <w:ind w:left="107"/>
              <w:rPr>
                <w:rFonts w:ascii="Times New Roman" w:hAnsi="Times New Roman" w:cs="Times New Roman"/>
                <w:sz w:val="20"/>
              </w:rPr>
            </w:pPr>
            <w:r w:rsidRPr="008F6775">
              <w:rPr>
                <w:rFonts w:ascii="Times New Roman" w:hAnsi="Times New Roman" w:cs="Times New Roman"/>
                <w:sz w:val="20"/>
              </w:rPr>
              <w:t>const</w:t>
            </w:r>
            <w:r w:rsidRPr="008F6775">
              <w:rPr>
                <w:rFonts w:ascii="Times New Roman" w:hAnsi="Times New Roman" w:cs="Times New Roman"/>
                <w:spacing w:val="-8"/>
                <w:sz w:val="20"/>
              </w:rPr>
              <w:t xml:space="preserve"> </w:t>
            </w:r>
            <w:r w:rsidRPr="008F6775">
              <w:rPr>
                <w:rFonts w:ascii="Times New Roman" w:hAnsi="Times New Roman" w:cs="Times New Roman"/>
                <w:sz w:val="20"/>
              </w:rPr>
              <w:t>adminPassword</w:t>
            </w:r>
            <w:r w:rsidRPr="008F6775">
              <w:rPr>
                <w:rFonts w:ascii="Times New Roman" w:hAnsi="Times New Roman" w:cs="Times New Roman"/>
                <w:spacing w:val="-8"/>
                <w:sz w:val="20"/>
              </w:rPr>
              <w:t xml:space="preserve"> </w:t>
            </w:r>
            <w:r w:rsidRPr="008F6775">
              <w:rPr>
                <w:rFonts w:ascii="Times New Roman" w:hAnsi="Times New Roman" w:cs="Times New Roman"/>
                <w:sz w:val="20"/>
              </w:rPr>
              <w:t>=</w:t>
            </w:r>
            <w:r w:rsidRPr="008F6775">
              <w:rPr>
                <w:rFonts w:ascii="Times New Roman" w:hAnsi="Times New Roman" w:cs="Times New Roman"/>
                <w:spacing w:val="-6"/>
                <w:sz w:val="20"/>
              </w:rPr>
              <w:t xml:space="preserve"> </w:t>
            </w:r>
            <w:r w:rsidRPr="008F6775">
              <w:rPr>
                <w:rFonts w:ascii="Times New Roman" w:hAnsi="Times New Roman" w:cs="Times New Roman"/>
                <w:spacing w:val="-2"/>
                <w:sz w:val="20"/>
              </w:rPr>
              <w:t>process.env.ADMIN_PASSWORD;</w:t>
            </w:r>
          </w:p>
        </w:tc>
        <w:tc>
          <w:tcPr>
            <w:tcW w:w="2977" w:type="dxa"/>
            <w:tcBorders>
              <w:top w:val="nil"/>
            </w:tcBorders>
          </w:tcPr>
          <w:p w14:paraId="46024299" w14:textId="77777777" w:rsidR="00CB71FB" w:rsidRPr="008F6775" w:rsidRDefault="00CB71FB" w:rsidP="00346688">
            <w:pPr>
              <w:pStyle w:val="TableParagraph"/>
              <w:spacing w:line="360" w:lineRule="auto"/>
              <w:ind w:left="106"/>
              <w:rPr>
                <w:rFonts w:ascii="Times New Roman" w:hAnsi="Times New Roman" w:cs="Times New Roman"/>
              </w:rPr>
            </w:pPr>
            <w:r w:rsidRPr="008F6775">
              <w:rPr>
                <w:rFonts w:ascii="Times New Roman" w:hAnsi="Times New Roman" w:cs="Times New Roman"/>
              </w:rPr>
              <w:t>Ambil</w:t>
            </w:r>
            <w:r w:rsidRPr="008F6775">
              <w:rPr>
                <w:rFonts w:ascii="Times New Roman" w:hAnsi="Times New Roman" w:cs="Times New Roman"/>
                <w:spacing w:val="-3"/>
              </w:rPr>
              <w:t xml:space="preserve"> </w:t>
            </w:r>
            <w:r w:rsidRPr="008F6775">
              <w:rPr>
                <w:rFonts w:ascii="Times New Roman" w:hAnsi="Times New Roman" w:cs="Times New Roman"/>
              </w:rPr>
              <w:t>admin</w:t>
            </w:r>
            <w:r w:rsidRPr="008F6775">
              <w:rPr>
                <w:rFonts w:ascii="Times New Roman" w:hAnsi="Times New Roman" w:cs="Times New Roman"/>
                <w:spacing w:val="-5"/>
              </w:rPr>
              <w:t xml:space="preserve"> </w:t>
            </w:r>
            <w:r w:rsidRPr="008F6775">
              <w:rPr>
                <w:rFonts w:ascii="Times New Roman" w:hAnsi="Times New Roman" w:cs="Times New Roman"/>
              </w:rPr>
              <w:t>password</w:t>
            </w:r>
            <w:r w:rsidRPr="008F6775">
              <w:rPr>
                <w:rFonts w:ascii="Times New Roman" w:hAnsi="Times New Roman" w:cs="Times New Roman"/>
                <w:spacing w:val="-2"/>
              </w:rPr>
              <w:t xml:space="preserve"> </w:t>
            </w:r>
            <w:r w:rsidRPr="008F6775">
              <w:rPr>
                <w:rFonts w:ascii="Times New Roman" w:hAnsi="Times New Roman" w:cs="Times New Roman"/>
                <w:spacing w:val="-4"/>
              </w:rPr>
              <w:t>dari</w:t>
            </w:r>
          </w:p>
          <w:p w14:paraId="5FC1C025" w14:textId="77777777" w:rsidR="00CB71FB" w:rsidRPr="008F6775" w:rsidRDefault="00CB71FB" w:rsidP="00346688">
            <w:pPr>
              <w:pStyle w:val="TableParagraph"/>
              <w:spacing w:line="360" w:lineRule="auto"/>
              <w:ind w:left="106"/>
              <w:rPr>
                <w:rFonts w:ascii="Times New Roman" w:hAnsi="Times New Roman" w:cs="Times New Roman"/>
              </w:rPr>
            </w:pPr>
            <w:r w:rsidRPr="008F6775">
              <w:rPr>
                <w:rFonts w:ascii="Times New Roman" w:hAnsi="Times New Roman" w:cs="Times New Roman"/>
                <w:spacing w:val="-2"/>
              </w:rPr>
              <w:t>environment</w:t>
            </w:r>
          </w:p>
        </w:tc>
      </w:tr>
      <w:tr w:rsidR="00CB71FB" w:rsidRPr="008F6775" w14:paraId="53A1E92A" w14:textId="77777777" w:rsidTr="00CB71FB">
        <w:trPr>
          <w:trHeight w:val="537"/>
        </w:trPr>
        <w:tc>
          <w:tcPr>
            <w:tcW w:w="538" w:type="dxa"/>
          </w:tcPr>
          <w:p w14:paraId="29A91E88" w14:textId="77777777" w:rsidR="00CB71FB" w:rsidRPr="008F6775" w:rsidRDefault="00CB71FB" w:rsidP="00346688">
            <w:pPr>
              <w:pStyle w:val="TableParagraph"/>
              <w:spacing w:before="133" w:line="360" w:lineRule="auto"/>
              <w:ind w:left="221"/>
              <w:jc w:val="center"/>
              <w:rPr>
                <w:rFonts w:ascii="Times New Roman" w:hAnsi="Times New Roman" w:cs="Times New Roman"/>
              </w:rPr>
            </w:pPr>
            <w:r w:rsidRPr="008F6775">
              <w:rPr>
                <w:rFonts w:ascii="Times New Roman" w:hAnsi="Times New Roman" w:cs="Times New Roman"/>
                <w:spacing w:val="-10"/>
              </w:rPr>
              <w:t>5</w:t>
            </w:r>
          </w:p>
        </w:tc>
        <w:tc>
          <w:tcPr>
            <w:tcW w:w="5803" w:type="dxa"/>
          </w:tcPr>
          <w:p w14:paraId="58050F43" w14:textId="77777777" w:rsidR="00CB71FB" w:rsidRPr="008F6775" w:rsidRDefault="00CB71FB" w:rsidP="00346688">
            <w:pPr>
              <w:pStyle w:val="TableParagraph"/>
              <w:spacing w:before="38" w:line="360" w:lineRule="auto"/>
              <w:ind w:left="107"/>
              <w:rPr>
                <w:rFonts w:ascii="Times New Roman" w:hAnsi="Times New Roman" w:cs="Times New Roman"/>
                <w:sz w:val="20"/>
              </w:rPr>
            </w:pPr>
            <w:r w:rsidRPr="008F6775">
              <w:rPr>
                <w:rFonts w:ascii="Times New Roman" w:hAnsi="Times New Roman" w:cs="Times New Roman"/>
                <w:sz w:val="20"/>
              </w:rPr>
              <w:t>if</w:t>
            </w:r>
            <w:r w:rsidRPr="008F6775">
              <w:rPr>
                <w:rFonts w:ascii="Times New Roman" w:hAnsi="Times New Roman" w:cs="Times New Roman"/>
                <w:spacing w:val="-8"/>
                <w:sz w:val="20"/>
              </w:rPr>
              <w:t xml:space="preserve"> </w:t>
            </w:r>
            <w:r w:rsidRPr="008F6775">
              <w:rPr>
                <w:rFonts w:ascii="Times New Roman" w:hAnsi="Times New Roman" w:cs="Times New Roman"/>
                <w:sz w:val="20"/>
              </w:rPr>
              <w:t>(username</w:t>
            </w:r>
            <w:r w:rsidRPr="008F6775">
              <w:rPr>
                <w:rFonts w:ascii="Times New Roman" w:hAnsi="Times New Roman" w:cs="Times New Roman"/>
                <w:spacing w:val="-8"/>
                <w:sz w:val="20"/>
              </w:rPr>
              <w:t xml:space="preserve"> </w:t>
            </w:r>
            <w:r w:rsidRPr="008F6775">
              <w:rPr>
                <w:rFonts w:ascii="Times New Roman" w:hAnsi="Times New Roman" w:cs="Times New Roman"/>
                <w:sz w:val="20"/>
              </w:rPr>
              <w:t>===</w:t>
            </w:r>
            <w:r w:rsidRPr="008F6775">
              <w:rPr>
                <w:rFonts w:ascii="Times New Roman" w:hAnsi="Times New Roman" w:cs="Times New Roman"/>
                <w:spacing w:val="-7"/>
                <w:sz w:val="20"/>
              </w:rPr>
              <w:t xml:space="preserve"> </w:t>
            </w:r>
            <w:r w:rsidRPr="008F6775">
              <w:rPr>
                <w:rFonts w:ascii="Times New Roman" w:hAnsi="Times New Roman" w:cs="Times New Roman"/>
                <w:sz w:val="20"/>
              </w:rPr>
              <w:t>adminUsername</w:t>
            </w:r>
            <w:r w:rsidRPr="008F6775">
              <w:rPr>
                <w:rFonts w:ascii="Times New Roman" w:hAnsi="Times New Roman" w:cs="Times New Roman"/>
                <w:spacing w:val="-8"/>
                <w:sz w:val="20"/>
              </w:rPr>
              <w:t xml:space="preserve"> </w:t>
            </w:r>
            <w:r w:rsidRPr="008F6775">
              <w:rPr>
                <w:rFonts w:ascii="Times New Roman" w:hAnsi="Times New Roman" w:cs="Times New Roman"/>
                <w:sz w:val="20"/>
              </w:rPr>
              <w:t>&amp;&amp;</w:t>
            </w:r>
            <w:r w:rsidRPr="008F6775">
              <w:rPr>
                <w:rFonts w:ascii="Times New Roman" w:hAnsi="Times New Roman" w:cs="Times New Roman"/>
                <w:spacing w:val="-8"/>
                <w:sz w:val="20"/>
              </w:rPr>
              <w:t xml:space="preserve"> </w:t>
            </w:r>
            <w:r w:rsidRPr="008F6775">
              <w:rPr>
                <w:rFonts w:ascii="Times New Roman" w:hAnsi="Times New Roman" w:cs="Times New Roman"/>
                <w:sz w:val="20"/>
              </w:rPr>
              <w:t>password</w:t>
            </w:r>
            <w:r w:rsidRPr="008F6775">
              <w:rPr>
                <w:rFonts w:ascii="Times New Roman" w:hAnsi="Times New Roman" w:cs="Times New Roman"/>
                <w:spacing w:val="-8"/>
                <w:sz w:val="20"/>
              </w:rPr>
              <w:t xml:space="preserve"> </w:t>
            </w:r>
            <w:r w:rsidRPr="008F6775">
              <w:rPr>
                <w:rFonts w:ascii="Times New Roman" w:hAnsi="Times New Roman" w:cs="Times New Roman"/>
                <w:sz w:val="20"/>
              </w:rPr>
              <w:t>=== adminPassword) {</w:t>
            </w:r>
          </w:p>
        </w:tc>
        <w:tc>
          <w:tcPr>
            <w:tcW w:w="2977" w:type="dxa"/>
          </w:tcPr>
          <w:p w14:paraId="55275E99" w14:textId="77777777" w:rsidR="00CB71FB" w:rsidRPr="008F6775" w:rsidRDefault="00CB71FB" w:rsidP="00346688">
            <w:pPr>
              <w:pStyle w:val="TableParagraph"/>
              <w:spacing w:line="360" w:lineRule="auto"/>
              <w:ind w:left="106"/>
              <w:rPr>
                <w:rFonts w:ascii="Times New Roman" w:hAnsi="Times New Roman" w:cs="Times New Roman"/>
              </w:rPr>
            </w:pPr>
            <w:r w:rsidRPr="008F6775">
              <w:rPr>
                <w:rFonts w:ascii="Times New Roman" w:hAnsi="Times New Roman" w:cs="Times New Roman"/>
              </w:rPr>
              <w:t>Cek</w:t>
            </w:r>
            <w:r w:rsidRPr="008F6775">
              <w:rPr>
                <w:rFonts w:ascii="Times New Roman" w:hAnsi="Times New Roman" w:cs="Times New Roman"/>
                <w:spacing w:val="-3"/>
              </w:rPr>
              <w:t xml:space="preserve"> </w:t>
            </w:r>
            <w:r w:rsidRPr="008F6775">
              <w:rPr>
                <w:rFonts w:ascii="Times New Roman" w:hAnsi="Times New Roman" w:cs="Times New Roman"/>
              </w:rPr>
              <w:t>apakah</w:t>
            </w:r>
            <w:r w:rsidRPr="008F6775">
              <w:rPr>
                <w:rFonts w:ascii="Times New Roman" w:hAnsi="Times New Roman" w:cs="Times New Roman"/>
                <w:spacing w:val="-2"/>
              </w:rPr>
              <w:t xml:space="preserve"> </w:t>
            </w:r>
            <w:r w:rsidRPr="008F6775">
              <w:rPr>
                <w:rFonts w:ascii="Times New Roman" w:hAnsi="Times New Roman" w:cs="Times New Roman"/>
              </w:rPr>
              <w:t>login</w:t>
            </w:r>
            <w:r w:rsidRPr="008F6775">
              <w:rPr>
                <w:rFonts w:ascii="Times New Roman" w:hAnsi="Times New Roman" w:cs="Times New Roman"/>
                <w:spacing w:val="-2"/>
              </w:rPr>
              <w:t xml:space="preserve"> sebagai</w:t>
            </w:r>
          </w:p>
          <w:p w14:paraId="6264E494" w14:textId="77777777" w:rsidR="00CB71FB" w:rsidRPr="008F6775" w:rsidRDefault="00CB71FB" w:rsidP="00346688">
            <w:pPr>
              <w:pStyle w:val="TableParagraph"/>
              <w:spacing w:line="360" w:lineRule="auto"/>
              <w:ind w:left="106"/>
              <w:rPr>
                <w:rFonts w:ascii="Times New Roman" w:hAnsi="Times New Roman" w:cs="Times New Roman"/>
              </w:rPr>
            </w:pPr>
            <w:r w:rsidRPr="008F6775">
              <w:rPr>
                <w:rFonts w:ascii="Times New Roman" w:hAnsi="Times New Roman" w:cs="Times New Roman"/>
                <w:spacing w:val="-4"/>
              </w:rPr>
              <w:t>admin</w:t>
            </w:r>
          </w:p>
        </w:tc>
      </w:tr>
      <w:tr w:rsidR="00CB71FB" w:rsidRPr="008F6775" w14:paraId="7F6C3B07" w14:textId="77777777" w:rsidTr="00CB71FB">
        <w:trPr>
          <w:trHeight w:val="299"/>
        </w:trPr>
        <w:tc>
          <w:tcPr>
            <w:tcW w:w="538" w:type="dxa"/>
          </w:tcPr>
          <w:p w14:paraId="057AE394" w14:textId="77777777" w:rsidR="00CB71FB" w:rsidRPr="008F6775" w:rsidRDefault="00CB71FB" w:rsidP="00346688">
            <w:pPr>
              <w:pStyle w:val="TableParagraph"/>
              <w:spacing w:before="13" w:line="360" w:lineRule="auto"/>
              <w:ind w:left="221"/>
              <w:jc w:val="center"/>
              <w:rPr>
                <w:rFonts w:ascii="Times New Roman" w:hAnsi="Times New Roman" w:cs="Times New Roman"/>
              </w:rPr>
            </w:pPr>
            <w:r w:rsidRPr="008F6775">
              <w:rPr>
                <w:rFonts w:ascii="Times New Roman" w:hAnsi="Times New Roman" w:cs="Times New Roman"/>
                <w:spacing w:val="-10"/>
              </w:rPr>
              <w:t>6</w:t>
            </w:r>
          </w:p>
        </w:tc>
        <w:tc>
          <w:tcPr>
            <w:tcW w:w="5803" w:type="dxa"/>
          </w:tcPr>
          <w:p w14:paraId="567946C8" w14:textId="77777777" w:rsidR="00CB71FB" w:rsidRPr="008F6775" w:rsidRDefault="00CB71FB" w:rsidP="00346688">
            <w:pPr>
              <w:pStyle w:val="TableParagraph"/>
              <w:spacing w:before="33" w:line="360" w:lineRule="auto"/>
              <w:ind w:left="107"/>
              <w:rPr>
                <w:rFonts w:ascii="Times New Roman" w:hAnsi="Times New Roman" w:cs="Times New Roman"/>
                <w:sz w:val="20"/>
              </w:rPr>
            </w:pPr>
            <w:r w:rsidRPr="008F6775">
              <w:rPr>
                <w:rFonts w:ascii="Times New Roman" w:hAnsi="Times New Roman" w:cs="Times New Roman"/>
                <w:sz w:val="20"/>
              </w:rPr>
              <w:t>req.session.user</w:t>
            </w:r>
            <w:r w:rsidRPr="008F6775">
              <w:rPr>
                <w:rFonts w:ascii="Times New Roman" w:hAnsi="Times New Roman" w:cs="Times New Roman"/>
                <w:spacing w:val="-10"/>
                <w:sz w:val="20"/>
              </w:rPr>
              <w:t xml:space="preserve"> </w:t>
            </w:r>
            <w:r w:rsidRPr="008F6775">
              <w:rPr>
                <w:rFonts w:ascii="Times New Roman" w:hAnsi="Times New Roman" w:cs="Times New Roman"/>
                <w:sz w:val="20"/>
              </w:rPr>
              <w:t>=</w:t>
            </w:r>
            <w:r w:rsidRPr="008F6775">
              <w:rPr>
                <w:rFonts w:ascii="Times New Roman" w:hAnsi="Times New Roman" w:cs="Times New Roman"/>
                <w:spacing w:val="-8"/>
                <w:sz w:val="20"/>
              </w:rPr>
              <w:t xml:space="preserve"> </w:t>
            </w:r>
            <w:r w:rsidRPr="008F6775">
              <w:rPr>
                <w:rFonts w:ascii="Times New Roman" w:hAnsi="Times New Roman" w:cs="Times New Roman"/>
                <w:sz w:val="20"/>
              </w:rPr>
              <w:t>{</w:t>
            </w:r>
            <w:r w:rsidRPr="008F6775">
              <w:rPr>
                <w:rFonts w:ascii="Times New Roman" w:hAnsi="Times New Roman" w:cs="Times New Roman"/>
                <w:spacing w:val="-9"/>
                <w:sz w:val="20"/>
              </w:rPr>
              <w:t xml:space="preserve"> </w:t>
            </w:r>
            <w:r w:rsidRPr="008F6775">
              <w:rPr>
                <w:rFonts w:ascii="Times New Roman" w:hAnsi="Times New Roman" w:cs="Times New Roman"/>
                <w:sz w:val="20"/>
              </w:rPr>
              <w:t>username:</w:t>
            </w:r>
            <w:r w:rsidRPr="008F6775">
              <w:rPr>
                <w:rFonts w:ascii="Times New Roman" w:hAnsi="Times New Roman" w:cs="Times New Roman"/>
                <w:spacing w:val="-10"/>
                <w:sz w:val="20"/>
              </w:rPr>
              <w:t xml:space="preserve"> </w:t>
            </w:r>
            <w:r w:rsidRPr="008F6775">
              <w:rPr>
                <w:rFonts w:ascii="Times New Roman" w:hAnsi="Times New Roman" w:cs="Times New Roman"/>
                <w:sz w:val="20"/>
              </w:rPr>
              <w:t>adminUsername,</w:t>
            </w:r>
            <w:r w:rsidRPr="008F6775">
              <w:rPr>
                <w:rFonts w:ascii="Times New Roman" w:hAnsi="Times New Roman" w:cs="Times New Roman"/>
                <w:spacing w:val="-9"/>
                <w:sz w:val="20"/>
              </w:rPr>
              <w:t xml:space="preserve"> </w:t>
            </w:r>
            <w:r w:rsidRPr="008F6775">
              <w:rPr>
                <w:rFonts w:ascii="Times New Roman" w:hAnsi="Times New Roman" w:cs="Times New Roman"/>
                <w:sz w:val="20"/>
              </w:rPr>
              <w:t>role:</w:t>
            </w:r>
            <w:r w:rsidRPr="008F6775">
              <w:rPr>
                <w:rFonts w:ascii="Times New Roman" w:hAnsi="Times New Roman" w:cs="Times New Roman"/>
                <w:spacing w:val="-9"/>
                <w:sz w:val="20"/>
              </w:rPr>
              <w:t xml:space="preserve"> </w:t>
            </w:r>
            <w:r w:rsidRPr="008F6775">
              <w:rPr>
                <w:rFonts w:ascii="Times New Roman" w:hAnsi="Times New Roman" w:cs="Times New Roman"/>
                <w:sz w:val="20"/>
              </w:rPr>
              <w:t>'admin'</w:t>
            </w:r>
            <w:r w:rsidRPr="008F6775">
              <w:rPr>
                <w:rFonts w:ascii="Times New Roman" w:hAnsi="Times New Roman" w:cs="Times New Roman"/>
                <w:spacing w:val="-10"/>
                <w:sz w:val="20"/>
              </w:rPr>
              <w:t xml:space="preserve"> </w:t>
            </w:r>
            <w:r w:rsidRPr="008F6775">
              <w:rPr>
                <w:rFonts w:ascii="Times New Roman" w:hAnsi="Times New Roman" w:cs="Times New Roman"/>
                <w:spacing w:val="-5"/>
                <w:sz w:val="20"/>
              </w:rPr>
              <w:t>};</w:t>
            </w:r>
          </w:p>
        </w:tc>
        <w:tc>
          <w:tcPr>
            <w:tcW w:w="2977" w:type="dxa"/>
          </w:tcPr>
          <w:p w14:paraId="059D5255" w14:textId="77777777" w:rsidR="00CB71FB" w:rsidRPr="008F6775" w:rsidRDefault="00CB71FB" w:rsidP="00346688">
            <w:pPr>
              <w:pStyle w:val="TableParagraph"/>
              <w:spacing w:before="13" w:line="360" w:lineRule="auto"/>
              <w:ind w:left="106"/>
              <w:rPr>
                <w:rFonts w:ascii="Times New Roman" w:hAnsi="Times New Roman" w:cs="Times New Roman"/>
              </w:rPr>
            </w:pPr>
            <w:r w:rsidRPr="008F6775">
              <w:rPr>
                <w:rFonts w:ascii="Times New Roman" w:hAnsi="Times New Roman" w:cs="Times New Roman"/>
              </w:rPr>
              <w:t>Set</w:t>
            </w:r>
            <w:r w:rsidRPr="008F6775">
              <w:rPr>
                <w:rFonts w:ascii="Times New Roman" w:hAnsi="Times New Roman" w:cs="Times New Roman"/>
                <w:spacing w:val="-2"/>
              </w:rPr>
              <w:t xml:space="preserve"> </w:t>
            </w:r>
            <w:r w:rsidRPr="008F6775">
              <w:rPr>
                <w:rFonts w:ascii="Times New Roman" w:hAnsi="Times New Roman" w:cs="Times New Roman"/>
              </w:rPr>
              <w:t>sesi</w:t>
            </w:r>
            <w:r w:rsidRPr="008F6775">
              <w:rPr>
                <w:rFonts w:ascii="Times New Roman" w:hAnsi="Times New Roman" w:cs="Times New Roman"/>
                <w:spacing w:val="-1"/>
              </w:rPr>
              <w:t xml:space="preserve"> </w:t>
            </w:r>
            <w:r w:rsidRPr="008F6775">
              <w:rPr>
                <w:rFonts w:ascii="Times New Roman" w:hAnsi="Times New Roman" w:cs="Times New Roman"/>
              </w:rPr>
              <w:t>user</w:t>
            </w:r>
            <w:r w:rsidRPr="008F6775">
              <w:rPr>
                <w:rFonts w:ascii="Times New Roman" w:hAnsi="Times New Roman" w:cs="Times New Roman"/>
                <w:spacing w:val="-2"/>
              </w:rPr>
              <w:t xml:space="preserve"> </w:t>
            </w:r>
            <w:r w:rsidRPr="008F6775">
              <w:rPr>
                <w:rFonts w:ascii="Times New Roman" w:hAnsi="Times New Roman" w:cs="Times New Roman"/>
              </w:rPr>
              <w:t>sebagai</w:t>
            </w:r>
            <w:r w:rsidRPr="008F6775">
              <w:rPr>
                <w:rFonts w:ascii="Times New Roman" w:hAnsi="Times New Roman" w:cs="Times New Roman"/>
                <w:spacing w:val="-1"/>
              </w:rPr>
              <w:t xml:space="preserve"> </w:t>
            </w:r>
            <w:r w:rsidRPr="008F6775">
              <w:rPr>
                <w:rFonts w:ascii="Times New Roman" w:hAnsi="Times New Roman" w:cs="Times New Roman"/>
                <w:spacing w:val="-2"/>
              </w:rPr>
              <w:t>admin</w:t>
            </w:r>
          </w:p>
        </w:tc>
      </w:tr>
      <w:tr w:rsidR="00CB71FB" w:rsidRPr="008F6775" w14:paraId="1170C360" w14:textId="77777777" w:rsidTr="00CB71FB">
        <w:trPr>
          <w:trHeight w:val="537"/>
        </w:trPr>
        <w:tc>
          <w:tcPr>
            <w:tcW w:w="538" w:type="dxa"/>
          </w:tcPr>
          <w:p w14:paraId="76216590" w14:textId="77777777" w:rsidR="00CB71FB" w:rsidRPr="008F6775" w:rsidRDefault="00CB71FB" w:rsidP="00346688">
            <w:pPr>
              <w:pStyle w:val="TableParagraph"/>
              <w:spacing w:before="133" w:line="360" w:lineRule="auto"/>
              <w:ind w:left="221"/>
              <w:jc w:val="center"/>
              <w:rPr>
                <w:rFonts w:ascii="Times New Roman" w:hAnsi="Times New Roman" w:cs="Times New Roman"/>
              </w:rPr>
            </w:pPr>
            <w:r w:rsidRPr="008F6775">
              <w:rPr>
                <w:rFonts w:ascii="Times New Roman" w:hAnsi="Times New Roman" w:cs="Times New Roman"/>
                <w:spacing w:val="-10"/>
              </w:rPr>
              <w:t>7</w:t>
            </w:r>
          </w:p>
        </w:tc>
        <w:tc>
          <w:tcPr>
            <w:tcW w:w="5803" w:type="dxa"/>
          </w:tcPr>
          <w:p w14:paraId="7A424669" w14:textId="77777777" w:rsidR="00CB71FB" w:rsidRPr="008F6775" w:rsidRDefault="00CB71FB" w:rsidP="00346688">
            <w:pPr>
              <w:pStyle w:val="TableParagraph"/>
              <w:spacing w:before="153" w:line="360" w:lineRule="auto"/>
              <w:ind w:left="107"/>
              <w:rPr>
                <w:rFonts w:ascii="Times New Roman" w:hAnsi="Times New Roman" w:cs="Times New Roman"/>
                <w:sz w:val="20"/>
              </w:rPr>
            </w:pPr>
            <w:r w:rsidRPr="008F6775">
              <w:rPr>
                <w:rFonts w:ascii="Times New Roman" w:hAnsi="Times New Roman" w:cs="Times New Roman"/>
                <w:sz w:val="20"/>
              </w:rPr>
              <w:t>return</w:t>
            </w:r>
            <w:r w:rsidRPr="008F6775">
              <w:rPr>
                <w:rFonts w:ascii="Times New Roman" w:hAnsi="Times New Roman" w:cs="Times New Roman"/>
                <w:spacing w:val="-9"/>
                <w:sz w:val="20"/>
              </w:rPr>
              <w:t xml:space="preserve"> </w:t>
            </w:r>
            <w:r w:rsidRPr="008F6775">
              <w:rPr>
                <w:rFonts w:ascii="Times New Roman" w:hAnsi="Times New Roman" w:cs="Times New Roman"/>
                <w:sz w:val="20"/>
              </w:rPr>
              <w:t>res.json({</w:t>
            </w:r>
            <w:r w:rsidRPr="008F6775">
              <w:rPr>
                <w:rFonts w:ascii="Times New Roman" w:hAnsi="Times New Roman" w:cs="Times New Roman"/>
                <w:spacing w:val="-8"/>
                <w:sz w:val="20"/>
              </w:rPr>
              <w:t xml:space="preserve"> </w:t>
            </w:r>
            <w:r w:rsidRPr="008F6775">
              <w:rPr>
                <w:rFonts w:ascii="Times New Roman" w:hAnsi="Times New Roman" w:cs="Times New Roman"/>
                <w:sz w:val="20"/>
              </w:rPr>
              <w:t>status:</w:t>
            </w:r>
            <w:r w:rsidRPr="008F6775">
              <w:rPr>
                <w:rFonts w:ascii="Times New Roman" w:hAnsi="Times New Roman" w:cs="Times New Roman"/>
                <w:spacing w:val="-8"/>
                <w:sz w:val="20"/>
              </w:rPr>
              <w:t xml:space="preserve"> </w:t>
            </w:r>
            <w:r w:rsidRPr="008F6775">
              <w:rPr>
                <w:rFonts w:ascii="Times New Roman" w:hAnsi="Times New Roman" w:cs="Times New Roman"/>
                <w:sz w:val="20"/>
              </w:rPr>
              <w:t>'success',</w:t>
            </w:r>
            <w:r w:rsidRPr="008F6775">
              <w:rPr>
                <w:rFonts w:ascii="Times New Roman" w:hAnsi="Times New Roman" w:cs="Times New Roman"/>
                <w:spacing w:val="-9"/>
                <w:sz w:val="20"/>
              </w:rPr>
              <w:t xml:space="preserve"> </w:t>
            </w:r>
            <w:r w:rsidRPr="008F6775">
              <w:rPr>
                <w:rFonts w:ascii="Times New Roman" w:hAnsi="Times New Roman" w:cs="Times New Roman"/>
                <w:sz w:val="20"/>
              </w:rPr>
              <w:t>role:</w:t>
            </w:r>
            <w:r w:rsidRPr="008F6775">
              <w:rPr>
                <w:rFonts w:ascii="Times New Roman" w:hAnsi="Times New Roman" w:cs="Times New Roman"/>
                <w:spacing w:val="-8"/>
                <w:sz w:val="20"/>
              </w:rPr>
              <w:t xml:space="preserve"> </w:t>
            </w:r>
            <w:r w:rsidRPr="008F6775">
              <w:rPr>
                <w:rFonts w:ascii="Times New Roman" w:hAnsi="Times New Roman" w:cs="Times New Roman"/>
                <w:sz w:val="20"/>
              </w:rPr>
              <w:t>'admin'</w:t>
            </w:r>
            <w:r w:rsidRPr="008F6775">
              <w:rPr>
                <w:rFonts w:ascii="Times New Roman" w:hAnsi="Times New Roman" w:cs="Times New Roman"/>
                <w:spacing w:val="-9"/>
                <w:sz w:val="20"/>
              </w:rPr>
              <w:t xml:space="preserve"> </w:t>
            </w:r>
            <w:r w:rsidRPr="008F6775">
              <w:rPr>
                <w:rFonts w:ascii="Times New Roman" w:hAnsi="Times New Roman" w:cs="Times New Roman"/>
                <w:spacing w:val="-5"/>
                <w:sz w:val="20"/>
              </w:rPr>
              <w:t>});</w:t>
            </w:r>
          </w:p>
        </w:tc>
        <w:tc>
          <w:tcPr>
            <w:tcW w:w="2977" w:type="dxa"/>
          </w:tcPr>
          <w:p w14:paraId="5B942926" w14:textId="77777777" w:rsidR="00CB71FB" w:rsidRPr="008F6775" w:rsidRDefault="00CB71FB" w:rsidP="00346688">
            <w:pPr>
              <w:pStyle w:val="TableParagraph"/>
              <w:spacing w:line="360" w:lineRule="auto"/>
              <w:ind w:left="106"/>
              <w:rPr>
                <w:rFonts w:ascii="Times New Roman" w:hAnsi="Times New Roman" w:cs="Times New Roman"/>
              </w:rPr>
            </w:pPr>
            <w:r w:rsidRPr="008F6775">
              <w:rPr>
                <w:rFonts w:ascii="Times New Roman" w:hAnsi="Times New Roman" w:cs="Times New Roman"/>
              </w:rPr>
              <w:t>Kirim</w:t>
            </w:r>
            <w:r w:rsidRPr="008F6775">
              <w:rPr>
                <w:rFonts w:ascii="Times New Roman" w:hAnsi="Times New Roman" w:cs="Times New Roman"/>
                <w:spacing w:val="-4"/>
              </w:rPr>
              <w:t xml:space="preserve"> </w:t>
            </w:r>
            <w:r w:rsidRPr="008F6775">
              <w:rPr>
                <w:rFonts w:ascii="Times New Roman" w:hAnsi="Times New Roman" w:cs="Times New Roman"/>
              </w:rPr>
              <w:t>respons</w:t>
            </w:r>
            <w:r w:rsidRPr="008F6775">
              <w:rPr>
                <w:rFonts w:ascii="Times New Roman" w:hAnsi="Times New Roman" w:cs="Times New Roman"/>
                <w:spacing w:val="-8"/>
              </w:rPr>
              <w:t xml:space="preserve"> </w:t>
            </w:r>
            <w:r w:rsidRPr="008F6775">
              <w:rPr>
                <w:rFonts w:ascii="Times New Roman" w:hAnsi="Times New Roman" w:cs="Times New Roman"/>
              </w:rPr>
              <w:t>sukses</w:t>
            </w:r>
            <w:r w:rsidRPr="008F6775">
              <w:rPr>
                <w:rFonts w:ascii="Times New Roman" w:hAnsi="Times New Roman" w:cs="Times New Roman"/>
                <w:spacing w:val="-3"/>
              </w:rPr>
              <w:t xml:space="preserve"> </w:t>
            </w:r>
            <w:r w:rsidRPr="008F6775">
              <w:rPr>
                <w:rFonts w:ascii="Times New Roman" w:hAnsi="Times New Roman" w:cs="Times New Roman"/>
                <w:spacing w:val="-4"/>
              </w:rPr>
              <w:t>untuk</w:t>
            </w:r>
          </w:p>
          <w:p w14:paraId="5DFB6C26" w14:textId="77777777" w:rsidR="00CB71FB" w:rsidRPr="008F6775" w:rsidRDefault="00CB71FB" w:rsidP="00346688">
            <w:pPr>
              <w:pStyle w:val="TableParagraph"/>
              <w:spacing w:line="360" w:lineRule="auto"/>
              <w:ind w:left="106"/>
              <w:rPr>
                <w:rFonts w:ascii="Times New Roman" w:hAnsi="Times New Roman" w:cs="Times New Roman"/>
              </w:rPr>
            </w:pPr>
            <w:r w:rsidRPr="008F6775">
              <w:rPr>
                <w:rFonts w:ascii="Times New Roman" w:hAnsi="Times New Roman" w:cs="Times New Roman"/>
                <w:spacing w:val="-4"/>
              </w:rPr>
              <w:t>admin</w:t>
            </w:r>
          </w:p>
        </w:tc>
      </w:tr>
      <w:tr w:rsidR="00CB71FB" w:rsidRPr="008F6775" w14:paraId="030ABB60" w14:textId="77777777" w:rsidTr="00CB71FB">
        <w:trPr>
          <w:trHeight w:val="299"/>
        </w:trPr>
        <w:tc>
          <w:tcPr>
            <w:tcW w:w="538" w:type="dxa"/>
          </w:tcPr>
          <w:p w14:paraId="2E03FDFC" w14:textId="77777777" w:rsidR="00CB71FB" w:rsidRPr="008F6775" w:rsidRDefault="00CB71FB" w:rsidP="00346688">
            <w:pPr>
              <w:pStyle w:val="TableParagraph"/>
              <w:spacing w:before="16" w:line="360" w:lineRule="auto"/>
              <w:ind w:left="221"/>
              <w:jc w:val="center"/>
              <w:rPr>
                <w:rFonts w:ascii="Times New Roman" w:hAnsi="Times New Roman" w:cs="Times New Roman"/>
              </w:rPr>
            </w:pPr>
            <w:r w:rsidRPr="008F6775">
              <w:rPr>
                <w:rFonts w:ascii="Times New Roman" w:hAnsi="Times New Roman" w:cs="Times New Roman"/>
                <w:spacing w:val="-10"/>
              </w:rPr>
              <w:t>8</w:t>
            </w:r>
          </w:p>
        </w:tc>
        <w:tc>
          <w:tcPr>
            <w:tcW w:w="5803" w:type="dxa"/>
          </w:tcPr>
          <w:p w14:paraId="6A338AA8" w14:textId="77777777" w:rsidR="00CB71FB" w:rsidRPr="008F6775" w:rsidRDefault="00CB71FB" w:rsidP="00346688">
            <w:pPr>
              <w:pStyle w:val="TableParagraph"/>
              <w:spacing w:before="33" w:line="360" w:lineRule="auto"/>
              <w:ind w:left="107"/>
              <w:rPr>
                <w:rFonts w:ascii="Times New Roman" w:hAnsi="Times New Roman" w:cs="Times New Roman"/>
                <w:sz w:val="20"/>
              </w:rPr>
            </w:pPr>
            <w:r w:rsidRPr="008F6775">
              <w:rPr>
                <w:rFonts w:ascii="Times New Roman" w:hAnsi="Times New Roman" w:cs="Times New Roman"/>
                <w:spacing w:val="-10"/>
                <w:sz w:val="20"/>
              </w:rPr>
              <w:t>}</w:t>
            </w:r>
          </w:p>
        </w:tc>
        <w:tc>
          <w:tcPr>
            <w:tcW w:w="2977" w:type="dxa"/>
          </w:tcPr>
          <w:p w14:paraId="565B2E44" w14:textId="77777777" w:rsidR="00CB71FB" w:rsidRPr="008F6775" w:rsidRDefault="00CB71FB" w:rsidP="00346688">
            <w:pPr>
              <w:pStyle w:val="TableParagraph"/>
              <w:spacing w:before="16" w:line="360" w:lineRule="auto"/>
              <w:ind w:left="106"/>
              <w:rPr>
                <w:rFonts w:ascii="Times New Roman" w:hAnsi="Times New Roman" w:cs="Times New Roman"/>
              </w:rPr>
            </w:pPr>
            <w:r w:rsidRPr="008F6775">
              <w:rPr>
                <w:rFonts w:ascii="Times New Roman" w:hAnsi="Times New Roman" w:cs="Times New Roman"/>
              </w:rPr>
              <w:t>Akhir</w:t>
            </w:r>
            <w:r w:rsidRPr="008F6775">
              <w:rPr>
                <w:rFonts w:ascii="Times New Roman" w:hAnsi="Times New Roman" w:cs="Times New Roman"/>
                <w:spacing w:val="-3"/>
              </w:rPr>
              <w:t xml:space="preserve"> </w:t>
            </w:r>
            <w:r w:rsidRPr="008F6775">
              <w:rPr>
                <w:rFonts w:ascii="Times New Roman" w:hAnsi="Times New Roman" w:cs="Times New Roman"/>
              </w:rPr>
              <w:t>blok</w:t>
            </w:r>
            <w:r w:rsidRPr="008F6775">
              <w:rPr>
                <w:rFonts w:ascii="Times New Roman" w:hAnsi="Times New Roman" w:cs="Times New Roman"/>
                <w:spacing w:val="-1"/>
              </w:rPr>
              <w:t xml:space="preserve"> </w:t>
            </w:r>
            <w:r w:rsidRPr="008F6775">
              <w:rPr>
                <w:rFonts w:ascii="Times New Roman" w:hAnsi="Times New Roman" w:cs="Times New Roman"/>
                <w:sz w:val="20"/>
              </w:rPr>
              <w:t>if</w:t>
            </w:r>
            <w:r w:rsidRPr="008F6775">
              <w:rPr>
                <w:rFonts w:ascii="Times New Roman" w:hAnsi="Times New Roman" w:cs="Times New Roman"/>
                <w:spacing w:val="-8"/>
                <w:sz w:val="20"/>
              </w:rPr>
              <w:t xml:space="preserve"> </w:t>
            </w:r>
            <w:r w:rsidRPr="008F6775">
              <w:rPr>
                <w:rFonts w:ascii="Times New Roman" w:hAnsi="Times New Roman" w:cs="Times New Roman"/>
                <w:spacing w:val="-2"/>
              </w:rPr>
              <w:t>admin</w:t>
            </w:r>
          </w:p>
        </w:tc>
      </w:tr>
      <w:tr w:rsidR="00CB71FB" w:rsidRPr="008F6775" w14:paraId="48742969" w14:textId="77777777" w:rsidTr="00CB71FB">
        <w:trPr>
          <w:trHeight w:val="537"/>
        </w:trPr>
        <w:tc>
          <w:tcPr>
            <w:tcW w:w="538" w:type="dxa"/>
          </w:tcPr>
          <w:p w14:paraId="4DC30F17" w14:textId="77777777" w:rsidR="00CB71FB" w:rsidRPr="008F6775" w:rsidRDefault="00CB71FB" w:rsidP="00346688">
            <w:pPr>
              <w:pStyle w:val="TableParagraph"/>
              <w:spacing w:before="133" w:line="360" w:lineRule="auto"/>
              <w:ind w:left="221"/>
              <w:jc w:val="center"/>
              <w:rPr>
                <w:rFonts w:ascii="Times New Roman" w:hAnsi="Times New Roman" w:cs="Times New Roman"/>
              </w:rPr>
            </w:pPr>
            <w:r w:rsidRPr="008F6775">
              <w:rPr>
                <w:rFonts w:ascii="Times New Roman" w:hAnsi="Times New Roman" w:cs="Times New Roman"/>
                <w:spacing w:val="-10"/>
              </w:rPr>
              <w:t>9</w:t>
            </w:r>
          </w:p>
        </w:tc>
        <w:tc>
          <w:tcPr>
            <w:tcW w:w="5803" w:type="dxa"/>
          </w:tcPr>
          <w:p w14:paraId="4F26CE8E" w14:textId="77777777" w:rsidR="00CB71FB" w:rsidRPr="008F6775" w:rsidRDefault="00CB71FB" w:rsidP="00346688">
            <w:pPr>
              <w:pStyle w:val="TableParagraph"/>
              <w:spacing w:line="360" w:lineRule="auto"/>
              <w:ind w:left="107"/>
              <w:rPr>
                <w:rFonts w:ascii="Times New Roman" w:hAnsi="Times New Roman" w:cs="Times New Roman"/>
              </w:rPr>
            </w:pPr>
            <w:r w:rsidRPr="008F6775">
              <w:rPr>
                <w:rFonts w:ascii="Times New Roman" w:hAnsi="Times New Roman" w:cs="Times New Roman"/>
                <w:sz w:val="20"/>
              </w:rPr>
              <w:t>db.get(</w:t>
            </w:r>
            <w:r w:rsidRPr="008F6775">
              <w:rPr>
                <w:rFonts w:ascii="Times New Roman" w:hAnsi="Times New Roman" w:cs="Times New Roman"/>
              </w:rPr>
              <w:t>SELECT</w:t>
            </w:r>
            <w:r w:rsidRPr="008F6775">
              <w:rPr>
                <w:rFonts w:ascii="Times New Roman" w:hAnsi="Times New Roman" w:cs="Times New Roman"/>
                <w:spacing w:val="-5"/>
              </w:rPr>
              <w:t xml:space="preserve"> </w:t>
            </w:r>
            <w:r w:rsidRPr="008F6775">
              <w:rPr>
                <w:rFonts w:ascii="Times New Roman" w:hAnsi="Times New Roman" w:cs="Times New Roman"/>
              </w:rPr>
              <w:t>*</w:t>
            </w:r>
            <w:r w:rsidRPr="008F6775">
              <w:rPr>
                <w:rFonts w:ascii="Times New Roman" w:hAnsi="Times New Roman" w:cs="Times New Roman"/>
                <w:spacing w:val="-6"/>
              </w:rPr>
              <w:t xml:space="preserve"> </w:t>
            </w:r>
            <w:r w:rsidRPr="008F6775">
              <w:rPr>
                <w:rFonts w:ascii="Times New Roman" w:hAnsi="Times New Roman" w:cs="Times New Roman"/>
              </w:rPr>
              <w:t>FROM</w:t>
            </w:r>
            <w:r w:rsidRPr="008F6775">
              <w:rPr>
                <w:rFonts w:ascii="Times New Roman" w:hAnsi="Times New Roman" w:cs="Times New Roman"/>
                <w:spacing w:val="-4"/>
              </w:rPr>
              <w:t xml:space="preserve"> </w:t>
            </w:r>
            <w:r w:rsidRPr="008F6775">
              <w:rPr>
                <w:rFonts w:ascii="Times New Roman" w:hAnsi="Times New Roman" w:cs="Times New Roman"/>
              </w:rPr>
              <w:t>users</w:t>
            </w:r>
            <w:r w:rsidRPr="008F6775">
              <w:rPr>
                <w:rFonts w:ascii="Times New Roman" w:hAnsi="Times New Roman" w:cs="Times New Roman"/>
                <w:spacing w:val="-4"/>
              </w:rPr>
              <w:t xml:space="preserve"> </w:t>
            </w:r>
            <w:r w:rsidRPr="008F6775">
              <w:rPr>
                <w:rFonts w:ascii="Times New Roman" w:hAnsi="Times New Roman" w:cs="Times New Roman"/>
              </w:rPr>
              <w:t>WHERE</w:t>
            </w:r>
            <w:r w:rsidRPr="008F6775">
              <w:rPr>
                <w:rFonts w:ascii="Times New Roman" w:hAnsi="Times New Roman" w:cs="Times New Roman"/>
                <w:spacing w:val="-6"/>
              </w:rPr>
              <w:t xml:space="preserve"> </w:t>
            </w:r>
            <w:r w:rsidRPr="008F6775">
              <w:rPr>
                <w:rFonts w:ascii="Times New Roman" w:hAnsi="Times New Roman" w:cs="Times New Roman"/>
              </w:rPr>
              <w:t>username</w:t>
            </w:r>
            <w:r w:rsidRPr="008F6775">
              <w:rPr>
                <w:rFonts w:ascii="Times New Roman" w:hAnsi="Times New Roman" w:cs="Times New Roman"/>
                <w:spacing w:val="-6"/>
              </w:rPr>
              <w:t xml:space="preserve"> </w:t>
            </w:r>
            <w:r w:rsidRPr="008F6775">
              <w:rPr>
                <w:rFonts w:ascii="Times New Roman" w:hAnsi="Times New Roman" w:cs="Times New Roman"/>
              </w:rPr>
              <w:t>=</w:t>
            </w:r>
            <w:r w:rsidRPr="008F6775">
              <w:rPr>
                <w:rFonts w:ascii="Times New Roman" w:hAnsi="Times New Roman" w:cs="Times New Roman"/>
                <w:spacing w:val="-6"/>
              </w:rPr>
              <w:t xml:space="preserve"> </w:t>
            </w:r>
            <w:r w:rsidRPr="008F6775">
              <w:rPr>
                <w:rFonts w:ascii="Times New Roman" w:hAnsi="Times New Roman" w:cs="Times New Roman"/>
              </w:rPr>
              <w:t>?</w:t>
            </w:r>
            <w:r w:rsidRPr="008F6775">
              <w:rPr>
                <w:rFonts w:ascii="Times New Roman" w:hAnsi="Times New Roman" w:cs="Times New Roman"/>
                <w:spacing w:val="-5"/>
              </w:rPr>
              <w:t xml:space="preserve"> AND</w:t>
            </w:r>
          </w:p>
          <w:p w14:paraId="1ECF0F54" w14:textId="77777777" w:rsidR="00CB71FB" w:rsidRPr="008F6775" w:rsidRDefault="00CB71FB" w:rsidP="00346688">
            <w:pPr>
              <w:pStyle w:val="TableParagraph"/>
              <w:spacing w:line="360" w:lineRule="auto"/>
              <w:ind w:left="107"/>
              <w:rPr>
                <w:rFonts w:ascii="Times New Roman" w:hAnsi="Times New Roman" w:cs="Times New Roman"/>
                <w:sz w:val="20"/>
              </w:rPr>
            </w:pPr>
            <w:r w:rsidRPr="008F6775">
              <w:rPr>
                <w:rFonts w:ascii="Times New Roman" w:hAnsi="Times New Roman" w:cs="Times New Roman"/>
              </w:rPr>
              <w:t>password</w:t>
            </w:r>
            <w:r w:rsidRPr="008F6775">
              <w:rPr>
                <w:rFonts w:ascii="Times New Roman" w:hAnsi="Times New Roman" w:cs="Times New Roman"/>
                <w:spacing w:val="-8"/>
              </w:rPr>
              <w:t xml:space="preserve"> </w:t>
            </w:r>
            <w:r w:rsidRPr="008F6775">
              <w:rPr>
                <w:rFonts w:ascii="Times New Roman" w:hAnsi="Times New Roman" w:cs="Times New Roman"/>
              </w:rPr>
              <w:t>=</w:t>
            </w:r>
            <w:r w:rsidRPr="008F6775">
              <w:rPr>
                <w:rFonts w:ascii="Times New Roman" w:hAnsi="Times New Roman" w:cs="Times New Roman"/>
                <w:spacing w:val="-6"/>
              </w:rPr>
              <w:t xml:space="preserve"> </w:t>
            </w:r>
            <w:r w:rsidRPr="008F6775">
              <w:rPr>
                <w:rFonts w:ascii="Times New Roman" w:hAnsi="Times New Roman" w:cs="Times New Roman"/>
              </w:rPr>
              <w:t>?</w:t>
            </w:r>
            <w:r w:rsidRPr="008F6775">
              <w:rPr>
                <w:rFonts w:ascii="Times New Roman" w:hAnsi="Times New Roman" w:cs="Times New Roman"/>
                <w:sz w:val="20"/>
              </w:rPr>
              <w:t>,</w:t>
            </w:r>
            <w:r w:rsidRPr="008F6775">
              <w:rPr>
                <w:rFonts w:ascii="Times New Roman" w:hAnsi="Times New Roman" w:cs="Times New Roman"/>
                <w:spacing w:val="-6"/>
                <w:sz w:val="20"/>
              </w:rPr>
              <w:t xml:space="preserve"> </w:t>
            </w:r>
            <w:r w:rsidRPr="008F6775">
              <w:rPr>
                <w:rFonts w:ascii="Times New Roman" w:hAnsi="Times New Roman" w:cs="Times New Roman"/>
                <w:sz w:val="20"/>
              </w:rPr>
              <w:t>[username,</w:t>
            </w:r>
            <w:r w:rsidRPr="008F6775">
              <w:rPr>
                <w:rFonts w:ascii="Times New Roman" w:hAnsi="Times New Roman" w:cs="Times New Roman"/>
                <w:spacing w:val="-6"/>
                <w:sz w:val="20"/>
              </w:rPr>
              <w:t xml:space="preserve"> </w:t>
            </w:r>
            <w:r w:rsidRPr="008F6775">
              <w:rPr>
                <w:rFonts w:ascii="Times New Roman" w:hAnsi="Times New Roman" w:cs="Times New Roman"/>
                <w:sz w:val="20"/>
              </w:rPr>
              <w:t>password],</w:t>
            </w:r>
            <w:r w:rsidRPr="008F6775">
              <w:rPr>
                <w:rFonts w:ascii="Times New Roman" w:hAnsi="Times New Roman" w:cs="Times New Roman"/>
                <w:spacing w:val="-6"/>
                <w:sz w:val="20"/>
              </w:rPr>
              <w:t xml:space="preserve"> </w:t>
            </w:r>
            <w:r w:rsidRPr="008F6775">
              <w:rPr>
                <w:rFonts w:ascii="Times New Roman" w:hAnsi="Times New Roman" w:cs="Times New Roman"/>
                <w:sz w:val="20"/>
              </w:rPr>
              <w:t>...</w:t>
            </w:r>
            <w:r w:rsidRPr="008F6775">
              <w:rPr>
                <w:rFonts w:ascii="Times New Roman" w:hAnsi="Times New Roman" w:cs="Times New Roman"/>
                <w:spacing w:val="-6"/>
                <w:sz w:val="20"/>
              </w:rPr>
              <w:t xml:space="preserve"> </w:t>
            </w:r>
            <w:r w:rsidRPr="008F6775">
              <w:rPr>
                <w:rFonts w:ascii="Times New Roman" w:hAnsi="Times New Roman" w:cs="Times New Roman"/>
                <w:spacing w:val="-10"/>
                <w:sz w:val="20"/>
              </w:rPr>
              <w:t>)</w:t>
            </w:r>
          </w:p>
        </w:tc>
        <w:tc>
          <w:tcPr>
            <w:tcW w:w="2977" w:type="dxa"/>
          </w:tcPr>
          <w:p w14:paraId="088BD905" w14:textId="77777777" w:rsidR="00CB71FB" w:rsidRPr="008F6775" w:rsidRDefault="00CB71FB" w:rsidP="00346688">
            <w:pPr>
              <w:pStyle w:val="TableParagraph"/>
              <w:spacing w:line="360" w:lineRule="auto"/>
              <w:ind w:left="106"/>
              <w:rPr>
                <w:rFonts w:ascii="Times New Roman" w:hAnsi="Times New Roman" w:cs="Times New Roman"/>
              </w:rPr>
            </w:pPr>
            <w:r w:rsidRPr="008F6775">
              <w:rPr>
                <w:rFonts w:ascii="Times New Roman" w:hAnsi="Times New Roman" w:cs="Times New Roman"/>
              </w:rPr>
              <w:t>Query</w:t>
            </w:r>
            <w:r w:rsidRPr="008F6775">
              <w:rPr>
                <w:rFonts w:ascii="Times New Roman" w:hAnsi="Times New Roman" w:cs="Times New Roman"/>
                <w:spacing w:val="-4"/>
              </w:rPr>
              <w:t xml:space="preserve"> </w:t>
            </w:r>
            <w:r w:rsidRPr="008F6775">
              <w:rPr>
                <w:rFonts w:ascii="Times New Roman" w:hAnsi="Times New Roman" w:cs="Times New Roman"/>
              </w:rPr>
              <w:t>database</w:t>
            </w:r>
            <w:r w:rsidRPr="008F6775">
              <w:rPr>
                <w:rFonts w:ascii="Times New Roman" w:hAnsi="Times New Roman" w:cs="Times New Roman"/>
                <w:spacing w:val="-4"/>
              </w:rPr>
              <w:t xml:space="preserve"> </w:t>
            </w:r>
            <w:r w:rsidRPr="008F6775">
              <w:rPr>
                <w:rFonts w:ascii="Times New Roman" w:hAnsi="Times New Roman" w:cs="Times New Roman"/>
              </w:rPr>
              <w:t>untuk</w:t>
            </w:r>
            <w:r w:rsidRPr="008F6775">
              <w:rPr>
                <w:rFonts w:ascii="Times New Roman" w:hAnsi="Times New Roman" w:cs="Times New Roman"/>
                <w:spacing w:val="-3"/>
              </w:rPr>
              <w:t xml:space="preserve"> </w:t>
            </w:r>
            <w:r w:rsidRPr="008F6775">
              <w:rPr>
                <w:rFonts w:ascii="Times New Roman" w:hAnsi="Times New Roman" w:cs="Times New Roman"/>
                <w:spacing w:val="-4"/>
              </w:rPr>
              <w:t>login</w:t>
            </w:r>
          </w:p>
          <w:p w14:paraId="78113D93" w14:textId="77777777" w:rsidR="00CB71FB" w:rsidRPr="008F6775" w:rsidRDefault="00CB71FB" w:rsidP="00346688">
            <w:pPr>
              <w:pStyle w:val="TableParagraph"/>
              <w:spacing w:line="360" w:lineRule="auto"/>
              <w:ind w:left="106"/>
              <w:rPr>
                <w:rFonts w:ascii="Times New Roman" w:hAnsi="Times New Roman" w:cs="Times New Roman"/>
              </w:rPr>
            </w:pPr>
            <w:r w:rsidRPr="008F6775">
              <w:rPr>
                <w:rFonts w:ascii="Times New Roman" w:hAnsi="Times New Roman" w:cs="Times New Roman"/>
              </w:rPr>
              <w:t>user</w:t>
            </w:r>
            <w:r w:rsidRPr="008F6775">
              <w:rPr>
                <w:rFonts w:ascii="Times New Roman" w:hAnsi="Times New Roman" w:cs="Times New Roman"/>
                <w:spacing w:val="-1"/>
              </w:rPr>
              <w:t xml:space="preserve"> </w:t>
            </w:r>
            <w:r w:rsidRPr="008F6775">
              <w:rPr>
                <w:rFonts w:ascii="Times New Roman" w:hAnsi="Times New Roman" w:cs="Times New Roman"/>
                <w:spacing w:val="-2"/>
              </w:rPr>
              <w:t>biasa</w:t>
            </w:r>
          </w:p>
        </w:tc>
      </w:tr>
      <w:tr w:rsidR="00CB71FB" w:rsidRPr="008F6775" w14:paraId="094368BA" w14:textId="77777777" w:rsidTr="00CB71FB">
        <w:trPr>
          <w:trHeight w:val="537"/>
        </w:trPr>
        <w:tc>
          <w:tcPr>
            <w:tcW w:w="538" w:type="dxa"/>
          </w:tcPr>
          <w:p w14:paraId="2B658879" w14:textId="77777777" w:rsidR="00CB71FB" w:rsidRPr="008F6775" w:rsidRDefault="00CB71FB" w:rsidP="00346688">
            <w:pPr>
              <w:pStyle w:val="TableParagraph"/>
              <w:spacing w:before="133" w:line="360" w:lineRule="auto"/>
              <w:ind w:left="109"/>
              <w:jc w:val="center"/>
              <w:rPr>
                <w:rFonts w:ascii="Times New Roman" w:hAnsi="Times New Roman" w:cs="Times New Roman"/>
              </w:rPr>
            </w:pPr>
            <w:r w:rsidRPr="008F6775">
              <w:rPr>
                <w:rFonts w:ascii="Times New Roman" w:hAnsi="Times New Roman" w:cs="Times New Roman"/>
                <w:spacing w:val="-5"/>
              </w:rPr>
              <w:t>10</w:t>
            </w:r>
          </w:p>
        </w:tc>
        <w:tc>
          <w:tcPr>
            <w:tcW w:w="5803" w:type="dxa"/>
          </w:tcPr>
          <w:p w14:paraId="71314FF0" w14:textId="77777777" w:rsidR="00CB71FB" w:rsidRPr="008F6775" w:rsidRDefault="00CB71FB" w:rsidP="00346688">
            <w:pPr>
              <w:pStyle w:val="TableParagraph"/>
              <w:spacing w:before="153" w:line="360" w:lineRule="auto"/>
              <w:ind w:left="107"/>
              <w:rPr>
                <w:rFonts w:ascii="Times New Roman" w:hAnsi="Times New Roman" w:cs="Times New Roman"/>
                <w:sz w:val="20"/>
              </w:rPr>
            </w:pPr>
            <w:r w:rsidRPr="008F6775">
              <w:rPr>
                <w:rFonts w:ascii="Times New Roman" w:hAnsi="Times New Roman" w:cs="Times New Roman"/>
                <w:sz w:val="20"/>
              </w:rPr>
              <w:t>if</w:t>
            </w:r>
            <w:r w:rsidRPr="008F6775">
              <w:rPr>
                <w:rFonts w:ascii="Times New Roman" w:hAnsi="Times New Roman" w:cs="Times New Roman"/>
                <w:spacing w:val="-5"/>
                <w:sz w:val="20"/>
              </w:rPr>
              <w:t xml:space="preserve"> </w:t>
            </w:r>
            <w:r w:rsidRPr="008F6775">
              <w:rPr>
                <w:rFonts w:ascii="Times New Roman" w:hAnsi="Times New Roman" w:cs="Times New Roman"/>
                <w:sz w:val="20"/>
              </w:rPr>
              <w:t>(err)</w:t>
            </w:r>
            <w:r w:rsidRPr="008F6775">
              <w:rPr>
                <w:rFonts w:ascii="Times New Roman" w:hAnsi="Times New Roman" w:cs="Times New Roman"/>
                <w:spacing w:val="-3"/>
                <w:sz w:val="20"/>
              </w:rPr>
              <w:t xml:space="preserve"> </w:t>
            </w:r>
            <w:r w:rsidRPr="008F6775">
              <w:rPr>
                <w:rFonts w:ascii="Times New Roman" w:hAnsi="Times New Roman" w:cs="Times New Roman"/>
                <w:spacing w:val="-10"/>
                <w:sz w:val="20"/>
              </w:rPr>
              <w:t>{</w:t>
            </w:r>
          </w:p>
        </w:tc>
        <w:tc>
          <w:tcPr>
            <w:tcW w:w="2977" w:type="dxa"/>
          </w:tcPr>
          <w:p w14:paraId="0BD49D0E" w14:textId="77777777" w:rsidR="00CB71FB" w:rsidRPr="008F6775" w:rsidRDefault="00CB71FB" w:rsidP="00346688">
            <w:pPr>
              <w:pStyle w:val="TableParagraph"/>
              <w:spacing w:line="360" w:lineRule="auto"/>
              <w:ind w:left="106"/>
              <w:rPr>
                <w:rFonts w:ascii="Times New Roman" w:hAnsi="Times New Roman" w:cs="Times New Roman"/>
              </w:rPr>
            </w:pPr>
            <w:r w:rsidRPr="008F6775">
              <w:rPr>
                <w:rFonts w:ascii="Times New Roman" w:hAnsi="Times New Roman" w:cs="Times New Roman"/>
              </w:rPr>
              <w:t>Cek</w:t>
            </w:r>
            <w:r w:rsidRPr="008F6775">
              <w:rPr>
                <w:rFonts w:ascii="Times New Roman" w:hAnsi="Times New Roman" w:cs="Times New Roman"/>
                <w:spacing w:val="-2"/>
              </w:rPr>
              <w:t xml:space="preserve"> </w:t>
            </w:r>
            <w:r w:rsidRPr="008F6775">
              <w:rPr>
                <w:rFonts w:ascii="Times New Roman" w:hAnsi="Times New Roman" w:cs="Times New Roman"/>
              </w:rPr>
              <w:t>jika</w:t>
            </w:r>
            <w:r w:rsidRPr="008F6775">
              <w:rPr>
                <w:rFonts w:ascii="Times New Roman" w:hAnsi="Times New Roman" w:cs="Times New Roman"/>
                <w:spacing w:val="-1"/>
              </w:rPr>
              <w:t xml:space="preserve"> </w:t>
            </w:r>
            <w:r w:rsidRPr="008F6775">
              <w:rPr>
                <w:rFonts w:ascii="Times New Roman" w:hAnsi="Times New Roman" w:cs="Times New Roman"/>
              </w:rPr>
              <w:t>ada</w:t>
            </w:r>
            <w:r w:rsidRPr="008F6775">
              <w:rPr>
                <w:rFonts w:ascii="Times New Roman" w:hAnsi="Times New Roman" w:cs="Times New Roman"/>
                <w:spacing w:val="-2"/>
              </w:rPr>
              <w:t xml:space="preserve"> </w:t>
            </w:r>
            <w:r w:rsidRPr="008F6775">
              <w:rPr>
                <w:rFonts w:ascii="Times New Roman" w:hAnsi="Times New Roman" w:cs="Times New Roman"/>
              </w:rPr>
              <w:t>error</w:t>
            </w:r>
            <w:r w:rsidRPr="008F6775">
              <w:rPr>
                <w:rFonts w:ascii="Times New Roman" w:hAnsi="Times New Roman" w:cs="Times New Roman"/>
                <w:spacing w:val="-4"/>
              </w:rPr>
              <w:t xml:space="preserve"> </w:t>
            </w:r>
            <w:r w:rsidRPr="008F6775">
              <w:rPr>
                <w:rFonts w:ascii="Times New Roman" w:hAnsi="Times New Roman" w:cs="Times New Roman"/>
              </w:rPr>
              <w:t>saat</w:t>
            </w:r>
            <w:r w:rsidRPr="008F6775">
              <w:rPr>
                <w:rFonts w:ascii="Times New Roman" w:hAnsi="Times New Roman" w:cs="Times New Roman"/>
                <w:spacing w:val="-3"/>
              </w:rPr>
              <w:t xml:space="preserve"> </w:t>
            </w:r>
            <w:r w:rsidRPr="008F6775">
              <w:rPr>
                <w:rFonts w:ascii="Times New Roman" w:hAnsi="Times New Roman" w:cs="Times New Roman"/>
                <w:spacing w:val="-4"/>
              </w:rPr>
              <w:t>akses</w:t>
            </w:r>
          </w:p>
          <w:p w14:paraId="7699E718" w14:textId="77777777" w:rsidR="00CB71FB" w:rsidRPr="008F6775" w:rsidRDefault="00CB71FB" w:rsidP="00346688">
            <w:pPr>
              <w:pStyle w:val="TableParagraph"/>
              <w:spacing w:line="360" w:lineRule="auto"/>
              <w:ind w:left="106"/>
              <w:rPr>
                <w:rFonts w:ascii="Times New Roman" w:hAnsi="Times New Roman" w:cs="Times New Roman"/>
              </w:rPr>
            </w:pPr>
            <w:r w:rsidRPr="008F6775">
              <w:rPr>
                <w:rFonts w:ascii="Times New Roman" w:hAnsi="Times New Roman" w:cs="Times New Roman"/>
                <w:spacing w:val="-2"/>
              </w:rPr>
              <w:t>database</w:t>
            </w:r>
          </w:p>
        </w:tc>
      </w:tr>
      <w:tr w:rsidR="00CB71FB" w:rsidRPr="008F6775" w14:paraId="07FB532B" w14:textId="77777777" w:rsidTr="00CB71FB">
        <w:trPr>
          <w:trHeight w:val="299"/>
        </w:trPr>
        <w:tc>
          <w:tcPr>
            <w:tcW w:w="538" w:type="dxa"/>
          </w:tcPr>
          <w:p w14:paraId="7A155559" w14:textId="77777777" w:rsidR="00CB71FB" w:rsidRPr="008F6775" w:rsidRDefault="00CB71FB" w:rsidP="00346688">
            <w:pPr>
              <w:pStyle w:val="TableParagraph"/>
              <w:spacing w:before="16" w:line="360" w:lineRule="auto"/>
              <w:ind w:left="109"/>
              <w:jc w:val="center"/>
              <w:rPr>
                <w:rFonts w:ascii="Times New Roman" w:hAnsi="Times New Roman" w:cs="Times New Roman"/>
              </w:rPr>
            </w:pPr>
            <w:r w:rsidRPr="008F6775">
              <w:rPr>
                <w:rFonts w:ascii="Times New Roman" w:hAnsi="Times New Roman" w:cs="Times New Roman"/>
                <w:spacing w:val="-5"/>
              </w:rPr>
              <w:t>11</w:t>
            </w:r>
          </w:p>
        </w:tc>
        <w:tc>
          <w:tcPr>
            <w:tcW w:w="5803" w:type="dxa"/>
          </w:tcPr>
          <w:p w14:paraId="1F7836DD" w14:textId="77777777" w:rsidR="00CB71FB" w:rsidRPr="008F6775" w:rsidRDefault="00CB71FB" w:rsidP="00346688">
            <w:pPr>
              <w:pStyle w:val="TableParagraph"/>
              <w:spacing w:before="35" w:line="360" w:lineRule="auto"/>
              <w:ind w:left="107"/>
              <w:rPr>
                <w:rFonts w:ascii="Times New Roman" w:hAnsi="Times New Roman" w:cs="Times New Roman"/>
                <w:sz w:val="20"/>
              </w:rPr>
            </w:pPr>
            <w:r w:rsidRPr="008F6775">
              <w:rPr>
                <w:rFonts w:ascii="Times New Roman" w:hAnsi="Times New Roman" w:cs="Times New Roman"/>
                <w:spacing w:val="-2"/>
                <w:sz w:val="20"/>
              </w:rPr>
              <w:t>console.error('Database</w:t>
            </w:r>
            <w:r w:rsidRPr="008F6775">
              <w:rPr>
                <w:rFonts w:ascii="Times New Roman" w:hAnsi="Times New Roman" w:cs="Times New Roman"/>
                <w:spacing w:val="15"/>
                <w:sz w:val="20"/>
              </w:rPr>
              <w:t xml:space="preserve"> </w:t>
            </w:r>
            <w:r w:rsidRPr="008F6775">
              <w:rPr>
                <w:rFonts w:ascii="Times New Roman" w:hAnsi="Times New Roman" w:cs="Times New Roman"/>
                <w:spacing w:val="-2"/>
                <w:sz w:val="20"/>
              </w:rPr>
              <w:t>error:',</w:t>
            </w:r>
            <w:r w:rsidRPr="008F6775">
              <w:rPr>
                <w:rFonts w:ascii="Times New Roman" w:hAnsi="Times New Roman" w:cs="Times New Roman"/>
                <w:spacing w:val="15"/>
                <w:sz w:val="20"/>
              </w:rPr>
              <w:t xml:space="preserve"> </w:t>
            </w:r>
            <w:r w:rsidRPr="008F6775">
              <w:rPr>
                <w:rFonts w:ascii="Times New Roman" w:hAnsi="Times New Roman" w:cs="Times New Roman"/>
                <w:spacing w:val="-2"/>
                <w:sz w:val="20"/>
              </w:rPr>
              <w:t>err);</w:t>
            </w:r>
          </w:p>
        </w:tc>
        <w:tc>
          <w:tcPr>
            <w:tcW w:w="2977" w:type="dxa"/>
          </w:tcPr>
          <w:p w14:paraId="61DD75C1" w14:textId="77777777" w:rsidR="00CB71FB" w:rsidRPr="008F6775" w:rsidRDefault="00CB71FB" w:rsidP="00346688">
            <w:pPr>
              <w:pStyle w:val="TableParagraph"/>
              <w:spacing w:before="16" w:line="360" w:lineRule="auto"/>
              <w:ind w:left="106"/>
              <w:rPr>
                <w:rFonts w:ascii="Times New Roman" w:hAnsi="Times New Roman" w:cs="Times New Roman"/>
              </w:rPr>
            </w:pPr>
            <w:r w:rsidRPr="008F6775">
              <w:rPr>
                <w:rFonts w:ascii="Times New Roman" w:hAnsi="Times New Roman" w:cs="Times New Roman"/>
              </w:rPr>
              <w:t>Log</w:t>
            </w:r>
            <w:r w:rsidRPr="008F6775">
              <w:rPr>
                <w:rFonts w:ascii="Times New Roman" w:hAnsi="Times New Roman" w:cs="Times New Roman"/>
                <w:spacing w:val="-4"/>
              </w:rPr>
              <w:t xml:space="preserve"> </w:t>
            </w:r>
            <w:r w:rsidRPr="008F6775">
              <w:rPr>
                <w:rFonts w:ascii="Times New Roman" w:hAnsi="Times New Roman" w:cs="Times New Roman"/>
              </w:rPr>
              <w:t>error</w:t>
            </w:r>
            <w:r w:rsidRPr="008F6775">
              <w:rPr>
                <w:rFonts w:ascii="Times New Roman" w:hAnsi="Times New Roman" w:cs="Times New Roman"/>
                <w:spacing w:val="-4"/>
              </w:rPr>
              <w:t xml:space="preserve"> </w:t>
            </w:r>
            <w:r w:rsidRPr="008F6775">
              <w:rPr>
                <w:rFonts w:ascii="Times New Roman" w:hAnsi="Times New Roman" w:cs="Times New Roman"/>
                <w:spacing w:val="-2"/>
              </w:rPr>
              <w:t>database</w:t>
            </w:r>
          </w:p>
        </w:tc>
      </w:tr>
      <w:tr w:rsidR="00CB71FB" w:rsidRPr="008F6775" w14:paraId="100C6EA6" w14:textId="77777777" w:rsidTr="00CB71FB">
        <w:trPr>
          <w:trHeight w:val="537"/>
        </w:trPr>
        <w:tc>
          <w:tcPr>
            <w:tcW w:w="538" w:type="dxa"/>
          </w:tcPr>
          <w:p w14:paraId="4FB25B3B" w14:textId="77777777" w:rsidR="00CB71FB" w:rsidRPr="008F6775" w:rsidRDefault="00CB71FB" w:rsidP="00346688">
            <w:pPr>
              <w:pStyle w:val="TableParagraph"/>
              <w:spacing w:before="134" w:line="360" w:lineRule="auto"/>
              <w:ind w:left="109"/>
              <w:jc w:val="center"/>
              <w:rPr>
                <w:rFonts w:ascii="Times New Roman" w:hAnsi="Times New Roman" w:cs="Times New Roman"/>
              </w:rPr>
            </w:pPr>
            <w:r w:rsidRPr="008F6775">
              <w:rPr>
                <w:rFonts w:ascii="Times New Roman" w:hAnsi="Times New Roman" w:cs="Times New Roman"/>
                <w:spacing w:val="-5"/>
              </w:rPr>
              <w:t>12</w:t>
            </w:r>
          </w:p>
        </w:tc>
        <w:tc>
          <w:tcPr>
            <w:tcW w:w="5803" w:type="dxa"/>
          </w:tcPr>
          <w:p w14:paraId="0862D2A2" w14:textId="77777777" w:rsidR="00CB71FB" w:rsidRPr="008F6775" w:rsidRDefault="00CB71FB" w:rsidP="00346688">
            <w:pPr>
              <w:pStyle w:val="TableParagraph"/>
              <w:spacing w:before="153" w:line="360" w:lineRule="auto"/>
              <w:ind w:left="107"/>
              <w:rPr>
                <w:rFonts w:ascii="Times New Roman" w:hAnsi="Times New Roman" w:cs="Times New Roman"/>
                <w:sz w:val="20"/>
              </w:rPr>
            </w:pPr>
            <w:r w:rsidRPr="008F6775">
              <w:rPr>
                <w:rFonts w:ascii="Times New Roman" w:hAnsi="Times New Roman" w:cs="Times New Roman"/>
                <w:sz w:val="20"/>
              </w:rPr>
              <w:t>return</w:t>
            </w:r>
            <w:r w:rsidRPr="008F6775">
              <w:rPr>
                <w:rFonts w:ascii="Times New Roman" w:hAnsi="Times New Roman" w:cs="Times New Roman"/>
                <w:spacing w:val="-12"/>
                <w:sz w:val="20"/>
              </w:rPr>
              <w:t xml:space="preserve"> </w:t>
            </w:r>
            <w:r w:rsidRPr="008F6775">
              <w:rPr>
                <w:rFonts w:ascii="Times New Roman" w:hAnsi="Times New Roman" w:cs="Times New Roman"/>
                <w:sz w:val="20"/>
              </w:rPr>
              <w:t>res.status(500).json({</w:t>
            </w:r>
            <w:r w:rsidRPr="008F6775">
              <w:rPr>
                <w:rFonts w:ascii="Times New Roman" w:hAnsi="Times New Roman" w:cs="Times New Roman"/>
                <w:spacing w:val="-10"/>
                <w:sz w:val="20"/>
              </w:rPr>
              <w:t xml:space="preserve"> </w:t>
            </w:r>
            <w:r w:rsidRPr="008F6775">
              <w:rPr>
                <w:rFonts w:ascii="Times New Roman" w:hAnsi="Times New Roman" w:cs="Times New Roman"/>
                <w:sz w:val="20"/>
              </w:rPr>
              <w:t>error:</w:t>
            </w:r>
            <w:r w:rsidRPr="008F6775">
              <w:rPr>
                <w:rFonts w:ascii="Times New Roman" w:hAnsi="Times New Roman" w:cs="Times New Roman"/>
                <w:spacing w:val="-11"/>
                <w:sz w:val="20"/>
              </w:rPr>
              <w:t xml:space="preserve"> </w:t>
            </w:r>
            <w:r w:rsidRPr="008F6775">
              <w:rPr>
                <w:rFonts w:ascii="Times New Roman" w:hAnsi="Times New Roman" w:cs="Times New Roman"/>
                <w:sz w:val="20"/>
              </w:rPr>
              <w:t>'Database</w:t>
            </w:r>
            <w:r w:rsidRPr="008F6775">
              <w:rPr>
                <w:rFonts w:ascii="Times New Roman" w:hAnsi="Times New Roman" w:cs="Times New Roman"/>
                <w:spacing w:val="-11"/>
                <w:sz w:val="20"/>
              </w:rPr>
              <w:t xml:space="preserve"> </w:t>
            </w:r>
            <w:r w:rsidRPr="008F6775">
              <w:rPr>
                <w:rFonts w:ascii="Times New Roman" w:hAnsi="Times New Roman" w:cs="Times New Roman"/>
                <w:sz w:val="20"/>
              </w:rPr>
              <w:t>error'</w:t>
            </w:r>
            <w:r w:rsidRPr="008F6775">
              <w:rPr>
                <w:rFonts w:ascii="Times New Roman" w:hAnsi="Times New Roman" w:cs="Times New Roman"/>
                <w:spacing w:val="-10"/>
                <w:sz w:val="20"/>
              </w:rPr>
              <w:t xml:space="preserve"> </w:t>
            </w:r>
            <w:r w:rsidRPr="008F6775">
              <w:rPr>
                <w:rFonts w:ascii="Times New Roman" w:hAnsi="Times New Roman" w:cs="Times New Roman"/>
                <w:spacing w:val="-5"/>
                <w:sz w:val="20"/>
              </w:rPr>
              <w:t>});</w:t>
            </w:r>
          </w:p>
        </w:tc>
        <w:tc>
          <w:tcPr>
            <w:tcW w:w="2977" w:type="dxa"/>
          </w:tcPr>
          <w:p w14:paraId="52374F6A" w14:textId="77777777" w:rsidR="00CB71FB" w:rsidRPr="008F6775" w:rsidRDefault="00CB71FB" w:rsidP="00346688">
            <w:pPr>
              <w:pStyle w:val="TableParagraph"/>
              <w:spacing w:line="360" w:lineRule="auto"/>
              <w:ind w:left="106"/>
              <w:rPr>
                <w:rFonts w:ascii="Times New Roman" w:hAnsi="Times New Roman" w:cs="Times New Roman"/>
              </w:rPr>
            </w:pPr>
            <w:r w:rsidRPr="008F6775">
              <w:rPr>
                <w:rFonts w:ascii="Times New Roman" w:hAnsi="Times New Roman" w:cs="Times New Roman"/>
              </w:rPr>
              <w:t>Kirim</w:t>
            </w:r>
            <w:r w:rsidRPr="008F6775">
              <w:rPr>
                <w:rFonts w:ascii="Times New Roman" w:hAnsi="Times New Roman" w:cs="Times New Roman"/>
                <w:spacing w:val="-2"/>
              </w:rPr>
              <w:t xml:space="preserve"> </w:t>
            </w:r>
            <w:r w:rsidRPr="008F6775">
              <w:rPr>
                <w:rFonts w:ascii="Times New Roman" w:hAnsi="Times New Roman" w:cs="Times New Roman"/>
              </w:rPr>
              <w:t>respons</w:t>
            </w:r>
            <w:r w:rsidRPr="008F6775">
              <w:rPr>
                <w:rFonts w:ascii="Times New Roman" w:hAnsi="Times New Roman" w:cs="Times New Roman"/>
                <w:spacing w:val="-6"/>
              </w:rPr>
              <w:t xml:space="preserve"> </w:t>
            </w:r>
            <w:r w:rsidRPr="008F6775">
              <w:rPr>
                <w:rFonts w:ascii="Times New Roman" w:hAnsi="Times New Roman" w:cs="Times New Roman"/>
              </w:rPr>
              <w:t>error</w:t>
            </w:r>
            <w:r w:rsidRPr="008F6775">
              <w:rPr>
                <w:rFonts w:ascii="Times New Roman" w:hAnsi="Times New Roman" w:cs="Times New Roman"/>
                <w:spacing w:val="-5"/>
              </w:rPr>
              <w:t xml:space="preserve"> </w:t>
            </w:r>
            <w:r w:rsidRPr="008F6775">
              <w:rPr>
                <w:rFonts w:ascii="Times New Roman" w:hAnsi="Times New Roman" w:cs="Times New Roman"/>
              </w:rPr>
              <w:t>500</w:t>
            </w:r>
            <w:r w:rsidRPr="008F6775">
              <w:rPr>
                <w:rFonts w:ascii="Times New Roman" w:hAnsi="Times New Roman" w:cs="Times New Roman"/>
                <w:spacing w:val="-2"/>
              </w:rPr>
              <w:t xml:space="preserve"> </w:t>
            </w:r>
            <w:r w:rsidRPr="008F6775">
              <w:rPr>
                <w:rFonts w:ascii="Times New Roman" w:hAnsi="Times New Roman" w:cs="Times New Roman"/>
                <w:spacing w:val="-4"/>
              </w:rPr>
              <w:t>jika</w:t>
            </w:r>
          </w:p>
          <w:p w14:paraId="2EEE890C" w14:textId="77777777" w:rsidR="00CB71FB" w:rsidRPr="008F6775" w:rsidRDefault="00CB71FB" w:rsidP="00346688">
            <w:pPr>
              <w:pStyle w:val="TableParagraph"/>
              <w:spacing w:line="360" w:lineRule="auto"/>
              <w:ind w:left="106"/>
              <w:rPr>
                <w:rFonts w:ascii="Times New Roman" w:hAnsi="Times New Roman" w:cs="Times New Roman"/>
              </w:rPr>
            </w:pPr>
            <w:r w:rsidRPr="008F6775">
              <w:rPr>
                <w:rFonts w:ascii="Times New Roman" w:hAnsi="Times New Roman" w:cs="Times New Roman"/>
              </w:rPr>
              <w:t xml:space="preserve">DB </w:t>
            </w:r>
            <w:r w:rsidRPr="008F6775">
              <w:rPr>
                <w:rFonts w:ascii="Times New Roman" w:hAnsi="Times New Roman" w:cs="Times New Roman"/>
                <w:spacing w:val="-2"/>
              </w:rPr>
              <w:t>gagal</w:t>
            </w:r>
          </w:p>
        </w:tc>
      </w:tr>
      <w:tr w:rsidR="00CB71FB" w:rsidRPr="008F6775" w14:paraId="32600B4F" w14:textId="77777777" w:rsidTr="00CB71FB">
        <w:trPr>
          <w:trHeight w:val="299"/>
        </w:trPr>
        <w:tc>
          <w:tcPr>
            <w:tcW w:w="538" w:type="dxa"/>
          </w:tcPr>
          <w:p w14:paraId="47FD8F40" w14:textId="77777777" w:rsidR="00CB71FB" w:rsidRPr="008F6775" w:rsidRDefault="00CB71FB" w:rsidP="00346688">
            <w:pPr>
              <w:pStyle w:val="TableParagraph"/>
              <w:spacing w:before="16" w:line="360" w:lineRule="auto"/>
              <w:ind w:left="109"/>
              <w:jc w:val="center"/>
              <w:rPr>
                <w:rFonts w:ascii="Times New Roman" w:hAnsi="Times New Roman" w:cs="Times New Roman"/>
              </w:rPr>
            </w:pPr>
            <w:r w:rsidRPr="008F6775">
              <w:rPr>
                <w:rFonts w:ascii="Times New Roman" w:hAnsi="Times New Roman" w:cs="Times New Roman"/>
                <w:spacing w:val="-5"/>
              </w:rPr>
              <w:t>13</w:t>
            </w:r>
          </w:p>
        </w:tc>
        <w:tc>
          <w:tcPr>
            <w:tcW w:w="5803" w:type="dxa"/>
          </w:tcPr>
          <w:p w14:paraId="656D65E3" w14:textId="77777777" w:rsidR="00CB71FB" w:rsidRPr="008F6775" w:rsidRDefault="00CB71FB" w:rsidP="00346688">
            <w:pPr>
              <w:pStyle w:val="TableParagraph"/>
              <w:spacing w:before="35" w:line="360" w:lineRule="auto"/>
              <w:ind w:left="107"/>
              <w:rPr>
                <w:rFonts w:ascii="Times New Roman" w:hAnsi="Times New Roman" w:cs="Times New Roman"/>
                <w:sz w:val="20"/>
              </w:rPr>
            </w:pPr>
            <w:r w:rsidRPr="008F6775">
              <w:rPr>
                <w:rFonts w:ascii="Times New Roman" w:hAnsi="Times New Roman" w:cs="Times New Roman"/>
                <w:spacing w:val="-10"/>
                <w:sz w:val="20"/>
              </w:rPr>
              <w:t>}</w:t>
            </w:r>
          </w:p>
        </w:tc>
        <w:tc>
          <w:tcPr>
            <w:tcW w:w="2977" w:type="dxa"/>
          </w:tcPr>
          <w:p w14:paraId="30EA94ED" w14:textId="77777777" w:rsidR="00CB71FB" w:rsidRPr="008F6775" w:rsidRDefault="00CB71FB" w:rsidP="00346688">
            <w:pPr>
              <w:pStyle w:val="TableParagraph"/>
              <w:spacing w:before="16" w:line="360" w:lineRule="auto"/>
              <w:ind w:left="106"/>
              <w:rPr>
                <w:rFonts w:ascii="Times New Roman" w:hAnsi="Times New Roman" w:cs="Times New Roman"/>
              </w:rPr>
            </w:pPr>
            <w:r w:rsidRPr="008F6775">
              <w:rPr>
                <w:rFonts w:ascii="Times New Roman" w:hAnsi="Times New Roman" w:cs="Times New Roman"/>
              </w:rPr>
              <w:t>Akhir</w:t>
            </w:r>
            <w:r w:rsidRPr="008F6775">
              <w:rPr>
                <w:rFonts w:ascii="Times New Roman" w:hAnsi="Times New Roman" w:cs="Times New Roman"/>
                <w:spacing w:val="-4"/>
              </w:rPr>
              <w:t xml:space="preserve"> </w:t>
            </w:r>
            <w:r w:rsidRPr="008F6775">
              <w:rPr>
                <w:rFonts w:ascii="Times New Roman" w:hAnsi="Times New Roman" w:cs="Times New Roman"/>
              </w:rPr>
              <w:t>blok</w:t>
            </w:r>
            <w:r w:rsidRPr="008F6775">
              <w:rPr>
                <w:rFonts w:ascii="Times New Roman" w:hAnsi="Times New Roman" w:cs="Times New Roman"/>
                <w:spacing w:val="-4"/>
              </w:rPr>
              <w:t xml:space="preserve"> </w:t>
            </w:r>
            <w:r w:rsidRPr="008F6775">
              <w:rPr>
                <w:rFonts w:ascii="Times New Roman" w:hAnsi="Times New Roman" w:cs="Times New Roman"/>
                <w:spacing w:val="-2"/>
              </w:rPr>
              <w:t>error</w:t>
            </w:r>
          </w:p>
        </w:tc>
      </w:tr>
      <w:tr w:rsidR="00CB71FB" w:rsidRPr="008F6775" w14:paraId="31C4B273" w14:textId="77777777" w:rsidTr="00CB71FB">
        <w:trPr>
          <w:trHeight w:val="537"/>
        </w:trPr>
        <w:tc>
          <w:tcPr>
            <w:tcW w:w="538" w:type="dxa"/>
          </w:tcPr>
          <w:p w14:paraId="299EACEB" w14:textId="77777777" w:rsidR="00CB71FB" w:rsidRPr="008F6775" w:rsidRDefault="00CB71FB" w:rsidP="00346688">
            <w:pPr>
              <w:pStyle w:val="TableParagraph"/>
              <w:spacing w:before="133" w:line="360" w:lineRule="auto"/>
              <w:ind w:left="109"/>
              <w:jc w:val="center"/>
              <w:rPr>
                <w:rFonts w:ascii="Times New Roman" w:hAnsi="Times New Roman" w:cs="Times New Roman"/>
              </w:rPr>
            </w:pPr>
            <w:r w:rsidRPr="008F6775">
              <w:rPr>
                <w:rFonts w:ascii="Times New Roman" w:hAnsi="Times New Roman" w:cs="Times New Roman"/>
                <w:spacing w:val="-5"/>
              </w:rPr>
              <w:t>14</w:t>
            </w:r>
          </w:p>
        </w:tc>
        <w:tc>
          <w:tcPr>
            <w:tcW w:w="5803" w:type="dxa"/>
          </w:tcPr>
          <w:p w14:paraId="475C7755" w14:textId="77777777" w:rsidR="00CB71FB" w:rsidRPr="008F6775" w:rsidRDefault="00CB71FB" w:rsidP="00346688">
            <w:pPr>
              <w:pStyle w:val="TableParagraph"/>
              <w:spacing w:before="153" w:line="360" w:lineRule="auto"/>
              <w:ind w:left="107"/>
              <w:rPr>
                <w:rFonts w:ascii="Times New Roman" w:hAnsi="Times New Roman" w:cs="Times New Roman"/>
                <w:sz w:val="20"/>
              </w:rPr>
            </w:pPr>
            <w:r w:rsidRPr="008F6775">
              <w:rPr>
                <w:rFonts w:ascii="Times New Roman" w:hAnsi="Times New Roman" w:cs="Times New Roman"/>
                <w:sz w:val="20"/>
              </w:rPr>
              <w:t>if</w:t>
            </w:r>
            <w:r w:rsidRPr="008F6775">
              <w:rPr>
                <w:rFonts w:ascii="Times New Roman" w:hAnsi="Times New Roman" w:cs="Times New Roman"/>
                <w:spacing w:val="-5"/>
                <w:sz w:val="20"/>
              </w:rPr>
              <w:t xml:space="preserve"> </w:t>
            </w:r>
            <w:r w:rsidRPr="008F6775">
              <w:rPr>
                <w:rFonts w:ascii="Times New Roman" w:hAnsi="Times New Roman" w:cs="Times New Roman"/>
                <w:sz w:val="20"/>
              </w:rPr>
              <w:t>(user)</w:t>
            </w:r>
            <w:r w:rsidRPr="008F6775">
              <w:rPr>
                <w:rFonts w:ascii="Times New Roman" w:hAnsi="Times New Roman" w:cs="Times New Roman"/>
                <w:spacing w:val="-3"/>
                <w:sz w:val="20"/>
              </w:rPr>
              <w:t xml:space="preserve"> </w:t>
            </w:r>
            <w:r w:rsidRPr="008F6775">
              <w:rPr>
                <w:rFonts w:ascii="Times New Roman" w:hAnsi="Times New Roman" w:cs="Times New Roman"/>
                <w:spacing w:val="-10"/>
                <w:sz w:val="20"/>
              </w:rPr>
              <w:t>{</w:t>
            </w:r>
          </w:p>
        </w:tc>
        <w:tc>
          <w:tcPr>
            <w:tcW w:w="2977" w:type="dxa"/>
          </w:tcPr>
          <w:p w14:paraId="415AC80D" w14:textId="77777777" w:rsidR="00CB71FB" w:rsidRPr="008F6775" w:rsidRDefault="00CB71FB" w:rsidP="00346688">
            <w:pPr>
              <w:pStyle w:val="TableParagraph"/>
              <w:spacing w:line="360" w:lineRule="auto"/>
              <w:ind w:left="106"/>
              <w:rPr>
                <w:rFonts w:ascii="Times New Roman" w:hAnsi="Times New Roman" w:cs="Times New Roman"/>
              </w:rPr>
            </w:pPr>
            <w:r w:rsidRPr="008F6775">
              <w:rPr>
                <w:rFonts w:ascii="Times New Roman" w:hAnsi="Times New Roman" w:cs="Times New Roman"/>
              </w:rPr>
              <w:t>Cek</w:t>
            </w:r>
            <w:r w:rsidRPr="008F6775">
              <w:rPr>
                <w:rFonts w:ascii="Times New Roman" w:hAnsi="Times New Roman" w:cs="Times New Roman"/>
                <w:spacing w:val="-2"/>
              </w:rPr>
              <w:t xml:space="preserve"> </w:t>
            </w:r>
            <w:r w:rsidRPr="008F6775">
              <w:rPr>
                <w:rFonts w:ascii="Times New Roman" w:hAnsi="Times New Roman" w:cs="Times New Roman"/>
              </w:rPr>
              <w:t>apakah</w:t>
            </w:r>
            <w:r w:rsidRPr="008F6775">
              <w:rPr>
                <w:rFonts w:ascii="Times New Roman" w:hAnsi="Times New Roman" w:cs="Times New Roman"/>
                <w:spacing w:val="-2"/>
              </w:rPr>
              <w:t xml:space="preserve"> </w:t>
            </w:r>
            <w:r w:rsidRPr="008F6775">
              <w:rPr>
                <w:rFonts w:ascii="Times New Roman" w:hAnsi="Times New Roman" w:cs="Times New Roman"/>
              </w:rPr>
              <w:t>user</w:t>
            </w:r>
            <w:r w:rsidRPr="008F6775">
              <w:rPr>
                <w:rFonts w:ascii="Times New Roman" w:hAnsi="Times New Roman" w:cs="Times New Roman"/>
                <w:spacing w:val="-1"/>
              </w:rPr>
              <w:t xml:space="preserve"> </w:t>
            </w:r>
            <w:r w:rsidRPr="008F6775">
              <w:rPr>
                <w:rFonts w:ascii="Times New Roman" w:hAnsi="Times New Roman" w:cs="Times New Roman"/>
                <w:spacing w:val="-2"/>
              </w:rPr>
              <w:t>ditemukan</w:t>
            </w:r>
          </w:p>
          <w:p w14:paraId="52B98233" w14:textId="77777777" w:rsidR="00CB71FB" w:rsidRPr="008F6775" w:rsidRDefault="00CB71FB" w:rsidP="00346688">
            <w:pPr>
              <w:pStyle w:val="TableParagraph"/>
              <w:spacing w:line="360" w:lineRule="auto"/>
              <w:ind w:left="106"/>
              <w:rPr>
                <w:rFonts w:ascii="Times New Roman" w:hAnsi="Times New Roman" w:cs="Times New Roman"/>
              </w:rPr>
            </w:pPr>
            <w:r w:rsidRPr="008F6775">
              <w:rPr>
                <w:rFonts w:ascii="Times New Roman" w:hAnsi="Times New Roman" w:cs="Times New Roman"/>
              </w:rPr>
              <w:t>dari</w:t>
            </w:r>
            <w:r w:rsidRPr="008F6775">
              <w:rPr>
                <w:rFonts w:ascii="Times New Roman" w:hAnsi="Times New Roman" w:cs="Times New Roman"/>
                <w:spacing w:val="-5"/>
              </w:rPr>
              <w:t xml:space="preserve"> </w:t>
            </w:r>
            <w:r w:rsidRPr="008F6775">
              <w:rPr>
                <w:rFonts w:ascii="Times New Roman" w:hAnsi="Times New Roman" w:cs="Times New Roman"/>
              </w:rPr>
              <w:t>query</w:t>
            </w:r>
            <w:r w:rsidRPr="008F6775">
              <w:rPr>
                <w:rFonts w:ascii="Times New Roman" w:hAnsi="Times New Roman" w:cs="Times New Roman"/>
                <w:spacing w:val="-3"/>
              </w:rPr>
              <w:t xml:space="preserve"> </w:t>
            </w:r>
            <w:r w:rsidRPr="008F6775">
              <w:rPr>
                <w:rFonts w:ascii="Times New Roman" w:hAnsi="Times New Roman" w:cs="Times New Roman"/>
                <w:spacing w:val="-7"/>
              </w:rPr>
              <w:t>DB</w:t>
            </w:r>
          </w:p>
        </w:tc>
      </w:tr>
      <w:tr w:rsidR="00CB71FB" w:rsidRPr="008F6775" w14:paraId="673A2F4A" w14:textId="77777777" w:rsidTr="00CB71FB">
        <w:trPr>
          <w:trHeight w:val="460"/>
        </w:trPr>
        <w:tc>
          <w:tcPr>
            <w:tcW w:w="538" w:type="dxa"/>
          </w:tcPr>
          <w:p w14:paraId="61FEAA09" w14:textId="77777777" w:rsidR="00CB71FB" w:rsidRPr="008F6775" w:rsidRDefault="00CB71FB" w:rsidP="00346688">
            <w:pPr>
              <w:pStyle w:val="TableParagraph"/>
              <w:spacing w:before="95" w:line="360" w:lineRule="auto"/>
              <w:ind w:left="109"/>
              <w:jc w:val="center"/>
              <w:rPr>
                <w:rFonts w:ascii="Times New Roman" w:hAnsi="Times New Roman" w:cs="Times New Roman"/>
              </w:rPr>
            </w:pPr>
            <w:r w:rsidRPr="008F6775">
              <w:rPr>
                <w:rFonts w:ascii="Times New Roman" w:hAnsi="Times New Roman" w:cs="Times New Roman"/>
                <w:spacing w:val="-5"/>
              </w:rPr>
              <w:t>15</w:t>
            </w:r>
          </w:p>
        </w:tc>
        <w:tc>
          <w:tcPr>
            <w:tcW w:w="5803" w:type="dxa"/>
          </w:tcPr>
          <w:p w14:paraId="01CE0752" w14:textId="77777777" w:rsidR="00CB71FB" w:rsidRPr="008F6775" w:rsidRDefault="00CB71FB" w:rsidP="00346688">
            <w:pPr>
              <w:pStyle w:val="TableParagraph"/>
              <w:spacing w:line="360" w:lineRule="auto"/>
              <w:ind w:left="107"/>
              <w:rPr>
                <w:rFonts w:ascii="Times New Roman" w:hAnsi="Times New Roman" w:cs="Times New Roman"/>
                <w:sz w:val="20"/>
              </w:rPr>
            </w:pPr>
            <w:r w:rsidRPr="008F6775">
              <w:rPr>
                <w:rFonts w:ascii="Times New Roman" w:hAnsi="Times New Roman" w:cs="Times New Roman"/>
                <w:sz w:val="20"/>
              </w:rPr>
              <w:t>req.session.user</w:t>
            </w:r>
            <w:r w:rsidRPr="008F6775">
              <w:rPr>
                <w:rFonts w:ascii="Times New Roman" w:hAnsi="Times New Roman" w:cs="Times New Roman"/>
                <w:spacing w:val="-7"/>
                <w:sz w:val="20"/>
              </w:rPr>
              <w:t xml:space="preserve"> </w:t>
            </w:r>
            <w:r w:rsidRPr="008F6775">
              <w:rPr>
                <w:rFonts w:ascii="Times New Roman" w:hAnsi="Times New Roman" w:cs="Times New Roman"/>
                <w:sz w:val="20"/>
              </w:rPr>
              <w:t>=</w:t>
            </w:r>
            <w:r w:rsidRPr="008F6775">
              <w:rPr>
                <w:rFonts w:ascii="Times New Roman" w:hAnsi="Times New Roman" w:cs="Times New Roman"/>
                <w:spacing w:val="-6"/>
                <w:sz w:val="20"/>
              </w:rPr>
              <w:t xml:space="preserve"> </w:t>
            </w:r>
            <w:r w:rsidRPr="008F6775">
              <w:rPr>
                <w:rFonts w:ascii="Times New Roman" w:hAnsi="Times New Roman" w:cs="Times New Roman"/>
                <w:sz w:val="20"/>
              </w:rPr>
              <w:t>{</w:t>
            </w:r>
            <w:r w:rsidRPr="008F6775">
              <w:rPr>
                <w:rFonts w:ascii="Times New Roman" w:hAnsi="Times New Roman" w:cs="Times New Roman"/>
                <w:spacing w:val="-5"/>
                <w:sz w:val="20"/>
              </w:rPr>
              <w:t xml:space="preserve"> </w:t>
            </w:r>
            <w:r w:rsidRPr="008F6775">
              <w:rPr>
                <w:rFonts w:ascii="Times New Roman" w:hAnsi="Times New Roman" w:cs="Times New Roman"/>
                <w:sz w:val="20"/>
              </w:rPr>
              <w:t>id:</w:t>
            </w:r>
            <w:r w:rsidRPr="008F6775">
              <w:rPr>
                <w:rFonts w:ascii="Times New Roman" w:hAnsi="Times New Roman" w:cs="Times New Roman"/>
                <w:spacing w:val="-6"/>
                <w:sz w:val="20"/>
              </w:rPr>
              <w:t xml:space="preserve"> </w:t>
            </w:r>
            <w:r w:rsidRPr="008F6775">
              <w:rPr>
                <w:rFonts w:ascii="Times New Roman" w:hAnsi="Times New Roman" w:cs="Times New Roman"/>
                <w:sz w:val="20"/>
              </w:rPr>
              <w:t>user.id,</w:t>
            </w:r>
            <w:r w:rsidRPr="008F6775">
              <w:rPr>
                <w:rFonts w:ascii="Times New Roman" w:hAnsi="Times New Roman" w:cs="Times New Roman"/>
                <w:spacing w:val="-7"/>
                <w:sz w:val="20"/>
              </w:rPr>
              <w:t xml:space="preserve"> </w:t>
            </w:r>
            <w:r w:rsidRPr="008F6775">
              <w:rPr>
                <w:rFonts w:ascii="Times New Roman" w:hAnsi="Times New Roman" w:cs="Times New Roman"/>
                <w:sz w:val="20"/>
              </w:rPr>
              <w:t>username:</w:t>
            </w:r>
            <w:r w:rsidRPr="008F6775">
              <w:rPr>
                <w:rFonts w:ascii="Times New Roman" w:hAnsi="Times New Roman" w:cs="Times New Roman"/>
                <w:spacing w:val="-7"/>
                <w:sz w:val="20"/>
              </w:rPr>
              <w:t xml:space="preserve"> </w:t>
            </w:r>
            <w:r w:rsidRPr="008F6775">
              <w:rPr>
                <w:rFonts w:ascii="Times New Roman" w:hAnsi="Times New Roman" w:cs="Times New Roman"/>
                <w:sz w:val="20"/>
              </w:rPr>
              <w:t>user.username,</w:t>
            </w:r>
            <w:r w:rsidRPr="008F6775">
              <w:rPr>
                <w:rFonts w:ascii="Times New Roman" w:hAnsi="Times New Roman" w:cs="Times New Roman"/>
                <w:spacing w:val="-7"/>
                <w:sz w:val="20"/>
              </w:rPr>
              <w:t xml:space="preserve"> </w:t>
            </w:r>
            <w:r w:rsidRPr="008F6775">
              <w:rPr>
                <w:rFonts w:ascii="Times New Roman" w:hAnsi="Times New Roman" w:cs="Times New Roman"/>
                <w:sz w:val="20"/>
              </w:rPr>
              <w:t>role: user.role };</w:t>
            </w:r>
          </w:p>
        </w:tc>
        <w:tc>
          <w:tcPr>
            <w:tcW w:w="2977" w:type="dxa"/>
          </w:tcPr>
          <w:p w14:paraId="57FB856B" w14:textId="77777777" w:rsidR="00CB71FB" w:rsidRPr="008F6775" w:rsidRDefault="00CB71FB" w:rsidP="00346688">
            <w:pPr>
              <w:pStyle w:val="TableParagraph"/>
              <w:spacing w:before="95" w:line="360" w:lineRule="auto"/>
              <w:ind w:left="106"/>
              <w:rPr>
                <w:rFonts w:ascii="Times New Roman" w:hAnsi="Times New Roman" w:cs="Times New Roman"/>
              </w:rPr>
            </w:pPr>
            <w:r w:rsidRPr="008F6775">
              <w:rPr>
                <w:rFonts w:ascii="Times New Roman" w:hAnsi="Times New Roman" w:cs="Times New Roman"/>
              </w:rPr>
              <w:t>Set</w:t>
            </w:r>
            <w:r w:rsidRPr="008F6775">
              <w:rPr>
                <w:rFonts w:ascii="Times New Roman" w:hAnsi="Times New Roman" w:cs="Times New Roman"/>
                <w:spacing w:val="-3"/>
              </w:rPr>
              <w:t xml:space="preserve"> </w:t>
            </w:r>
            <w:r w:rsidRPr="008F6775">
              <w:rPr>
                <w:rFonts w:ascii="Times New Roman" w:hAnsi="Times New Roman" w:cs="Times New Roman"/>
              </w:rPr>
              <w:t>sesi</w:t>
            </w:r>
            <w:r w:rsidRPr="008F6775">
              <w:rPr>
                <w:rFonts w:ascii="Times New Roman" w:hAnsi="Times New Roman" w:cs="Times New Roman"/>
                <w:spacing w:val="-1"/>
              </w:rPr>
              <w:t xml:space="preserve"> </w:t>
            </w:r>
            <w:r w:rsidRPr="008F6775">
              <w:rPr>
                <w:rFonts w:ascii="Times New Roman" w:hAnsi="Times New Roman" w:cs="Times New Roman"/>
              </w:rPr>
              <w:t>user dari</w:t>
            </w:r>
            <w:r w:rsidRPr="008F6775">
              <w:rPr>
                <w:rFonts w:ascii="Times New Roman" w:hAnsi="Times New Roman" w:cs="Times New Roman"/>
                <w:spacing w:val="-4"/>
              </w:rPr>
              <w:t xml:space="preserve"> </w:t>
            </w:r>
            <w:r w:rsidRPr="008F6775">
              <w:rPr>
                <w:rFonts w:ascii="Times New Roman" w:hAnsi="Times New Roman" w:cs="Times New Roman"/>
              </w:rPr>
              <w:t xml:space="preserve">data </w:t>
            </w:r>
            <w:r w:rsidRPr="008F6775">
              <w:rPr>
                <w:rFonts w:ascii="Times New Roman" w:hAnsi="Times New Roman" w:cs="Times New Roman"/>
                <w:spacing w:val="-4"/>
              </w:rPr>
              <w:t>user</w:t>
            </w:r>
          </w:p>
        </w:tc>
      </w:tr>
      <w:tr w:rsidR="00CB71FB" w:rsidRPr="008F6775" w14:paraId="20D94BC4" w14:textId="77777777" w:rsidTr="00CB71FB">
        <w:trPr>
          <w:trHeight w:val="299"/>
        </w:trPr>
        <w:tc>
          <w:tcPr>
            <w:tcW w:w="538" w:type="dxa"/>
          </w:tcPr>
          <w:p w14:paraId="3E351D6C" w14:textId="77777777" w:rsidR="00CB71FB" w:rsidRPr="008F6775" w:rsidRDefault="00CB71FB" w:rsidP="00346688">
            <w:pPr>
              <w:pStyle w:val="TableParagraph"/>
              <w:spacing w:before="16" w:line="360" w:lineRule="auto"/>
              <w:ind w:left="109"/>
              <w:jc w:val="center"/>
              <w:rPr>
                <w:rFonts w:ascii="Times New Roman" w:hAnsi="Times New Roman" w:cs="Times New Roman"/>
              </w:rPr>
            </w:pPr>
            <w:r w:rsidRPr="008F6775">
              <w:rPr>
                <w:rFonts w:ascii="Times New Roman" w:hAnsi="Times New Roman" w:cs="Times New Roman"/>
                <w:spacing w:val="-5"/>
              </w:rPr>
              <w:lastRenderedPageBreak/>
              <w:t>16</w:t>
            </w:r>
          </w:p>
        </w:tc>
        <w:tc>
          <w:tcPr>
            <w:tcW w:w="5803" w:type="dxa"/>
          </w:tcPr>
          <w:p w14:paraId="16B69586" w14:textId="77777777" w:rsidR="00CB71FB" w:rsidRPr="008F6775" w:rsidRDefault="00CB71FB" w:rsidP="00346688">
            <w:pPr>
              <w:pStyle w:val="TableParagraph"/>
              <w:spacing w:before="35" w:line="360" w:lineRule="auto"/>
              <w:ind w:left="107"/>
              <w:rPr>
                <w:rFonts w:ascii="Times New Roman" w:hAnsi="Times New Roman" w:cs="Times New Roman"/>
                <w:sz w:val="20"/>
              </w:rPr>
            </w:pPr>
            <w:r w:rsidRPr="008F6775">
              <w:rPr>
                <w:rFonts w:ascii="Times New Roman" w:hAnsi="Times New Roman" w:cs="Times New Roman"/>
                <w:spacing w:val="-2"/>
                <w:sz w:val="20"/>
              </w:rPr>
              <w:t>logUserActivity(user.id,</w:t>
            </w:r>
            <w:r w:rsidRPr="008F6775">
              <w:rPr>
                <w:rFonts w:ascii="Times New Roman" w:hAnsi="Times New Roman" w:cs="Times New Roman"/>
                <w:spacing w:val="21"/>
                <w:sz w:val="20"/>
              </w:rPr>
              <w:t xml:space="preserve"> </w:t>
            </w:r>
            <w:r w:rsidRPr="008F6775">
              <w:rPr>
                <w:rFonts w:ascii="Times New Roman" w:hAnsi="Times New Roman" w:cs="Times New Roman"/>
                <w:spacing w:val="-2"/>
                <w:sz w:val="20"/>
              </w:rPr>
              <w:t>'login');</w:t>
            </w:r>
          </w:p>
        </w:tc>
        <w:tc>
          <w:tcPr>
            <w:tcW w:w="2977" w:type="dxa"/>
          </w:tcPr>
          <w:p w14:paraId="7592EE9F" w14:textId="77777777" w:rsidR="00CB71FB" w:rsidRPr="008F6775" w:rsidRDefault="00CB71FB" w:rsidP="00346688">
            <w:pPr>
              <w:pStyle w:val="TableParagraph"/>
              <w:spacing w:before="16" w:line="360" w:lineRule="auto"/>
              <w:ind w:left="106"/>
              <w:rPr>
                <w:rFonts w:ascii="Times New Roman" w:hAnsi="Times New Roman" w:cs="Times New Roman"/>
              </w:rPr>
            </w:pPr>
            <w:r w:rsidRPr="008F6775">
              <w:rPr>
                <w:rFonts w:ascii="Times New Roman" w:hAnsi="Times New Roman" w:cs="Times New Roman"/>
              </w:rPr>
              <w:t>Catat</w:t>
            </w:r>
            <w:r w:rsidRPr="008F6775">
              <w:rPr>
                <w:rFonts w:ascii="Times New Roman" w:hAnsi="Times New Roman" w:cs="Times New Roman"/>
                <w:spacing w:val="-4"/>
              </w:rPr>
              <w:t xml:space="preserve"> </w:t>
            </w:r>
            <w:r w:rsidRPr="008F6775">
              <w:rPr>
                <w:rFonts w:ascii="Times New Roman" w:hAnsi="Times New Roman" w:cs="Times New Roman"/>
              </w:rPr>
              <w:t>aktivitas</w:t>
            </w:r>
            <w:r w:rsidRPr="008F6775">
              <w:rPr>
                <w:rFonts w:ascii="Times New Roman" w:hAnsi="Times New Roman" w:cs="Times New Roman"/>
                <w:spacing w:val="-4"/>
              </w:rPr>
              <w:t xml:space="preserve"> login</w:t>
            </w:r>
          </w:p>
        </w:tc>
      </w:tr>
      <w:tr w:rsidR="00CB71FB" w:rsidRPr="008F6775" w14:paraId="25EFEFCC" w14:textId="77777777" w:rsidTr="00CB71FB">
        <w:trPr>
          <w:trHeight w:val="537"/>
        </w:trPr>
        <w:tc>
          <w:tcPr>
            <w:tcW w:w="538" w:type="dxa"/>
          </w:tcPr>
          <w:p w14:paraId="4B3C5760" w14:textId="77777777" w:rsidR="00CB71FB" w:rsidRPr="008F6775" w:rsidRDefault="00CB71FB" w:rsidP="00346688">
            <w:pPr>
              <w:pStyle w:val="TableParagraph"/>
              <w:spacing w:before="133" w:line="360" w:lineRule="auto"/>
              <w:ind w:left="109"/>
              <w:jc w:val="center"/>
              <w:rPr>
                <w:rFonts w:ascii="Times New Roman" w:hAnsi="Times New Roman" w:cs="Times New Roman"/>
              </w:rPr>
            </w:pPr>
            <w:r w:rsidRPr="008F6775">
              <w:rPr>
                <w:rFonts w:ascii="Times New Roman" w:hAnsi="Times New Roman" w:cs="Times New Roman"/>
                <w:spacing w:val="-5"/>
              </w:rPr>
              <w:t>17</w:t>
            </w:r>
          </w:p>
        </w:tc>
        <w:tc>
          <w:tcPr>
            <w:tcW w:w="5803" w:type="dxa"/>
          </w:tcPr>
          <w:p w14:paraId="64F0C80D" w14:textId="77777777" w:rsidR="00CB71FB" w:rsidRPr="008F6775" w:rsidRDefault="00CB71FB" w:rsidP="00346688">
            <w:pPr>
              <w:pStyle w:val="TableParagraph"/>
              <w:spacing w:before="153" w:line="360" w:lineRule="auto"/>
              <w:ind w:left="107"/>
              <w:rPr>
                <w:rFonts w:ascii="Times New Roman" w:hAnsi="Times New Roman" w:cs="Times New Roman"/>
                <w:sz w:val="20"/>
              </w:rPr>
            </w:pPr>
            <w:r w:rsidRPr="008F6775">
              <w:rPr>
                <w:rFonts w:ascii="Times New Roman" w:hAnsi="Times New Roman" w:cs="Times New Roman"/>
                <w:sz w:val="20"/>
              </w:rPr>
              <w:t>res.json({</w:t>
            </w:r>
            <w:r w:rsidRPr="008F6775">
              <w:rPr>
                <w:rFonts w:ascii="Times New Roman" w:hAnsi="Times New Roman" w:cs="Times New Roman"/>
                <w:spacing w:val="-8"/>
                <w:sz w:val="20"/>
              </w:rPr>
              <w:t xml:space="preserve"> </w:t>
            </w:r>
            <w:r w:rsidRPr="008F6775">
              <w:rPr>
                <w:rFonts w:ascii="Times New Roman" w:hAnsi="Times New Roman" w:cs="Times New Roman"/>
                <w:sz w:val="20"/>
              </w:rPr>
              <w:t>status:</w:t>
            </w:r>
            <w:r w:rsidRPr="008F6775">
              <w:rPr>
                <w:rFonts w:ascii="Times New Roman" w:hAnsi="Times New Roman" w:cs="Times New Roman"/>
                <w:spacing w:val="-9"/>
                <w:sz w:val="20"/>
              </w:rPr>
              <w:t xml:space="preserve"> </w:t>
            </w:r>
            <w:r w:rsidRPr="008F6775">
              <w:rPr>
                <w:rFonts w:ascii="Times New Roman" w:hAnsi="Times New Roman" w:cs="Times New Roman"/>
                <w:sz w:val="20"/>
              </w:rPr>
              <w:t>'success',</w:t>
            </w:r>
            <w:r w:rsidRPr="008F6775">
              <w:rPr>
                <w:rFonts w:ascii="Times New Roman" w:hAnsi="Times New Roman" w:cs="Times New Roman"/>
                <w:spacing w:val="-10"/>
                <w:sz w:val="20"/>
              </w:rPr>
              <w:t xml:space="preserve"> </w:t>
            </w:r>
            <w:r w:rsidRPr="008F6775">
              <w:rPr>
                <w:rFonts w:ascii="Times New Roman" w:hAnsi="Times New Roman" w:cs="Times New Roman"/>
                <w:sz w:val="20"/>
              </w:rPr>
              <w:t>role:</w:t>
            </w:r>
            <w:r w:rsidRPr="008F6775">
              <w:rPr>
                <w:rFonts w:ascii="Times New Roman" w:hAnsi="Times New Roman" w:cs="Times New Roman"/>
                <w:spacing w:val="-6"/>
                <w:sz w:val="20"/>
              </w:rPr>
              <w:t xml:space="preserve"> </w:t>
            </w:r>
            <w:r w:rsidRPr="008F6775">
              <w:rPr>
                <w:rFonts w:ascii="Times New Roman" w:hAnsi="Times New Roman" w:cs="Times New Roman"/>
                <w:sz w:val="20"/>
              </w:rPr>
              <w:t>user.role</w:t>
            </w:r>
            <w:r w:rsidRPr="008F6775">
              <w:rPr>
                <w:rFonts w:ascii="Times New Roman" w:hAnsi="Times New Roman" w:cs="Times New Roman"/>
                <w:spacing w:val="-9"/>
                <w:sz w:val="20"/>
              </w:rPr>
              <w:t xml:space="preserve"> </w:t>
            </w:r>
            <w:r w:rsidRPr="008F6775">
              <w:rPr>
                <w:rFonts w:ascii="Times New Roman" w:hAnsi="Times New Roman" w:cs="Times New Roman"/>
                <w:spacing w:val="-5"/>
                <w:sz w:val="20"/>
              </w:rPr>
              <w:t>});</w:t>
            </w:r>
          </w:p>
        </w:tc>
        <w:tc>
          <w:tcPr>
            <w:tcW w:w="2977" w:type="dxa"/>
          </w:tcPr>
          <w:p w14:paraId="0437942F" w14:textId="77777777" w:rsidR="00CB71FB" w:rsidRPr="008F6775" w:rsidRDefault="00CB71FB" w:rsidP="00346688">
            <w:pPr>
              <w:pStyle w:val="TableParagraph"/>
              <w:spacing w:line="360" w:lineRule="auto"/>
              <w:ind w:left="106"/>
              <w:rPr>
                <w:rFonts w:ascii="Times New Roman" w:hAnsi="Times New Roman" w:cs="Times New Roman"/>
              </w:rPr>
            </w:pPr>
            <w:r w:rsidRPr="008F6775">
              <w:rPr>
                <w:rFonts w:ascii="Times New Roman" w:hAnsi="Times New Roman" w:cs="Times New Roman"/>
              </w:rPr>
              <w:t>Kirim</w:t>
            </w:r>
            <w:r w:rsidRPr="008F6775">
              <w:rPr>
                <w:rFonts w:ascii="Times New Roman" w:hAnsi="Times New Roman" w:cs="Times New Roman"/>
                <w:spacing w:val="-6"/>
              </w:rPr>
              <w:t xml:space="preserve"> </w:t>
            </w:r>
            <w:r w:rsidRPr="008F6775">
              <w:rPr>
                <w:rFonts w:ascii="Times New Roman" w:hAnsi="Times New Roman" w:cs="Times New Roman"/>
              </w:rPr>
              <w:t>respons</w:t>
            </w:r>
            <w:r w:rsidRPr="008F6775">
              <w:rPr>
                <w:rFonts w:ascii="Times New Roman" w:hAnsi="Times New Roman" w:cs="Times New Roman"/>
                <w:spacing w:val="-8"/>
              </w:rPr>
              <w:t xml:space="preserve"> </w:t>
            </w:r>
            <w:r w:rsidRPr="008F6775">
              <w:rPr>
                <w:rFonts w:ascii="Times New Roman" w:hAnsi="Times New Roman" w:cs="Times New Roman"/>
              </w:rPr>
              <w:t>sukses</w:t>
            </w:r>
            <w:r w:rsidRPr="008F6775">
              <w:rPr>
                <w:rFonts w:ascii="Times New Roman" w:hAnsi="Times New Roman" w:cs="Times New Roman"/>
                <w:spacing w:val="-3"/>
              </w:rPr>
              <w:t xml:space="preserve"> </w:t>
            </w:r>
            <w:r w:rsidRPr="008F6775">
              <w:rPr>
                <w:rFonts w:ascii="Times New Roman" w:hAnsi="Times New Roman" w:cs="Times New Roman"/>
                <w:spacing w:val="-4"/>
              </w:rPr>
              <w:t>user</w:t>
            </w:r>
          </w:p>
          <w:p w14:paraId="633C9368" w14:textId="77777777" w:rsidR="00CB71FB" w:rsidRPr="008F6775" w:rsidRDefault="00CB71FB" w:rsidP="00346688">
            <w:pPr>
              <w:pStyle w:val="TableParagraph"/>
              <w:spacing w:line="360" w:lineRule="auto"/>
              <w:ind w:left="106"/>
              <w:rPr>
                <w:rFonts w:ascii="Times New Roman" w:hAnsi="Times New Roman" w:cs="Times New Roman"/>
              </w:rPr>
            </w:pPr>
            <w:r w:rsidRPr="008F6775">
              <w:rPr>
                <w:rFonts w:ascii="Times New Roman" w:hAnsi="Times New Roman" w:cs="Times New Roman"/>
                <w:spacing w:val="-2"/>
              </w:rPr>
              <w:t>biasa</w:t>
            </w:r>
          </w:p>
        </w:tc>
      </w:tr>
      <w:tr w:rsidR="00CB71FB" w:rsidRPr="008F6775" w14:paraId="56F736FD" w14:textId="77777777" w:rsidTr="00CB71FB">
        <w:trPr>
          <w:trHeight w:val="299"/>
        </w:trPr>
        <w:tc>
          <w:tcPr>
            <w:tcW w:w="538" w:type="dxa"/>
          </w:tcPr>
          <w:p w14:paraId="00CF37FC" w14:textId="77777777" w:rsidR="00CB71FB" w:rsidRPr="008F6775" w:rsidRDefault="00CB71FB" w:rsidP="00346688">
            <w:pPr>
              <w:pStyle w:val="TableParagraph"/>
              <w:spacing w:before="16" w:line="360" w:lineRule="auto"/>
              <w:ind w:left="109"/>
              <w:jc w:val="center"/>
              <w:rPr>
                <w:rFonts w:ascii="Times New Roman" w:hAnsi="Times New Roman" w:cs="Times New Roman"/>
              </w:rPr>
            </w:pPr>
            <w:r w:rsidRPr="008F6775">
              <w:rPr>
                <w:rFonts w:ascii="Times New Roman" w:hAnsi="Times New Roman" w:cs="Times New Roman"/>
                <w:spacing w:val="-5"/>
              </w:rPr>
              <w:t>18</w:t>
            </w:r>
          </w:p>
        </w:tc>
        <w:tc>
          <w:tcPr>
            <w:tcW w:w="5803" w:type="dxa"/>
          </w:tcPr>
          <w:p w14:paraId="28A36DFA" w14:textId="77777777" w:rsidR="00CB71FB" w:rsidRPr="008F6775" w:rsidRDefault="00CB71FB" w:rsidP="00346688">
            <w:pPr>
              <w:pStyle w:val="TableParagraph"/>
              <w:spacing w:before="35" w:line="360" w:lineRule="auto"/>
              <w:ind w:left="107"/>
              <w:rPr>
                <w:rFonts w:ascii="Times New Roman" w:hAnsi="Times New Roman" w:cs="Times New Roman"/>
                <w:sz w:val="20"/>
              </w:rPr>
            </w:pPr>
            <w:r w:rsidRPr="008F6775">
              <w:rPr>
                <w:rFonts w:ascii="Times New Roman" w:hAnsi="Times New Roman" w:cs="Times New Roman"/>
                <w:sz w:val="20"/>
              </w:rPr>
              <w:t>}</w:t>
            </w:r>
            <w:r w:rsidRPr="008F6775">
              <w:rPr>
                <w:rFonts w:ascii="Times New Roman" w:hAnsi="Times New Roman" w:cs="Times New Roman"/>
                <w:spacing w:val="-4"/>
                <w:sz w:val="20"/>
              </w:rPr>
              <w:t xml:space="preserve"> </w:t>
            </w:r>
            <w:r w:rsidRPr="008F6775">
              <w:rPr>
                <w:rFonts w:ascii="Times New Roman" w:hAnsi="Times New Roman" w:cs="Times New Roman"/>
                <w:sz w:val="20"/>
              </w:rPr>
              <w:t>else</w:t>
            </w:r>
            <w:r w:rsidRPr="008F6775">
              <w:rPr>
                <w:rFonts w:ascii="Times New Roman" w:hAnsi="Times New Roman" w:cs="Times New Roman"/>
                <w:spacing w:val="-4"/>
                <w:sz w:val="20"/>
              </w:rPr>
              <w:t xml:space="preserve"> </w:t>
            </w:r>
            <w:r w:rsidRPr="008F6775">
              <w:rPr>
                <w:rFonts w:ascii="Times New Roman" w:hAnsi="Times New Roman" w:cs="Times New Roman"/>
                <w:spacing w:val="-10"/>
                <w:sz w:val="20"/>
              </w:rPr>
              <w:t>{</w:t>
            </w:r>
          </w:p>
        </w:tc>
        <w:tc>
          <w:tcPr>
            <w:tcW w:w="2977" w:type="dxa"/>
          </w:tcPr>
          <w:p w14:paraId="20BEE8D7" w14:textId="77777777" w:rsidR="00CB71FB" w:rsidRPr="008F6775" w:rsidRDefault="00CB71FB" w:rsidP="00346688">
            <w:pPr>
              <w:pStyle w:val="TableParagraph"/>
              <w:spacing w:before="16" w:line="360" w:lineRule="auto"/>
              <w:ind w:left="106"/>
              <w:rPr>
                <w:rFonts w:ascii="Times New Roman" w:hAnsi="Times New Roman" w:cs="Times New Roman"/>
              </w:rPr>
            </w:pPr>
            <w:r w:rsidRPr="008F6775">
              <w:rPr>
                <w:rFonts w:ascii="Times New Roman" w:hAnsi="Times New Roman" w:cs="Times New Roman"/>
              </w:rPr>
              <w:t>Jika</w:t>
            </w:r>
            <w:r w:rsidRPr="008F6775">
              <w:rPr>
                <w:rFonts w:ascii="Times New Roman" w:hAnsi="Times New Roman" w:cs="Times New Roman"/>
                <w:spacing w:val="-3"/>
              </w:rPr>
              <w:t xml:space="preserve"> </w:t>
            </w:r>
            <w:r w:rsidRPr="008F6775">
              <w:rPr>
                <w:rFonts w:ascii="Times New Roman" w:hAnsi="Times New Roman" w:cs="Times New Roman"/>
              </w:rPr>
              <w:t>user</w:t>
            </w:r>
            <w:r w:rsidRPr="008F6775">
              <w:rPr>
                <w:rFonts w:ascii="Times New Roman" w:hAnsi="Times New Roman" w:cs="Times New Roman"/>
                <w:spacing w:val="-2"/>
              </w:rPr>
              <w:t xml:space="preserve"> </w:t>
            </w:r>
            <w:r w:rsidRPr="008F6775">
              <w:rPr>
                <w:rFonts w:ascii="Times New Roman" w:hAnsi="Times New Roman" w:cs="Times New Roman"/>
              </w:rPr>
              <w:t>tidak</w:t>
            </w:r>
            <w:r w:rsidRPr="008F6775">
              <w:rPr>
                <w:rFonts w:ascii="Times New Roman" w:hAnsi="Times New Roman" w:cs="Times New Roman"/>
                <w:spacing w:val="-2"/>
              </w:rPr>
              <w:t xml:space="preserve"> ditemukan</w:t>
            </w:r>
          </w:p>
        </w:tc>
      </w:tr>
      <w:tr w:rsidR="00CB71FB" w:rsidRPr="008F6775" w14:paraId="417970B0" w14:textId="77777777" w:rsidTr="00CB71FB">
        <w:trPr>
          <w:trHeight w:val="301"/>
        </w:trPr>
        <w:tc>
          <w:tcPr>
            <w:tcW w:w="538" w:type="dxa"/>
          </w:tcPr>
          <w:p w14:paraId="650576EA" w14:textId="77777777" w:rsidR="00CB71FB" w:rsidRPr="008F6775" w:rsidRDefault="00CB71FB" w:rsidP="00346688">
            <w:pPr>
              <w:pStyle w:val="TableParagraph"/>
              <w:spacing w:before="16" w:line="360" w:lineRule="auto"/>
              <w:ind w:left="109"/>
              <w:jc w:val="center"/>
              <w:rPr>
                <w:rFonts w:ascii="Times New Roman" w:hAnsi="Times New Roman" w:cs="Times New Roman"/>
              </w:rPr>
            </w:pPr>
            <w:r w:rsidRPr="008F6775">
              <w:rPr>
                <w:rFonts w:ascii="Times New Roman" w:hAnsi="Times New Roman" w:cs="Times New Roman"/>
                <w:spacing w:val="-5"/>
              </w:rPr>
              <w:t>19</w:t>
            </w:r>
          </w:p>
        </w:tc>
        <w:tc>
          <w:tcPr>
            <w:tcW w:w="5803" w:type="dxa"/>
          </w:tcPr>
          <w:p w14:paraId="1DAFDFDA" w14:textId="77777777" w:rsidR="00CB71FB" w:rsidRPr="008F6775" w:rsidRDefault="00CB71FB" w:rsidP="00346688">
            <w:pPr>
              <w:pStyle w:val="TableParagraph"/>
              <w:spacing w:before="35" w:line="360" w:lineRule="auto"/>
              <w:ind w:left="107"/>
              <w:rPr>
                <w:rFonts w:ascii="Times New Roman" w:hAnsi="Times New Roman" w:cs="Times New Roman"/>
                <w:sz w:val="20"/>
              </w:rPr>
            </w:pPr>
            <w:r w:rsidRPr="008F6775">
              <w:rPr>
                <w:rFonts w:ascii="Times New Roman" w:hAnsi="Times New Roman" w:cs="Times New Roman"/>
                <w:sz w:val="20"/>
              </w:rPr>
              <w:t>res.status(401).json({</w:t>
            </w:r>
            <w:r w:rsidRPr="008F6775">
              <w:rPr>
                <w:rFonts w:ascii="Times New Roman" w:hAnsi="Times New Roman" w:cs="Times New Roman"/>
                <w:spacing w:val="-13"/>
                <w:sz w:val="20"/>
              </w:rPr>
              <w:t xml:space="preserve"> </w:t>
            </w:r>
            <w:r w:rsidRPr="008F6775">
              <w:rPr>
                <w:rFonts w:ascii="Times New Roman" w:hAnsi="Times New Roman" w:cs="Times New Roman"/>
                <w:sz w:val="20"/>
              </w:rPr>
              <w:t>error:</w:t>
            </w:r>
            <w:r w:rsidRPr="008F6775">
              <w:rPr>
                <w:rFonts w:ascii="Times New Roman" w:hAnsi="Times New Roman" w:cs="Times New Roman"/>
                <w:spacing w:val="-11"/>
                <w:sz w:val="20"/>
              </w:rPr>
              <w:t xml:space="preserve"> </w:t>
            </w:r>
            <w:r w:rsidRPr="008F6775">
              <w:rPr>
                <w:rFonts w:ascii="Times New Roman" w:hAnsi="Times New Roman" w:cs="Times New Roman"/>
                <w:sz w:val="20"/>
              </w:rPr>
              <w:t>'Invalid</w:t>
            </w:r>
            <w:r w:rsidRPr="008F6775">
              <w:rPr>
                <w:rFonts w:ascii="Times New Roman" w:hAnsi="Times New Roman" w:cs="Times New Roman"/>
                <w:spacing w:val="-14"/>
                <w:sz w:val="20"/>
              </w:rPr>
              <w:t xml:space="preserve"> </w:t>
            </w:r>
            <w:r w:rsidRPr="008F6775">
              <w:rPr>
                <w:rFonts w:ascii="Times New Roman" w:hAnsi="Times New Roman" w:cs="Times New Roman"/>
                <w:sz w:val="20"/>
              </w:rPr>
              <w:t>credentials'</w:t>
            </w:r>
            <w:r w:rsidRPr="008F6775">
              <w:rPr>
                <w:rFonts w:ascii="Times New Roman" w:hAnsi="Times New Roman" w:cs="Times New Roman"/>
                <w:spacing w:val="-13"/>
                <w:sz w:val="20"/>
              </w:rPr>
              <w:t xml:space="preserve"> </w:t>
            </w:r>
            <w:r w:rsidRPr="008F6775">
              <w:rPr>
                <w:rFonts w:ascii="Times New Roman" w:hAnsi="Times New Roman" w:cs="Times New Roman"/>
                <w:spacing w:val="-5"/>
                <w:sz w:val="20"/>
              </w:rPr>
              <w:t>});</w:t>
            </w:r>
          </w:p>
        </w:tc>
        <w:tc>
          <w:tcPr>
            <w:tcW w:w="2977" w:type="dxa"/>
          </w:tcPr>
          <w:p w14:paraId="7F2B76CC" w14:textId="77777777" w:rsidR="00CB71FB" w:rsidRPr="008F6775" w:rsidRDefault="00CB71FB" w:rsidP="00346688">
            <w:pPr>
              <w:pStyle w:val="TableParagraph"/>
              <w:spacing w:before="16" w:line="360" w:lineRule="auto"/>
              <w:ind w:left="106"/>
              <w:rPr>
                <w:rFonts w:ascii="Times New Roman" w:hAnsi="Times New Roman" w:cs="Times New Roman"/>
              </w:rPr>
            </w:pPr>
            <w:r w:rsidRPr="008F6775">
              <w:rPr>
                <w:rFonts w:ascii="Times New Roman" w:hAnsi="Times New Roman" w:cs="Times New Roman"/>
              </w:rPr>
              <w:t>Kirim</w:t>
            </w:r>
            <w:r w:rsidRPr="008F6775">
              <w:rPr>
                <w:rFonts w:ascii="Times New Roman" w:hAnsi="Times New Roman" w:cs="Times New Roman"/>
                <w:spacing w:val="-3"/>
              </w:rPr>
              <w:t xml:space="preserve"> </w:t>
            </w:r>
            <w:r w:rsidRPr="008F6775">
              <w:rPr>
                <w:rFonts w:ascii="Times New Roman" w:hAnsi="Times New Roman" w:cs="Times New Roman"/>
              </w:rPr>
              <w:t>respons</w:t>
            </w:r>
            <w:r w:rsidRPr="008F6775">
              <w:rPr>
                <w:rFonts w:ascii="Times New Roman" w:hAnsi="Times New Roman" w:cs="Times New Roman"/>
                <w:spacing w:val="-6"/>
              </w:rPr>
              <w:t xml:space="preserve"> </w:t>
            </w:r>
            <w:r w:rsidRPr="008F6775">
              <w:rPr>
                <w:rFonts w:ascii="Times New Roman" w:hAnsi="Times New Roman" w:cs="Times New Roman"/>
              </w:rPr>
              <w:t>gagal</w:t>
            </w:r>
            <w:r w:rsidRPr="008F6775">
              <w:rPr>
                <w:rFonts w:ascii="Times New Roman" w:hAnsi="Times New Roman" w:cs="Times New Roman"/>
                <w:spacing w:val="-3"/>
              </w:rPr>
              <w:t xml:space="preserve"> </w:t>
            </w:r>
            <w:r w:rsidRPr="008F6775">
              <w:rPr>
                <w:rFonts w:ascii="Times New Roman" w:hAnsi="Times New Roman" w:cs="Times New Roman"/>
              </w:rPr>
              <w:t>login</w:t>
            </w:r>
            <w:r w:rsidRPr="008F6775">
              <w:rPr>
                <w:rFonts w:ascii="Times New Roman" w:hAnsi="Times New Roman" w:cs="Times New Roman"/>
                <w:spacing w:val="-6"/>
              </w:rPr>
              <w:t xml:space="preserve"> </w:t>
            </w:r>
            <w:r w:rsidRPr="008F6775">
              <w:rPr>
                <w:rFonts w:ascii="Times New Roman" w:hAnsi="Times New Roman" w:cs="Times New Roman"/>
                <w:spacing w:val="-5"/>
              </w:rPr>
              <w:t>401</w:t>
            </w:r>
          </w:p>
        </w:tc>
      </w:tr>
      <w:tr w:rsidR="00CB71FB" w:rsidRPr="008F6775" w14:paraId="43D32499" w14:textId="77777777" w:rsidTr="00CB71FB">
        <w:trPr>
          <w:trHeight w:val="299"/>
        </w:trPr>
        <w:tc>
          <w:tcPr>
            <w:tcW w:w="538" w:type="dxa"/>
          </w:tcPr>
          <w:p w14:paraId="6AE4DE16" w14:textId="77777777" w:rsidR="00CB71FB" w:rsidRPr="008F6775" w:rsidRDefault="00CB71FB" w:rsidP="00346688">
            <w:pPr>
              <w:pStyle w:val="TableParagraph"/>
              <w:spacing w:before="13" w:line="360" w:lineRule="auto"/>
              <w:ind w:left="109"/>
              <w:jc w:val="center"/>
              <w:rPr>
                <w:rFonts w:ascii="Times New Roman" w:hAnsi="Times New Roman" w:cs="Times New Roman"/>
              </w:rPr>
            </w:pPr>
            <w:r w:rsidRPr="008F6775">
              <w:rPr>
                <w:rFonts w:ascii="Times New Roman" w:hAnsi="Times New Roman" w:cs="Times New Roman"/>
                <w:spacing w:val="-5"/>
              </w:rPr>
              <w:t>20</w:t>
            </w:r>
          </w:p>
        </w:tc>
        <w:tc>
          <w:tcPr>
            <w:tcW w:w="5803" w:type="dxa"/>
          </w:tcPr>
          <w:p w14:paraId="6928DD23" w14:textId="77777777" w:rsidR="00CB71FB" w:rsidRPr="008F6775" w:rsidRDefault="00CB71FB" w:rsidP="00346688">
            <w:pPr>
              <w:pStyle w:val="TableParagraph"/>
              <w:spacing w:before="33" w:line="360" w:lineRule="auto"/>
              <w:ind w:left="107"/>
              <w:rPr>
                <w:rFonts w:ascii="Times New Roman" w:hAnsi="Times New Roman" w:cs="Times New Roman"/>
                <w:sz w:val="20"/>
              </w:rPr>
            </w:pPr>
            <w:r w:rsidRPr="008F6775">
              <w:rPr>
                <w:rFonts w:ascii="Times New Roman" w:hAnsi="Times New Roman" w:cs="Times New Roman"/>
                <w:spacing w:val="-10"/>
                <w:sz w:val="20"/>
              </w:rPr>
              <w:t>}</w:t>
            </w:r>
          </w:p>
        </w:tc>
        <w:tc>
          <w:tcPr>
            <w:tcW w:w="2977" w:type="dxa"/>
          </w:tcPr>
          <w:p w14:paraId="5FB87E53" w14:textId="77777777" w:rsidR="00CB71FB" w:rsidRPr="008F6775" w:rsidRDefault="00CB71FB" w:rsidP="00346688">
            <w:pPr>
              <w:pStyle w:val="TableParagraph"/>
              <w:spacing w:before="13" w:line="360" w:lineRule="auto"/>
              <w:ind w:left="106"/>
              <w:rPr>
                <w:rFonts w:ascii="Times New Roman" w:hAnsi="Times New Roman" w:cs="Times New Roman"/>
              </w:rPr>
            </w:pPr>
            <w:r w:rsidRPr="008F6775">
              <w:rPr>
                <w:rFonts w:ascii="Times New Roman" w:hAnsi="Times New Roman" w:cs="Times New Roman"/>
              </w:rPr>
              <w:t>Akhir</w:t>
            </w:r>
            <w:r w:rsidRPr="008F6775">
              <w:rPr>
                <w:rFonts w:ascii="Times New Roman" w:hAnsi="Times New Roman" w:cs="Times New Roman"/>
                <w:spacing w:val="-4"/>
              </w:rPr>
              <w:t xml:space="preserve"> </w:t>
            </w:r>
            <w:r w:rsidRPr="008F6775">
              <w:rPr>
                <w:rFonts w:ascii="Times New Roman" w:hAnsi="Times New Roman" w:cs="Times New Roman"/>
              </w:rPr>
              <w:t>blok</w:t>
            </w:r>
            <w:r w:rsidRPr="008F6775">
              <w:rPr>
                <w:rFonts w:ascii="Times New Roman" w:hAnsi="Times New Roman" w:cs="Times New Roman"/>
                <w:spacing w:val="-2"/>
              </w:rPr>
              <w:t xml:space="preserve"> </w:t>
            </w:r>
            <w:r w:rsidRPr="008F6775">
              <w:rPr>
                <w:rFonts w:ascii="Times New Roman" w:hAnsi="Times New Roman" w:cs="Times New Roman"/>
                <w:sz w:val="20"/>
              </w:rPr>
              <w:t>else</w:t>
            </w:r>
            <w:r w:rsidRPr="008F6775">
              <w:rPr>
                <w:rFonts w:ascii="Times New Roman" w:hAnsi="Times New Roman" w:cs="Times New Roman"/>
                <w:spacing w:val="-10"/>
                <w:sz w:val="20"/>
              </w:rPr>
              <w:t xml:space="preserve"> </w:t>
            </w:r>
            <w:r w:rsidRPr="008F6775">
              <w:rPr>
                <w:rFonts w:ascii="Times New Roman" w:hAnsi="Times New Roman" w:cs="Times New Roman"/>
                <w:spacing w:val="-4"/>
              </w:rPr>
              <w:t>user</w:t>
            </w:r>
          </w:p>
        </w:tc>
      </w:tr>
      <w:tr w:rsidR="00CB71FB" w:rsidRPr="008F6775" w14:paraId="589AE98A" w14:textId="77777777" w:rsidTr="00CB71FB">
        <w:trPr>
          <w:trHeight w:val="299"/>
        </w:trPr>
        <w:tc>
          <w:tcPr>
            <w:tcW w:w="538" w:type="dxa"/>
          </w:tcPr>
          <w:p w14:paraId="162FD162" w14:textId="77777777" w:rsidR="00CB71FB" w:rsidRPr="008F6775" w:rsidRDefault="00CB71FB" w:rsidP="00346688">
            <w:pPr>
              <w:pStyle w:val="TableParagraph"/>
              <w:spacing w:before="14" w:line="360" w:lineRule="auto"/>
              <w:ind w:left="109"/>
              <w:jc w:val="center"/>
              <w:rPr>
                <w:rFonts w:ascii="Times New Roman" w:hAnsi="Times New Roman" w:cs="Times New Roman"/>
              </w:rPr>
            </w:pPr>
            <w:r w:rsidRPr="008F6775">
              <w:rPr>
                <w:rFonts w:ascii="Times New Roman" w:hAnsi="Times New Roman" w:cs="Times New Roman"/>
                <w:spacing w:val="-5"/>
              </w:rPr>
              <w:t>21</w:t>
            </w:r>
          </w:p>
        </w:tc>
        <w:tc>
          <w:tcPr>
            <w:tcW w:w="5803" w:type="dxa"/>
          </w:tcPr>
          <w:p w14:paraId="4380613C" w14:textId="77777777" w:rsidR="00CB71FB" w:rsidRPr="008F6775" w:rsidRDefault="00CB71FB" w:rsidP="00346688">
            <w:pPr>
              <w:pStyle w:val="TableParagraph"/>
              <w:spacing w:before="33" w:line="360" w:lineRule="auto"/>
              <w:ind w:left="107"/>
              <w:rPr>
                <w:rFonts w:ascii="Times New Roman" w:hAnsi="Times New Roman" w:cs="Times New Roman"/>
                <w:sz w:val="20"/>
              </w:rPr>
            </w:pPr>
            <w:r w:rsidRPr="008F6775">
              <w:rPr>
                <w:rFonts w:ascii="Times New Roman" w:hAnsi="Times New Roman" w:cs="Times New Roman"/>
                <w:spacing w:val="-5"/>
                <w:sz w:val="20"/>
              </w:rPr>
              <w:t>});</w:t>
            </w:r>
          </w:p>
        </w:tc>
        <w:tc>
          <w:tcPr>
            <w:tcW w:w="2977" w:type="dxa"/>
          </w:tcPr>
          <w:p w14:paraId="2F1F2353" w14:textId="77777777" w:rsidR="00CB71FB" w:rsidRPr="008F6775" w:rsidRDefault="00CB71FB" w:rsidP="00346688">
            <w:pPr>
              <w:pStyle w:val="TableParagraph"/>
              <w:spacing w:before="14" w:line="360" w:lineRule="auto"/>
              <w:ind w:left="106"/>
              <w:rPr>
                <w:rFonts w:ascii="Times New Roman" w:hAnsi="Times New Roman" w:cs="Times New Roman"/>
              </w:rPr>
            </w:pPr>
            <w:r w:rsidRPr="008F6775">
              <w:rPr>
                <w:rFonts w:ascii="Times New Roman" w:hAnsi="Times New Roman" w:cs="Times New Roman"/>
              </w:rPr>
              <w:t>Akhir</w:t>
            </w:r>
            <w:r w:rsidRPr="008F6775">
              <w:rPr>
                <w:rFonts w:ascii="Times New Roman" w:hAnsi="Times New Roman" w:cs="Times New Roman"/>
                <w:spacing w:val="-5"/>
              </w:rPr>
              <w:t xml:space="preserve"> </w:t>
            </w:r>
            <w:r w:rsidRPr="008F6775">
              <w:rPr>
                <w:rFonts w:ascii="Times New Roman" w:hAnsi="Times New Roman" w:cs="Times New Roman"/>
              </w:rPr>
              <w:t>callback</w:t>
            </w:r>
            <w:r w:rsidRPr="008F6775">
              <w:rPr>
                <w:rFonts w:ascii="Times New Roman" w:hAnsi="Times New Roman" w:cs="Times New Roman"/>
                <w:spacing w:val="-3"/>
              </w:rPr>
              <w:t xml:space="preserve"> </w:t>
            </w:r>
            <w:r w:rsidRPr="008F6775">
              <w:rPr>
                <w:rFonts w:ascii="Times New Roman" w:hAnsi="Times New Roman" w:cs="Times New Roman"/>
              </w:rPr>
              <w:t>DB</w:t>
            </w:r>
            <w:r w:rsidRPr="008F6775">
              <w:rPr>
                <w:rFonts w:ascii="Times New Roman" w:hAnsi="Times New Roman" w:cs="Times New Roman"/>
                <w:spacing w:val="-2"/>
              </w:rPr>
              <w:t xml:space="preserve"> query</w:t>
            </w:r>
          </w:p>
        </w:tc>
      </w:tr>
      <w:tr w:rsidR="00CB71FB" w:rsidRPr="008F6775" w14:paraId="285EFD92" w14:textId="77777777" w:rsidTr="00CB71FB">
        <w:trPr>
          <w:trHeight w:val="299"/>
        </w:trPr>
        <w:tc>
          <w:tcPr>
            <w:tcW w:w="538" w:type="dxa"/>
          </w:tcPr>
          <w:p w14:paraId="49FE2A6D" w14:textId="77777777" w:rsidR="00CB71FB" w:rsidRPr="008F6775" w:rsidRDefault="00CB71FB" w:rsidP="00346688">
            <w:pPr>
              <w:pStyle w:val="TableParagraph"/>
              <w:spacing w:before="13" w:line="360" w:lineRule="auto"/>
              <w:ind w:left="109"/>
              <w:jc w:val="center"/>
              <w:rPr>
                <w:rFonts w:ascii="Times New Roman" w:hAnsi="Times New Roman" w:cs="Times New Roman"/>
              </w:rPr>
            </w:pPr>
            <w:r w:rsidRPr="008F6775">
              <w:rPr>
                <w:rFonts w:ascii="Times New Roman" w:hAnsi="Times New Roman" w:cs="Times New Roman"/>
                <w:spacing w:val="-5"/>
              </w:rPr>
              <w:t>22</w:t>
            </w:r>
          </w:p>
        </w:tc>
        <w:tc>
          <w:tcPr>
            <w:tcW w:w="5803" w:type="dxa"/>
          </w:tcPr>
          <w:p w14:paraId="36AE6287" w14:textId="77777777" w:rsidR="00CB71FB" w:rsidRPr="008F6775" w:rsidRDefault="00CB71FB" w:rsidP="00346688">
            <w:pPr>
              <w:pStyle w:val="TableParagraph"/>
              <w:spacing w:before="33" w:line="360" w:lineRule="auto"/>
              <w:ind w:left="107"/>
              <w:rPr>
                <w:rFonts w:ascii="Times New Roman" w:hAnsi="Times New Roman" w:cs="Times New Roman"/>
                <w:sz w:val="20"/>
              </w:rPr>
            </w:pPr>
            <w:r w:rsidRPr="008F6775">
              <w:rPr>
                <w:rFonts w:ascii="Times New Roman" w:hAnsi="Times New Roman" w:cs="Times New Roman"/>
                <w:spacing w:val="-5"/>
                <w:sz w:val="20"/>
              </w:rPr>
              <w:t>});</w:t>
            </w:r>
          </w:p>
        </w:tc>
        <w:tc>
          <w:tcPr>
            <w:tcW w:w="2977" w:type="dxa"/>
          </w:tcPr>
          <w:p w14:paraId="5B06A118" w14:textId="77777777" w:rsidR="00CB71FB" w:rsidRPr="008F6775" w:rsidRDefault="00CB71FB">
            <w:pPr>
              <w:pStyle w:val="TableParagraph"/>
              <w:keepNext/>
              <w:spacing w:before="13" w:line="360" w:lineRule="auto"/>
              <w:ind w:left="106"/>
              <w:rPr>
                <w:rFonts w:ascii="Times New Roman" w:hAnsi="Times New Roman" w:cs="Times New Roman"/>
              </w:rPr>
              <w:pPrChange w:id="943" w:author="Lingga Safitri" w:date="2025-07-01T16:59:00Z" w16du:dateUtc="2025-07-01T09:59:00Z">
                <w:pPr>
                  <w:pStyle w:val="TableParagraph"/>
                  <w:spacing w:before="13" w:line="360" w:lineRule="auto"/>
                  <w:ind w:left="106"/>
                </w:pPr>
              </w:pPrChange>
            </w:pPr>
            <w:r w:rsidRPr="008F6775">
              <w:rPr>
                <w:rFonts w:ascii="Times New Roman" w:hAnsi="Times New Roman" w:cs="Times New Roman"/>
              </w:rPr>
              <w:t>Akhir</w:t>
            </w:r>
            <w:r w:rsidRPr="008F6775">
              <w:rPr>
                <w:rFonts w:ascii="Times New Roman" w:hAnsi="Times New Roman" w:cs="Times New Roman"/>
                <w:spacing w:val="-4"/>
              </w:rPr>
              <w:t xml:space="preserve"> </w:t>
            </w:r>
            <w:r w:rsidRPr="008F6775">
              <w:rPr>
                <w:rFonts w:ascii="Times New Roman" w:hAnsi="Times New Roman" w:cs="Times New Roman"/>
              </w:rPr>
              <w:t>route</w:t>
            </w:r>
            <w:r w:rsidRPr="008F6775">
              <w:rPr>
                <w:rFonts w:ascii="Times New Roman" w:hAnsi="Times New Roman" w:cs="Times New Roman"/>
                <w:spacing w:val="-5"/>
              </w:rPr>
              <w:t xml:space="preserve"> </w:t>
            </w:r>
            <w:r w:rsidRPr="008F6775">
              <w:rPr>
                <w:rFonts w:ascii="Times New Roman" w:hAnsi="Times New Roman" w:cs="Times New Roman"/>
              </w:rPr>
              <w:t>POST</w:t>
            </w:r>
            <w:r w:rsidRPr="008F6775">
              <w:rPr>
                <w:rFonts w:ascii="Times New Roman" w:hAnsi="Times New Roman" w:cs="Times New Roman"/>
                <w:spacing w:val="-3"/>
              </w:rPr>
              <w:t xml:space="preserve"> </w:t>
            </w:r>
            <w:r w:rsidRPr="008F6775">
              <w:rPr>
                <w:rFonts w:ascii="Times New Roman" w:hAnsi="Times New Roman" w:cs="Times New Roman"/>
                <w:spacing w:val="-4"/>
              </w:rPr>
              <w:t>login</w:t>
            </w:r>
          </w:p>
        </w:tc>
      </w:tr>
      <w:bookmarkEnd w:id="942"/>
    </w:tbl>
    <w:p w14:paraId="510FEF7A" w14:textId="77777777" w:rsidR="002F21BC" w:rsidRPr="008F6775" w:rsidRDefault="002F21BC">
      <w:pPr>
        <w:rPr>
          <w:lang w:val="en-ID"/>
          <w:rPrChange w:id="944" w:author="Lingga Safitri" w:date="2025-07-01T17:21:00Z" w16du:dateUtc="2025-07-01T10:21:00Z">
            <w:rPr>
              <w:rFonts w:ascii="Times New Roman" w:hAnsi="Times New Roman" w:cs="Times New Roman"/>
              <w:lang w:val="en-ID"/>
            </w:rPr>
          </w:rPrChange>
        </w:rPr>
        <w:pPrChange w:id="945" w:author="Lingga Safitri" w:date="2025-07-01T16:59:00Z" w16du:dateUtc="2025-07-01T09:59:00Z">
          <w:pPr>
            <w:spacing w:line="360" w:lineRule="auto"/>
          </w:pPr>
        </w:pPrChange>
      </w:pPr>
    </w:p>
    <w:tbl>
      <w:tblPr>
        <w:tblW w:w="9318"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8"/>
        <w:gridCol w:w="5703"/>
        <w:gridCol w:w="2977"/>
      </w:tblGrid>
      <w:tr w:rsidR="00CB71FB" w:rsidRPr="008F6775" w:rsidDel="002F21BC" w14:paraId="7040FE5C" w14:textId="4B94CC56" w:rsidTr="00BB6CC6">
        <w:trPr>
          <w:trHeight w:val="537"/>
        </w:trPr>
        <w:tc>
          <w:tcPr>
            <w:tcW w:w="638" w:type="dxa"/>
          </w:tcPr>
          <w:p w14:paraId="3B7E95F1" w14:textId="737D5897" w:rsidR="00CB71FB" w:rsidRPr="008F6775" w:rsidDel="002F21BC" w:rsidRDefault="00CB71FB" w:rsidP="00346688">
            <w:pPr>
              <w:widowControl w:val="0"/>
              <w:autoSpaceDE w:val="0"/>
              <w:autoSpaceDN w:val="0"/>
              <w:spacing w:after="0" w:line="360" w:lineRule="auto"/>
              <w:ind w:left="8"/>
              <w:jc w:val="center"/>
              <w:rPr>
                <w:moveFrom w:id="946" w:author="Lingga Safitri" w:date="2025-07-01T17:00:00Z" w16du:dateUtc="2025-07-01T10:00:00Z"/>
                <w:rFonts w:ascii="Times New Roman" w:eastAsia="Calibri" w:hAnsi="Times New Roman" w:cs="Times New Roman"/>
                <w:b/>
                <w:kern w:val="0"/>
                <w:lang w:val="id"/>
                <w14:ligatures w14:val="none"/>
              </w:rPr>
            </w:pPr>
            <w:bookmarkStart w:id="947" w:name="_Hlk202225281"/>
            <w:moveFromRangeStart w:id="948" w:author="Lingga Safitri" w:date="2025-07-01T17:00:00Z" w:name="move202281642"/>
            <w:moveFrom w:id="949" w:author="Lingga Safitri" w:date="2025-07-01T17:00:00Z" w16du:dateUtc="2025-07-01T10:00:00Z">
              <w:r w:rsidRPr="008F6775" w:rsidDel="002F21BC">
                <w:rPr>
                  <w:rFonts w:ascii="Times New Roman" w:eastAsia="Calibri" w:hAnsi="Times New Roman" w:cs="Times New Roman"/>
                  <w:b/>
                  <w:spacing w:val="-4"/>
                  <w:kern w:val="0"/>
                  <w:lang w:val="id"/>
                  <w14:ligatures w14:val="none"/>
                </w:rPr>
                <w:t>Path</w:t>
              </w:r>
            </w:moveFrom>
          </w:p>
          <w:p w14:paraId="024B1326" w14:textId="205CC55E" w:rsidR="00CB71FB" w:rsidRPr="008F6775" w:rsidDel="002F21BC" w:rsidRDefault="00CB71FB" w:rsidP="00346688">
            <w:pPr>
              <w:widowControl w:val="0"/>
              <w:autoSpaceDE w:val="0"/>
              <w:autoSpaceDN w:val="0"/>
              <w:spacing w:after="0" w:line="360" w:lineRule="auto"/>
              <w:ind w:left="8"/>
              <w:jc w:val="center"/>
              <w:rPr>
                <w:moveFrom w:id="950" w:author="Lingga Safitri" w:date="2025-07-01T17:00:00Z" w16du:dateUtc="2025-07-01T10:00:00Z"/>
                <w:rFonts w:ascii="Times New Roman" w:eastAsia="Calibri" w:hAnsi="Times New Roman" w:cs="Times New Roman"/>
                <w:b/>
                <w:kern w:val="0"/>
                <w:lang w:val="id"/>
                <w14:ligatures w14:val="none"/>
              </w:rPr>
            </w:pPr>
            <w:moveFrom w:id="951" w:author="Lingga Safitri" w:date="2025-07-01T17:00:00Z" w16du:dateUtc="2025-07-01T10:00:00Z">
              <w:r w:rsidRPr="008F6775" w:rsidDel="002F21BC">
                <w:rPr>
                  <w:rFonts w:ascii="Times New Roman" w:eastAsia="Calibri" w:hAnsi="Times New Roman" w:cs="Times New Roman"/>
                  <w:b/>
                  <w:spacing w:val="-5"/>
                  <w:kern w:val="0"/>
                  <w:lang w:val="id"/>
                  <w14:ligatures w14:val="none"/>
                </w:rPr>
                <w:t>ID</w:t>
              </w:r>
            </w:moveFrom>
          </w:p>
        </w:tc>
        <w:tc>
          <w:tcPr>
            <w:tcW w:w="5703" w:type="dxa"/>
          </w:tcPr>
          <w:p w14:paraId="152A4F0E" w14:textId="00BB9769" w:rsidR="00CB71FB" w:rsidRPr="008F6775" w:rsidDel="002F21BC" w:rsidRDefault="00CB71FB" w:rsidP="00346688">
            <w:pPr>
              <w:widowControl w:val="0"/>
              <w:autoSpaceDE w:val="0"/>
              <w:autoSpaceDN w:val="0"/>
              <w:spacing w:before="133" w:after="0" w:line="360" w:lineRule="auto"/>
              <w:ind w:left="7"/>
              <w:jc w:val="center"/>
              <w:rPr>
                <w:moveFrom w:id="952" w:author="Lingga Safitri" w:date="2025-07-01T17:00:00Z" w16du:dateUtc="2025-07-01T10:00:00Z"/>
                <w:rFonts w:ascii="Times New Roman" w:eastAsia="Calibri" w:hAnsi="Times New Roman" w:cs="Times New Roman"/>
                <w:b/>
                <w:kern w:val="0"/>
                <w:lang w:val="id"/>
                <w14:ligatures w14:val="none"/>
              </w:rPr>
            </w:pPr>
            <w:moveFrom w:id="953" w:author="Lingga Safitri" w:date="2025-07-01T17:00:00Z" w16du:dateUtc="2025-07-01T10:00:00Z">
              <w:r w:rsidRPr="008F6775" w:rsidDel="002F21BC">
                <w:rPr>
                  <w:rFonts w:ascii="Times New Roman" w:eastAsia="Calibri" w:hAnsi="Times New Roman" w:cs="Times New Roman"/>
                  <w:b/>
                  <w:kern w:val="0"/>
                  <w:lang w:val="id"/>
                  <w14:ligatures w14:val="none"/>
                </w:rPr>
                <w:t>Baris</w:t>
              </w:r>
              <w:r w:rsidRPr="008F6775" w:rsidDel="002F21BC">
                <w:rPr>
                  <w:rFonts w:ascii="Times New Roman" w:eastAsia="Calibri" w:hAnsi="Times New Roman" w:cs="Times New Roman"/>
                  <w:b/>
                  <w:spacing w:val="-6"/>
                  <w:kern w:val="0"/>
                  <w:lang w:val="id"/>
                  <w14:ligatures w14:val="none"/>
                </w:rPr>
                <w:t xml:space="preserve"> </w:t>
              </w:r>
              <w:r w:rsidRPr="008F6775" w:rsidDel="002F21BC">
                <w:rPr>
                  <w:rFonts w:ascii="Times New Roman" w:eastAsia="Calibri" w:hAnsi="Times New Roman" w:cs="Times New Roman"/>
                  <w:b/>
                  <w:kern w:val="0"/>
                  <w:lang w:val="id"/>
                  <w14:ligatures w14:val="none"/>
                </w:rPr>
                <w:t>yang</w:t>
              </w:r>
              <w:r w:rsidRPr="008F6775" w:rsidDel="002F21BC">
                <w:rPr>
                  <w:rFonts w:ascii="Times New Roman" w:eastAsia="Calibri" w:hAnsi="Times New Roman" w:cs="Times New Roman"/>
                  <w:b/>
                  <w:spacing w:val="-3"/>
                  <w:kern w:val="0"/>
                  <w:lang w:val="id"/>
                  <w14:ligatures w14:val="none"/>
                </w:rPr>
                <w:t xml:space="preserve"> </w:t>
              </w:r>
              <w:r w:rsidRPr="008F6775" w:rsidDel="002F21BC">
                <w:rPr>
                  <w:rFonts w:ascii="Times New Roman" w:eastAsia="Calibri" w:hAnsi="Times New Roman" w:cs="Times New Roman"/>
                  <w:b/>
                  <w:spacing w:val="-2"/>
                  <w:kern w:val="0"/>
                  <w:lang w:val="id"/>
                  <w14:ligatures w14:val="none"/>
                </w:rPr>
                <w:t>Dilewati</w:t>
              </w:r>
            </w:moveFrom>
          </w:p>
        </w:tc>
        <w:tc>
          <w:tcPr>
            <w:tcW w:w="2977" w:type="dxa"/>
          </w:tcPr>
          <w:p w14:paraId="1327930C" w14:textId="68BA3BCB" w:rsidR="00CB71FB" w:rsidRPr="008F6775" w:rsidDel="002F21BC" w:rsidRDefault="00CB71FB" w:rsidP="00346688">
            <w:pPr>
              <w:widowControl w:val="0"/>
              <w:autoSpaceDE w:val="0"/>
              <w:autoSpaceDN w:val="0"/>
              <w:spacing w:before="133" w:after="0" w:line="360" w:lineRule="auto"/>
              <w:ind w:left="691"/>
              <w:rPr>
                <w:moveFrom w:id="954" w:author="Lingga Safitri" w:date="2025-07-01T17:00:00Z" w16du:dateUtc="2025-07-01T10:00:00Z"/>
                <w:rFonts w:ascii="Times New Roman" w:eastAsia="Calibri" w:hAnsi="Times New Roman" w:cs="Times New Roman"/>
                <w:b/>
                <w:kern w:val="0"/>
                <w:lang w:val="id"/>
                <w14:ligatures w14:val="none"/>
              </w:rPr>
            </w:pPr>
            <w:moveFrom w:id="955" w:author="Lingga Safitri" w:date="2025-07-01T17:00:00Z" w16du:dateUtc="2025-07-01T10:00:00Z">
              <w:r w:rsidRPr="008F6775" w:rsidDel="002F21BC">
                <w:rPr>
                  <w:rFonts w:ascii="Times New Roman" w:eastAsia="Calibri" w:hAnsi="Times New Roman" w:cs="Times New Roman"/>
                  <w:b/>
                  <w:spacing w:val="-2"/>
                  <w:kern w:val="0"/>
                  <w:lang w:val="id"/>
                  <w14:ligatures w14:val="none"/>
                </w:rPr>
                <w:t>Keterangan</w:t>
              </w:r>
            </w:moveFrom>
          </w:p>
        </w:tc>
      </w:tr>
      <w:tr w:rsidR="00CB71FB" w:rsidRPr="008F6775" w:rsidDel="002F21BC" w14:paraId="59390746" w14:textId="0E2EEFD4" w:rsidTr="00BB6CC6">
        <w:trPr>
          <w:trHeight w:val="299"/>
        </w:trPr>
        <w:tc>
          <w:tcPr>
            <w:tcW w:w="638" w:type="dxa"/>
          </w:tcPr>
          <w:p w14:paraId="086B08CF" w14:textId="2E0433FD" w:rsidR="00CB71FB" w:rsidRPr="008F6775" w:rsidDel="002F21BC" w:rsidRDefault="00CB71FB" w:rsidP="00346688">
            <w:pPr>
              <w:widowControl w:val="0"/>
              <w:autoSpaceDE w:val="0"/>
              <w:autoSpaceDN w:val="0"/>
              <w:spacing w:before="16" w:after="0" w:line="360" w:lineRule="auto"/>
              <w:ind w:left="107"/>
              <w:rPr>
                <w:moveFrom w:id="956" w:author="Lingga Safitri" w:date="2025-07-01T17:00:00Z" w16du:dateUtc="2025-07-01T10:00:00Z"/>
                <w:rFonts w:ascii="Times New Roman" w:eastAsia="Calibri" w:hAnsi="Times New Roman" w:cs="Times New Roman"/>
                <w:kern w:val="0"/>
                <w:lang w:val="id"/>
                <w14:ligatures w14:val="none"/>
              </w:rPr>
            </w:pPr>
            <w:moveFrom w:id="957" w:author="Lingga Safitri" w:date="2025-07-01T17:00:00Z" w16du:dateUtc="2025-07-01T10:00:00Z">
              <w:r w:rsidRPr="008F6775" w:rsidDel="002F21BC">
                <w:rPr>
                  <w:rFonts w:ascii="Times New Roman" w:eastAsia="Calibri" w:hAnsi="Times New Roman" w:cs="Times New Roman"/>
                  <w:spacing w:val="-5"/>
                  <w:kern w:val="0"/>
                  <w:lang w:val="id"/>
                  <w14:ligatures w14:val="none"/>
                </w:rPr>
                <w:t>P1</w:t>
              </w:r>
            </w:moveFrom>
          </w:p>
        </w:tc>
        <w:tc>
          <w:tcPr>
            <w:tcW w:w="5703" w:type="dxa"/>
          </w:tcPr>
          <w:p w14:paraId="0D3DAA92" w14:textId="648A176F" w:rsidR="00CB71FB" w:rsidRPr="008F6775" w:rsidDel="002F21BC" w:rsidRDefault="00CB71FB" w:rsidP="00346688">
            <w:pPr>
              <w:widowControl w:val="0"/>
              <w:autoSpaceDE w:val="0"/>
              <w:autoSpaceDN w:val="0"/>
              <w:spacing w:before="16" w:after="0" w:line="360" w:lineRule="auto"/>
              <w:ind w:left="108"/>
              <w:rPr>
                <w:moveFrom w:id="958" w:author="Lingga Safitri" w:date="2025-07-01T17:00:00Z" w16du:dateUtc="2025-07-01T10:00:00Z"/>
                <w:rFonts w:ascii="Times New Roman" w:eastAsia="Calibri" w:hAnsi="Times New Roman" w:cs="Times New Roman"/>
                <w:kern w:val="0"/>
                <w:lang w:val="id"/>
                <w14:ligatures w14:val="none"/>
              </w:rPr>
            </w:pPr>
            <w:moveFrom w:id="959" w:author="Lingga Safitri" w:date="2025-07-01T17:00:00Z" w16du:dateUtc="2025-07-01T10:00:00Z">
              <w:r w:rsidRPr="008F6775" w:rsidDel="002F21BC">
                <w:rPr>
                  <w:rFonts w:ascii="Times New Roman" w:eastAsia="Calibri" w:hAnsi="Times New Roman" w:cs="Times New Roman"/>
                  <w:kern w:val="0"/>
                  <w:lang w:val="id"/>
                  <w14:ligatures w14:val="none"/>
                </w:rPr>
                <w:t>1 →</w:t>
              </w:r>
              <w:r w:rsidRPr="008F6775" w:rsidDel="002F21BC">
                <w:rPr>
                  <w:rFonts w:ascii="Times New Roman" w:eastAsia="Calibri" w:hAnsi="Times New Roman" w:cs="Times New Roman"/>
                  <w:spacing w:val="-2"/>
                  <w:kern w:val="0"/>
                  <w:lang w:val="id"/>
                  <w14:ligatures w14:val="none"/>
                </w:rPr>
                <w:t xml:space="preserve"> </w:t>
              </w:r>
              <w:r w:rsidRPr="008F6775" w:rsidDel="002F21BC">
                <w:rPr>
                  <w:rFonts w:ascii="Times New Roman" w:eastAsia="Calibri" w:hAnsi="Times New Roman" w:cs="Times New Roman"/>
                  <w:kern w:val="0"/>
                  <w:lang w:val="id"/>
                  <w14:ligatures w14:val="none"/>
                </w:rPr>
                <w:t>2 →</w:t>
              </w:r>
              <w:r w:rsidRPr="008F6775" w:rsidDel="002F21BC">
                <w:rPr>
                  <w:rFonts w:ascii="Times New Roman" w:eastAsia="Calibri" w:hAnsi="Times New Roman" w:cs="Times New Roman"/>
                  <w:spacing w:val="-2"/>
                  <w:kern w:val="0"/>
                  <w:lang w:val="id"/>
                  <w14:ligatures w14:val="none"/>
                </w:rPr>
                <w:t xml:space="preserve"> </w:t>
              </w:r>
              <w:r w:rsidRPr="008F6775" w:rsidDel="002F21BC">
                <w:rPr>
                  <w:rFonts w:ascii="Times New Roman" w:eastAsia="Calibri" w:hAnsi="Times New Roman" w:cs="Times New Roman"/>
                  <w:kern w:val="0"/>
                  <w:lang w:val="id"/>
                  <w14:ligatures w14:val="none"/>
                </w:rPr>
                <w:t>3 →</w:t>
              </w:r>
              <w:r w:rsidRPr="008F6775" w:rsidDel="002F21BC">
                <w:rPr>
                  <w:rFonts w:ascii="Times New Roman" w:eastAsia="Calibri" w:hAnsi="Times New Roman" w:cs="Times New Roman"/>
                  <w:spacing w:val="-2"/>
                  <w:kern w:val="0"/>
                  <w:lang w:val="id"/>
                  <w14:ligatures w14:val="none"/>
                </w:rPr>
                <w:t xml:space="preserve"> </w:t>
              </w:r>
              <w:r w:rsidRPr="008F6775" w:rsidDel="002F21BC">
                <w:rPr>
                  <w:rFonts w:ascii="Times New Roman" w:eastAsia="Calibri" w:hAnsi="Times New Roman" w:cs="Times New Roman"/>
                  <w:kern w:val="0"/>
                  <w:lang w:val="id"/>
                  <w14:ligatures w14:val="none"/>
                </w:rPr>
                <w:t>4 →</w:t>
              </w:r>
              <w:r w:rsidRPr="008F6775" w:rsidDel="002F21BC">
                <w:rPr>
                  <w:rFonts w:ascii="Times New Roman" w:eastAsia="Calibri" w:hAnsi="Times New Roman" w:cs="Times New Roman"/>
                  <w:spacing w:val="-2"/>
                  <w:kern w:val="0"/>
                  <w:lang w:val="id"/>
                  <w14:ligatures w14:val="none"/>
                </w:rPr>
                <w:t xml:space="preserve"> </w:t>
              </w:r>
              <w:r w:rsidRPr="008F6775" w:rsidDel="002F21BC">
                <w:rPr>
                  <w:rFonts w:ascii="Times New Roman" w:eastAsia="Calibri" w:hAnsi="Times New Roman" w:cs="Times New Roman"/>
                  <w:kern w:val="0"/>
                  <w:lang w:val="id"/>
                  <w14:ligatures w14:val="none"/>
                </w:rPr>
                <w:t>5 →</w:t>
              </w:r>
              <w:r w:rsidRPr="008F6775" w:rsidDel="002F21BC">
                <w:rPr>
                  <w:rFonts w:ascii="Times New Roman" w:eastAsia="Calibri" w:hAnsi="Times New Roman" w:cs="Times New Roman"/>
                  <w:spacing w:val="-2"/>
                  <w:kern w:val="0"/>
                  <w:lang w:val="id"/>
                  <w14:ligatures w14:val="none"/>
                </w:rPr>
                <w:t xml:space="preserve"> </w:t>
              </w:r>
              <w:r w:rsidRPr="008F6775" w:rsidDel="002F21BC">
                <w:rPr>
                  <w:rFonts w:ascii="Times New Roman" w:eastAsia="Calibri" w:hAnsi="Times New Roman" w:cs="Times New Roman"/>
                  <w:kern w:val="0"/>
                  <w:lang w:val="id"/>
                  <w14:ligatures w14:val="none"/>
                </w:rPr>
                <w:t>6 →</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spacing w:val="-10"/>
                  <w:kern w:val="0"/>
                  <w:lang w:val="id"/>
                  <w14:ligatures w14:val="none"/>
                </w:rPr>
                <w:t>7</w:t>
              </w:r>
            </w:moveFrom>
          </w:p>
        </w:tc>
        <w:tc>
          <w:tcPr>
            <w:tcW w:w="2977" w:type="dxa"/>
          </w:tcPr>
          <w:p w14:paraId="11C54D74" w14:textId="5824932C" w:rsidR="00CB71FB" w:rsidRPr="008F6775" w:rsidDel="002F21BC" w:rsidRDefault="00CB71FB" w:rsidP="00346688">
            <w:pPr>
              <w:widowControl w:val="0"/>
              <w:autoSpaceDE w:val="0"/>
              <w:autoSpaceDN w:val="0"/>
              <w:spacing w:before="16" w:after="0" w:line="360" w:lineRule="auto"/>
              <w:ind w:left="108"/>
              <w:rPr>
                <w:moveFrom w:id="960" w:author="Lingga Safitri" w:date="2025-07-01T17:00:00Z" w16du:dateUtc="2025-07-01T10:00:00Z"/>
                <w:rFonts w:ascii="Times New Roman" w:eastAsia="Calibri" w:hAnsi="Times New Roman" w:cs="Times New Roman"/>
                <w:kern w:val="0"/>
                <w:lang w:val="id"/>
                <w14:ligatures w14:val="none"/>
              </w:rPr>
            </w:pPr>
            <w:moveFrom w:id="961" w:author="Lingga Safitri" w:date="2025-07-01T17:00:00Z" w16du:dateUtc="2025-07-01T10:00:00Z">
              <w:r w:rsidRPr="008F6775" w:rsidDel="002F21BC">
                <w:rPr>
                  <w:rFonts w:ascii="Times New Roman" w:eastAsia="Calibri" w:hAnsi="Times New Roman" w:cs="Times New Roman"/>
                  <w:kern w:val="0"/>
                  <w:lang w:val="id"/>
                  <w14:ligatures w14:val="none"/>
                </w:rPr>
                <w:t>Admin</w:t>
              </w:r>
              <w:r w:rsidRPr="008F6775" w:rsidDel="002F21BC">
                <w:rPr>
                  <w:rFonts w:ascii="Times New Roman" w:eastAsia="Calibri" w:hAnsi="Times New Roman" w:cs="Times New Roman"/>
                  <w:spacing w:val="-5"/>
                  <w:kern w:val="0"/>
                  <w:lang w:val="id"/>
                  <w14:ligatures w14:val="none"/>
                </w:rPr>
                <w:t xml:space="preserve"> </w:t>
              </w:r>
              <w:r w:rsidRPr="008F6775" w:rsidDel="002F21BC">
                <w:rPr>
                  <w:rFonts w:ascii="Times New Roman" w:eastAsia="Calibri" w:hAnsi="Times New Roman" w:cs="Times New Roman"/>
                  <w:kern w:val="0"/>
                  <w:lang w:val="id"/>
                  <w14:ligatures w14:val="none"/>
                </w:rPr>
                <w:t>login</w:t>
              </w:r>
              <w:r w:rsidRPr="008F6775" w:rsidDel="002F21BC">
                <w:rPr>
                  <w:rFonts w:ascii="Times New Roman" w:eastAsia="Calibri" w:hAnsi="Times New Roman" w:cs="Times New Roman"/>
                  <w:spacing w:val="-5"/>
                  <w:kern w:val="0"/>
                  <w:lang w:val="id"/>
                  <w14:ligatures w14:val="none"/>
                </w:rPr>
                <w:t xml:space="preserve"> </w:t>
              </w:r>
              <w:r w:rsidRPr="008F6775" w:rsidDel="002F21BC">
                <w:rPr>
                  <w:rFonts w:ascii="Times New Roman" w:eastAsia="Calibri" w:hAnsi="Times New Roman" w:cs="Times New Roman"/>
                  <w:spacing w:val="-2"/>
                  <w:kern w:val="0"/>
                  <w:lang w:val="id"/>
                  <w14:ligatures w14:val="none"/>
                </w:rPr>
                <w:t>sukses</w:t>
              </w:r>
            </w:moveFrom>
          </w:p>
        </w:tc>
      </w:tr>
      <w:tr w:rsidR="00CB71FB" w:rsidRPr="008F6775" w:rsidDel="002F21BC" w14:paraId="23B696BE" w14:textId="3888F649" w:rsidTr="00BB6CC6">
        <w:trPr>
          <w:trHeight w:val="537"/>
        </w:trPr>
        <w:tc>
          <w:tcPr>
            <w:tcW w:w="638" w:type="dxa"/>
          </w:tcPr>
          <w:p w14:paraId="7BD8E1BE" w14:textId="318E8DFA" w:rsidR="00CB71FB" w:rsidRPr="008F6775" w:rsidDel="002F21BC" w:rsidRDefault="00CB71FB" w:rsidP="00346688">
            <w:pPr>
              <w:widowControl w:val="0"/>
              <w:autoSpaceDE w:val="0"/>
              <w:autoSpaceDN w:val="0"/>
              <w:spacing w:before="133" w:after="0" w:line="360" w:lineRule="auto"/>
              <w:ind w:left="107"/>
              <w:rPr>
                <w:moveFrom w:id="962" w:author="Lingga Safitri" w:date="2025-07-01T17:00:00Z" w16du:dateUtc="2025-07-01T10:00:00Z"/>
                <w:rFonts w:ascii="Times New Roman" w:eastAsia="Calibri" w:hAnsi="Times New Roman" w:cs="Times New Roman"/>
                <w:kern w:val="0"/>
                <w:lang w:val="id"/>
                <w14:ligatures w14:val="none"/>
              </w:rPr>
            </w:pPr>
            <w:moveFrom w:id="963" w:author="Lingga Safitri" w:date="2025-07-01T17:00:00Z" w16du:dateUtc="2025-07-01T10:00:00Z">
              <w:r w:rsidRPr="008F6775" w:rsidDel="002F21BC">
                <w:rPr>
                  <w:rFonts w:ascii="Times New Roman" w:eastAsia="Calibri" w:hAnsi="Times New Roman" w:cs="Times New Roman"/>
                  <w:spacing w:val="-5"/>
                  <w:kern w:val="0"/>
                  <w:lang w:val="id"/>
                  <w14:ligatures w14:val="none"/>
                </w:rPr>
                <w:t>P2</w:t>
              </w:r>
            </w:moveFrom>
          </w:p>
        </w:tc>
        <w:tc>
          <w:tcPr>
            <w:tcW w:w="5703" w:type="dxa"/>
          </w:tcPr>
          <w:p w14:paraId="4A5923A5" w14:textId="5536021A" w:rsidR="00CB71FB" w:rsidRPr="008F6775" w:rsidDel="002F21BC" w:rsidRDefault="00CB71FB" w:rsidP="00346688">
            <w:pPr>
              <w:widowControl w:val="0"/>
              <w:autoSpaceDE w:val="0"/>
              <w:autoSpaceDN w:val="0"/>
              <w:spacing w:after="0" w:line="360" w:lineRule="auto"/>
              <w:ind w:left="108"/>
              <w:rPr>
                <w:moveFrom w:id="964" w:author="Lingga Safitri" w:date="2025-07-01T17:00:00Z" w16du:dateUtc="2025-07-01T10:00:00Z"/>
                <w:rFonts w:ascii="Times New Roman" w:eastAsia="Calibri" w:hAnsi="Times New Roman" w:cs="Times New Roman"/>
                <w:kern w:val="0"/>
                <w:lang w:val="id"/>
                <w14:ligatures w14:val="none"/>
              </w:rPr>
            </w:pPr>
            <w:moveFrom w:id="965" w:author="Lingga Safitri" w:date="2025-07-01T17:00:00Z" w16du:dateUtc="2025-07-01T10:00:00Z">
              <w:r w:rsidRPr="008F6775" w:rsidDel="002F21BC">
                <w:rPr>
                  <w:rFonts w:ascii="Times New Roman" w:eastAsia="Calibri" w:hAnsi="Times New Roman" w:cs="Times New Roman"/>
                  <w:kern w:val="0"/>
                  <w:lang w:val="id"/>
                  <w14:ligatures w14:val="none"/>
                </w:rPr>
                <w:t>1</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2</w:t>
              </w:r>
              <w:r w:rsidRPr="008F6775" w:rsidDel="002F21BC">
                <w:rPr>
                  <w:rFonts w:ascii="Times New Roman" w:eastAsia="Calibri" w:hAnsi="Times New Roman" w:cs="Times New Roman"/>
                  <w:spacing w:val="-1"/>
                  <w:kern w:val="0"/>
                  <w:lang w:val="id"/>
                  <w14:ligatures w14:val="none"/>
                </w:rPr>
                <w:t xml:space="preserve"> </w:t>
              </w:r>
              <w:r w:rsidRPr="008F6775" w:rsidDel="002F21BC">
                <w:rPr>
                  <w:rFonts w:ascii="Times New Roman" w:eastAsia="Calibri" w:hAnsi="Times New Roman" w:cs="Times New Roman"/>
                  <w:kern w:val="0"/>
                  <w:lang w:val="id"/>
                  <w14:ligatures w14:val="none"/>
                </w:rPr>
                <w:t>→</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3</w:t>
              </w:r>
              <w:r w:rsidRPr="008F6775" w:rsidDel="002F21BC">
                <w:rPr>
                  <w:rFonts w:ascii="Times New Roman" w:eastAsia="Calibri" w:hAnsi="Times New Roman" w:cs="Times New Roman"/>
                  <w:spacing w:val="-1"/>
                  <w:kern w:val="0"/>
                  <w:lang w:val="id"/>
                  <w14:ligatures w14:val="none"/>
                </w:rPr>
                <w:t xml:space="preserve"> </w:t>
              </w:r>
              <w:r w:rsidRPr="008F6775" w:rsidDel="002F21BC">
                <w:rPr>
                  <w:rFonts w:ascii="Times New Roman" w:eastAsia="Calibri" w:hAnsi="Times New Roman" w:cs="Times New Roman"/>
                  <w:kern w:val="0"/>
                  <w:lang w:val="id"/>
                  <w14:ligatures w14:val="none"/>
                </w:rPr>
                <w:t>→</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4</w:t>
              </w:r>
              <w:r w:rsidRPr="008F6775" w:rsidDel="002F21BC">
                <w:rPr>
                  <w:rFonts w:ascii="Times New Roman" w:eastAsia="Calibri" w:hAnsi="Times New Roman" w:cs="Times New Roman"/>
                  <w:spacing w:val="-1"/>
                  <w:kern w:val="0"/>
                  <w:lang w:val="id"/>
                  <w14:ligatures w14:val="none"/>
                </w:rPr>
                <w:t xml:space="preserve"> </w:t>
              </w:r>
              <w:r w:rsidRPr="008F6775" w:rsidDel="002F21BC">
                <w:rPr>
                  <w:rFonts w:ascii="Times New Roman" w:eastAsia="Calibri" w:hAnsi="Times New Roman" w:cs="Times New Roman"/>
                  <w:kern w:val="0"/>
                  <w:lang w:val="id"/>
                  <w14:ligatures w14:val="none"/>
                </w:rPr>
                <w:t>→</w:t>
              </w:r>
              <w:r w:rsidRPr="008F6775" w:rsidDel="002F21BC">
                <w:rPr>
                  <w:rFonts w:ascii="Times New Roman" w:eastAsia="Calibri" w:hAnsi="Times New Roman" w:cs="Times New Roman"/>
                  <w:spacing w:val="-2"/>
                  <w:kern w:val="0"/>
                  <w:lang w:val="id"/>
                  <w14:ligatures w14:val="none"/>
                </w:rPr>
                <w:t xml:space="preserve"> </w:t>
              </w:r>
              <w:r w:rsidRPr="008F6775" w:rsidDel="002F21BC">
                <w:rPr>
                  <w:rFonts w:ascii="Times New Roman" w:eastAsia="Calibri" w:hAnsi="Times New Roman" w:cs="Times New Roman"/>
                  <w:kern w:val="0"/>
                  <w:lang w:val="id"/>
                  <w14:ligatures w14:val="none"/>
                </w:rPr>
                <w:t>5</w:t>
              </w:r>
              <w:r w:rsidRPr="008F6775" w:rsidDel="002F21BC">
                <w:rPr>
                  <w:rFonts w:ascii="Times New Roman" w:eastAsia="Calibri" w:hAnsi="Times New Roman" w:cs="Times New Roman"/>
                  <w:spacing w:val="-1"/>
                  <w:kern w:val="0"/>
                  <w:lang w:val="id"/>
                  <w14:ligatures w14:val="none"/>
                </w:rPr>
                <w:t xml:space="preserve"> </w:t>
              </w:r>
              <w:r w:rsidRPr="008F6775" w:rsidDel="002F21BC">
                <w:rPr>
                  <w:rFonts w:ascii="Times New Roman" w:eastAsia="Calibri" w:hAnsi="Times New Roman" w:cs="Times New Roman"/>
                  <w:kern w:val="0"/>
                  <w:lang w:val="id"/>
                  <w14:ligatures w14:val="none"/>
                </w:rPr>
                <w:t>(false)</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w:t>
              </w:r>
              <w:r w:rsidRPr="008F6775" w:rsidDel="002F21BC">
                <w:rPr>
                  <w:rFonts w:ascii="Times New Roman" w:eastAsia="Calibri" w:hAnsi="Times New Roman" w:cs="Times New Roman"/>
                  <w:spacing w:val="-1"/>
                  <w:kern w:val="0"/>
                  <w:lang w:val="id"/>
                  <w14:ligatures w14:val="none"/>
                </w:rPr>
                <w:t xml:space="preserve"> </w:t>
              </w:r>
              <w:r w:rsidRPr="008F6775" w:rsidDel="002F21BC">
                <w:rPr>
                  <w:rFonts w:ascii="Times New Roman" w:eastAsia="Calibri" w:hAnsi="Times New Roman" w:cs="Times New Roman"/>
                  <w:kern w:val="0"/>
                  <w:lang w:val="id"/>
                  <w14:ligatures w14:val="none"/>
                </w:rPr>
                <w:t>9</w:t>
              </w:r>
              <w:r w:rsidRPr="008F6775" w:rsidDel="002F21BC">
                <w:rPr>
                  <w:rFonts w:ascii="Times New Roman" w:eastAsia="Calibri" w:hAnsi="Times New Roman" w:cs="Times New Roman"/>
                  <w:spacing w:val="-1"/>
                  <w:kern w:val="0"/>
                  <w:lang w:val="id"/>
                  <w14:ligatures w14:val="none"/>
                </w:rPr>
                <w:t xml:space="preserve"> </w:t>
              </w:r>
              <w:r w:rsidRPr="008F6775" w:rsidDel="002F21BC">
                <w:rPr>
                  <w:rFonts w:ascii="Times New Roman" w:eastAsia="Calibri" w:hAnsi="Times New Roman" w:cs="Times New Roman"/>
                  <w:kern w:val="0"/>
                  <w:lang w:val="id"/>
                  <w14:ligatures w14:val="none"/>
                </w:rPr>
                <w:t>→</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10</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(false) →</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14</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(true)</w:t>
              </w:r>
              <w:r w:rsidRPr="008F6775" w:rsidDel="002F21BC">
                <w:rPr>
                  <w:rFonts w:ascii="Times New Roman" w:eastAsia="Calibri" w:hAnsi="Times New Roman" w:cs="Times New Roman"/>
                  <w:spacing w:val="-1"/>
                  <w:kern w:val="0"/>
                  <w:lang w:val="id"/>
                  <w14:ligatures w14:val="none"/>
                </w:rPr>
                <w:t xml:space="preserve"> </w:t>
              </w:r>
              <w:r w:rsidRPr="008F6775" w:rsidDel="002F21BC">
                <w:rPr>
                  <w:rFonts w:ascii="Times New Roman" w:eastAsia="Calibri" w:hAnsi="Times New Roman" w:cs="Times New Roman"/>
                  <w:kern w:val="0"/>
                  <w:lang w:val="id"/>
                  <w14:ligatures w14:val="none"/>
                </w:rPr>
                <w:t>→</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15</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 xml:space="preserve">→ </w:t>
              </w:r>
              <w:r w:rsidRPr="008F6775" w:rsidDel="002F21BC">
                <w:rPr>
                  <w:rFonts w:ascii="Times New Roman" w:eastAsia="Calibri" w:hAnsi="Times New Roman" w:cs="Times New Roman"/>
                  <w:spacing w:val="-5"/>
                  <w:kern w:val="0"/>
                  <w:lang w:val="id"/>
                  <w14:ligatures w14:val="none"/>
                </w:rPr>
                <w:t>16</w:t>
              </w:r>
            </w:moveFrom>
          </w:p>
          <w:p w14:paraId="58B940E4" w14:textId="3E26480C" w:rsidR="00CB71FB" w:rsidRPr="008F6775" w:rsidDel="002F21BC" w:rsidRDefault="00CB71FB" w:rsidP="00346688">
            <w:pPr>
              <w:widowControl w:val="0"/>
              <w:autoSpaceDE w:val="0"/>
              <w:autoSpaceDN w:val="0"/>
              <w:spacing w:after="0" w:line="360" w:lineRule="auto"/>
              <w:ind w:left="108"/>
              <w:rPr>
                <w:moveFrom w:id="966" w:author="Lingga Safitri" w:date="2025-07-01T17:00:00Z" w16du:dateUtc="2025-07-01T10:00:00Z"/>
                <w:rFonts w:ascii="Times New Roman" w:eastAsia="Calibri" w:hAnsi="Times New Roman" w:cs="Times New Roman"/>
                <w:kern w:val="0"/>
                <w:lang w:val="id"/>
                <w14:ligatures w14:val="none"/>
              </w:rPr>
            </w:pPr>
            <w:moveFrom w:id="967" w:author="Lingga Safitri" w:date="2025-07-01T17:00:00Z" w16du:dateUtc="2025-07-01T10:00:00Z">
              <w:r w:rsidRPr="008F6775" w:rsidDel="002F21BC">
                <w:rPr>
                  <w:rFonts w:ascii="Times New Roman" w:eastAsia="Calibri" w:hAnsi="Times New Roman" w:cs="Times New Roman"/>
                  <w:kern w:val="0"/>
                  <w:lang w:val="id"/>
                  <w14:ligatures w14:val="none"/>
                </w:rPr>
                <w:t xml:space="preserve">→ </w:t>
              </w:r>
              <w:r w:rsidRPr="008F6775" w:rsidDel="002F21BC">
                <w:rPr>
                  <w:rFonts w:ascii="Times New Roman" w:eastAsia="Calibri" w:hAnsi="Times New Roman" w:cs="Times New Roman"/>
                  <w:spacing w:val="-5"/>
                  <w:kern w:val="0"/>
                  <w:lang w:val="id"/>
                  <w14:ligatures w14:val="none"/>
                </w:rPr>
                <w:t>17</w:t>
              </w:r>
            </w:moveFrom>
          </w:p>
        </w:tc>
        <w:tc>
          <w:tcPr>
            <w:tcW w:w="2977" w:type="dxa"/>
          </w:tcPr>
          <w:p w14:paraId="55FB3D66" w14:textId="56C5605D" w:rsidR="00CB71FB" w:rsidRPr="008F6775" w:rsidDel="002F21BC" w:rsidRDefault="00CB71FB" w:rsidP="00346688">
            <w:pPr>
              <w:widowControl w:val="0"/>
              <w:autoSpaceDE w:val="0"/>
              <w:autoSpaceDN w:val="0"/>
              <w:spacing w:after="0" w:line="360" w:lineRule="auto"/>
              <w:ind w:left="108"/>
              <w:rPr>
                <w:moveFrom w:id="968" w:author="Lingga Safitri" w:date="2025-07-01T17:00:00Z" w16du:dateUtc="2025-07-01T10:00:00Z"/>
                <w:rFonts w:ascii="Times New Roman" w:eastAsia="Calibri" w:hAnsi="Times New Roman" w:cs="Times New Roman"/>
                <w:kern w:val="0"/>
                <w:lang w:val="id"/>
                <w14:ligatures w14:val="none"/>
              </w:rPr>
            </w:pPr>
            <w:moveFrom w:id="969" w:author="Lingga Safitri" w:date="2025-07-01T17:00:00Z" w16du:dateUtc="2025-07-01T10:00:00Z">
              <w:r w:rsidRPr="008F6775" w:rsidDel="002F21BC">
                <w:rPr>
                  <w:rFonts w:ascii="Times New Roman" w:eastAsia="Calibri" w:hAnsi="Times New Roman" w:cs="Times New Roman"/>
                  <w:kern w:val="0"/>
                  <w:lang w:val="id"/>
                  <w14:ligatures w14:val="none"/>
                </w:rPr>
                <w:t>User</w:t>
              </w:r>
              <w:r w:rsidRPr="008F6775" w:rsidDel="002F21BC">
                <w:rPr>
                  <w:rFonts w:ascii="Times New Roman" w:eastAsia="Calibri" w:hAnsi="Times New Roman" w:cs="Times New Roman"/>
                  <w:spacing w:val="-5"/>
                  <w:kern w:val="0"/>
                  <w:lang w:val="id"/>
                  <w14:ligatures w14:val="none"/>
                </w:rPr>
                <w:t xml:space="preserve"> </w:t>
              </w:r>
              <w:r w:rsidRPr="008F6775" w:rsidDel="002F21BC">
                <w:rPr>
                  <w:rFonts w:ascii="Times New Roman" w:eastAsia="Calibri" w:hAnsi="Times New Roman" w:cs="Times New Roman"/>
                  <w:kern w:val="0"/>
                  <w:lang w:val="id"/>
                  <w14:ligatures w14:val="none"/>
                </w:rPr>
                <w:t>valid</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ditemukan</w:t>
              </w:r>
              <w:r w:rsidRPr="008F6775" w:rsidDel="002F21BC">
                <w:rPr>
                  <w:rFonts w:ascii="Times New Roman" w:eastAsia="Calibri" w:hAnsi="Times New Roman" w:cs="Times New Roman"/>
                  <w:spacing w:val="-2"/>
                  <w:kern w:val="0"/>
                  <w:lang w:val="id"/>
                  <w14:ligatures w14:val="none"/>
                </w:rPr>
                <w:t xml:space="preserve"> </w:t>
              </w:r>
              <w:r w:rsidRPr="008F6775" w:rsidDel="002F21BC">
                <w:rPr>
                  <w:rFonts w:ascii="Times New Roman" w:eastAsia="Calibri" w:hAnsi="Times New Roman" w:cs="Times New Roman"/>
                  <w:spacing w:val="-5"/>
                  <w:kern w:val="0"/>
                  <w:lang w:val="id"/>
                  <w14:ligatures w14:val="none"/>
                </w:rPr>
                <w:t>di</w:t>
              </w:r>
            </w:moveFrom>
          </w:p>
          <w:p w14:paraId="226F5257" w14:textId="68F27540" w:rsidR="00CB71FB" w:rsidRPr="008F6775" w:rsidDel="002F21BC" w:rsidRDefault="00CB71FB" w:rsidP="00346688">
            <w:pPr>
              <w:widowControl w:val="0"/>
              <w:autoSpaceDE w:val="0"/>
              <w:autoSpaceDN w:val="0"/>
              <w:spacing w:after="0" w:line="360" w:lineRule="auto"/>
              <w:ind w:left="108"/>
              <w:rPr>
                <w:moveFrom w:id="970" w:author="Lingga Safitri" w:date="2025-07-01T17:00:00Z" w16du:dateUtc="2025-07-01T10:00:00Z"/>
                <w:rFonts w:ascii="Times New Roman" w:eastAsia="Calibri" w:hAnsi="Times New Roman" w:cs="Times New Roman"/>
                <w:kern w:val="0"/>
                <w:lang w:val="id"/>
                <w14:ligatures w14:val="none"/>
              </w:rPr>
            </w:pPr>
            <w:moveFrom w:id="971" w:author="Lingga Safitri" w:date="2025-07-01T17:00:00Z" w16du:dateUtc="2025-07-01T10:00:00Z">
              <w:r w:rsidRPr="008F6775" w:rsidDel="002F21BC">
                <w:rPr>
                  <w:rFonts w:ascii="Times New Roman" w:eastAsia="Calibri" w:hAnsi="Times New Roman" w:cs="Times New Roman"/>
                  <w:spacing w:val="-5"/>
                  <w:kern w:val="0"/>
                  <w:lang w:val="id"/>
                  <w14:ligatures w14:val="none"/>
                </w:rPr>
                <w:t>DB</w:t>
              </w:r>
            </w:moveFrom>
          </w:p>
        </w:tc>
      </w:tr>
      <w:tr w:rsidR="00CB71FB" w:rsidRPr="008F6775" w:rsidDel="002F21BC" w14:paraId="394D0EE5" w14:textId="38F33E98" w:rsidTr="00BB6CC6">
        <w:trPr>
          <w:trHeight w:val="537"/>
        </w:trPr>
        <w:tc>
          <w:tcPr>
            <w:tcW w:w="638" w:type="dxa"/>
          </w:tcPr>
          <w:p w14:paraId="2EC1C746" w14:textId="05A5C5D0" w:rsidR="00CB71FB" w:rsidRPr="008F6775" w:rsidDel="002F21BC" w:rsidRDefault="00CB71FB" w:rsidP="00346688">
            <w:pPr>
              <w:widowControl w:val="0"/>
              <w:autoSpaceDE w:val="0"/>
              <w:autoSpaceDN w:val="0"/>
              <w:spacing w:before="133" w:after="0" w:line="360" w:lineRule="auto"/>
              <w:ind w:left="107"/>
              <w:rPr>
                <w:moveFrom w:id="972" w:author="Lingga Safitri" w:date="2025-07-01T17:00:00Z" w16du:dateUtc="2025-07-01T10:00:00Z"/>
                <w:rFonts w:ascii="Times New Roman" w:eastAsia="Calibri" w:hAnsi="Times New Roman" w:cs="Times New Roman"/>
                <w:kern w:val="0"/>
                <w:lang w:val="id"/>
                <w14:ligatures w14:val="none"/>
              </w:rPr>
            </w:pPr>
            <w:moveFrom w:id="973" w:author="Lingga Safitri" w:date="2025-07-01T17:00:00Z" w16du:dateUtc="2025-07-01T10:00:00Z">
              <w:r w:rsidRPr="008F6775" w:rsidDel="002F21BC">
                <w:rPr>
                  <w:rFonts w:ascii="Times New Roman" w:eastAsia="Calibri" w:hAnsi="Times New Roman" w:cs="Times New Roman"/>
                  <w:spacing w:val="-5"/>
                  <w:kern w:val="0"/>
                  <w:lang w:val="id"/>
                  <w14:ligatures w14:val="none"/>
                </w:rPr>
                <w:t>P3</w:t>
              </w:r>
            </w:moveFrom>
          </w:p>
        </w:tc>
        <w:tc>
          <w:tcPr>
            <w:tcW w:w="5703" w:type="dxa"/>
          </w:tcPr>
          <w:p w14:paraId="5B069082" w14:textId="5447D70D" w:rsidR="00CB71FB" w:rsidRPr="008F6775" w:rsidDel="002F21BC" w:rsidRDefault="00CB71FB" w:rsidP="00346688">
            <w:pPr>
              <w:widowControl w:val="0"/>
              <w:autoSpaceDE w:val="0"/>
              <w:autoSpaceDN w:val="0"/>
              <w:spacing w:before="133" w:after="0" w:line="360" w:lineRule="auto"/>
              <w:ind w:left="108"/>
              <w:rPr>
                <w:moveFrom w:id="974" w:author="Lingga Safitri" w:date="2025-07-01T17:00:00Z" w16du:dateUtc="2025-07-01T10:00:00Z"/>
                <w:rFonts w:ascii="Times New Roman" w:eastAsia="Calibri" w:hAnsi="Times New Roman" w:cs="Times New Roman"/>
                <w:kern w:val="0"/>
                <w:lang w:val="id"/>
                <w14:ligatures w14:val="none"/>
              </w:rPr>
            </w:pPr>
            <w:moveFrom w:id="975" w:author="Lingga Safitri" w:date="2025-07-01T17:00:00Z" w16du:dateUtc="2025-07-01T10:00:00Z">
              <w:r w:rsidRPr="008F6775" w:rsidDel="002F21BC">
                <w:rPr>
                  <w:rFonts w:ascii="Times New Roman" w:eastAsia="Calibri" w:hAnsi="Times New Roman" w:cs="Times New Roman"/>
                  <w:kern w:val="0"/>
                  <w:lang w:val="id"/>
                  <w14:ligatures w14:val="none"/>
                </w:rPr>
                <w:t>1</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2</w:t>
              </w:r>
              <w:r w:rsidRPr="008F6775" w:rsidDel="002F21BC">
                <w:rPr>
                  <w:rFonts w:ascii="Times New Roman" w:eastAsia="Calibri" w:hAnsi="Times New Roman" w:cs="Times New Roman"/>
                  <w:spacing w:val="-1"/>
                  <w:kern w:val="0"/>
                  <w:lang w:val="id"/>
                  <w14:ligatures w14:val="none"/>
                </w:rPr>
                <w:t xml:space="preserve"> </w:t>
              </w:r>
              <w:r w:rsidRPr="008F6775" w:rsidDel="002F21BC">
                <w:rPr>
                  <w:rFonts w:ascii="Times New Roman" w:eastAsia="Calibri" w:hAnsi="Times New Roman" w:cs="Times New Roman"/>
                  <w:kern w:val="0"/>
                  <w:lang w:val="id"/>
                  <w14:ligatures w14:val="none"/>
                </w:rPr>
                <w:t>→</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3</w:t>
              </w:r>
              <w:r w:rsidRPr="008F6775" w:rsidDel="002F21BC">
                <w:rPr>
                  <w:rFonts w:ascii="Times New Roman" w:eastAsia="Calibri" w:hAnsi="Times New Roman" w:cs="Times New Roman"/>
                  <w:spacing w:val="-1"/>
                  <w:kern w:val="0"/>
                  <w:lang w:val="id"/>
                  <w14:ligatures w14:val="none"/>
                </w:rPr>
                <w:t xml:space="preserve"> </w:t>
              </w:r>
              <w:r w:rsidRPr="008F6775" w:rsidDel="002F21BC">
                <w:rPr>
                  <w:rFonts w:ascii="Times New Roman" w:eastAsia="Calibri" w:hAnsi="Times New Roman" w:cs="Times New Roman"/>
                  <w:kern w:val="0"/>
                  <w:lang w:val="id"/>
                  <w14:ligatures w14:val="none"/>
                </w:rPr>
                <w:t>→</w:t>
              </w:r>
              <w:r w:rsidRPr="008F6775" w:rsidDel="002F21BC">
                <w:rPr>
                  <w:rFonts w:ascii="Times New Roman" w:eastAsia="Calibri" w:hAnsi="Times New Roman" w:cs="Times New Roman"/>
                  <w:spacing w:val="-2"/>
                  <w:kern w:val="0"/>
                  <w:lang w:val="id"/>
                  <w14:ligatures w14:val="none"/>
                </w:rPr>
                <w:t xml:space="preserve"> </w:t>
              </w:r>
              <w:r w:rsidRPr="008F6775" w:rsidDel="002F21BC">
                <w:rPr>
                  <w:rFonts w:ascii="Times New Roman" w:eastAsia="Calibri" w:hAnsi="Times New Roman" w:cs="Times New Roman"/>
                  <w:kern w:val="0"/>
                  <w:lang w:val="id"/>
                  <w14:ligatures w14:val="none"/>
                </w:rPr>
                <w:t>4</w:t>
              </w:r>
              <w:r w:rsidRPr="008F6775" w:rsidDel="002F21BC">
                <w:rPr>
                  <w:rFonts w:ascii="Times New Roman" w:eastAsia="Calibri" w:hAnsi="Times New Roman" w:cs="Times New Roman"/>
                  <w:spacing w:val="-1"/>
                  <w:kern w:val="0"/>
                  <w:lang w:val="id"/>
                  <w14:ligatures w14:val="none"/>
                </w:rPr>
                <w:t xml:space="preserve"> </w:t>
              </w:r>
              <w:r w:rsidRPr="008F6775" w:rsidDel="002F21BC">
                <w:rPr>
                  <w:rFonts w:ascii="Times New Roman" w:eastAsia="Calibri" w:hAnsi="Times New Roman" w:cs="Times New Roman"/>
                  <w:kern w:val="0"/>
                  <w:lang w:val="id"/>
                  <w14:ligatures w14:val="none"/>
                </w:rPr>
                <w:t>→</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5</w:t>
              </w:r>
              <w:r w:rsidRPr="008F6775" w:rsidDel="002F21BC">
                <w:rPr>
                  <w:rFonts w:ascii="Times New Roman" w:eastAsia="Calibri" w:hAnsi="Times New Roman" w:cs="Times New Roman"/>
                  <w:spacing w:val="-1"/>
                  <w:kern w:val="0"/>
                  <w:lang w:val="id"/>
                  <w14:ligatures w14:val="none"/>
                </w:rPr>
                <w:t xml:space="preserve"> </w:t>
              </w:r>
              <w:r w:rsidRPr="008F6775" w:rsidDel="002F21BC">
                <w:rPr>
                  <w:rFonts w:ascii="Times New Roman" w:eastAsia="Calibri" w:hAnsi="Times New Roman" w:cs="Times New Roman"/>
                  <w:kern w:val="0"/>
                  <w:lang w:val="id"/>
                  <w14:ligatures w14:val="none"/>
                </w:rPr>
                <w:t>(false)</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 9</w:t>
              </w:r>
              <w:r w:rsidRPr="008F6775" w:rsidDel="002F21BC">
                <w:rPr>
                  <w:rFonts w:ascii="Times New Roman" w:eastAsia="Calibri" w:hAnsi="Times New Roman" w:cs="Times New Roman"/>
                  <w:spacing w:val="-1"/>
                  <w:kern w:val="0"/>
                  <w:lang w:val="id"/>
                  <w14:ligatures w14:val="none"/>
                </w:rPr>
                <w:t xml:space="preserve"> </w:t>
              </w:r>
              <w:r w:rsidRPr="008F6775" w:rsidDel="002F21BC">
                <w:rPr>
                  <w:rFonts w:ascii="Times New Roman" w:eastAsia="Calibri" w:hAnsi="Times New Roman" w:cs="Times New Roman"/>
                  <w:kern w:val="0"/>
                  <w:lang w:val="id"/>
                  <w14:ligatures w14:val="none"/>
                </w:rPr>
                <w:t>→</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10</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(false)</w:t>
              </w:r>
              <w:r w:rsidRPr="008F6775" w:rsidDel="002F21BC">
                <w:rPr>
                  <w:rFonts w:ascii="Times New Roman" w:eastAsia="Calibri" w:hAnsi="Times New Roman" w:cs="Times New Roman"/>
                  <w:spacing w:val="-1"/>
                  <w:kern w:val="0"/>
                  <w:lang w:val="id"/>
                  <w14:ligatures w14:val="none"/>
                </w:rPr>
                <w:t xml:space="preserve"> </w:t>
              </w:r>
              <w:r w:rsidRPr="008F6775" w:rsidDel="002F21BC">
                <w:rPr>
                  <w:rFonts w:ascii="Times New Roman" w:eastAsia="Calibri" w:hAnsi="Times New Roman" w:cs="Times New Roman"/>
                  <w:kern w:val="0"/>
                  <w:lang w:val="id"/>
                  <w14:ligatures w14:val="none"/>
                </w:rPr>
                <w:t>→</w:t>
              </w:r>
              <w:r w:rsidRPr="008F6775" w:rsidDel="002F21BC">
                <w:rPr>
                  <w:rFonts w:ascii="Times New Roman" w:eastAsia="Calibri" w:hAnsi="Times New Roman" w:cs="Times New Roman"/>
                  <w:spacing w:val="-2"/>
                  <w:kern w:val="0"/>
                  <w:lang w:val="id"/>
                  <w14:ligatures w14:val="none"/>
                </w:rPr>
                <w:t xml:space="preserve"> </w:t>
              </w:r>
              <w:r w:rsidRPr="008F6775" w:rsidDel="002F21BC">
                <w:rPr>
                  <w:rFonts w:ascii="Times New Roman" w:eastAsia="Calibri" w:hAnsi="Times New Roman" w:cs="Times New Roman"/>
                  <w:kern w:val="0"/>
                  <w:lang w:val="id"/>
                  <w14:ligatures w14:val="none"/>
                </w:rPr>
                <w:t>14</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(false)</w:t>
              </w:r>
              <w:r w:rsidRPr="008F6775" w:rsidDel="002F21BC">
                <w:rPr>
                  <w:rFonts w:ascii="Times New Roman" w:eastAsia="Calibri" w:hAnsi="Times New Roman" w:cs="Times New Roman"/>
                  <w:spacing w:val="-1"/>
                  <w:kern w:val="0"/>
                  <w:lang w:val="id"/>
                  <w14:ligatures w14:val="none"/>
                </w:rPr>
                <w:t xml:space="preserve"> </w:t>
              </w:r>
              <w:r w:rsidRPr="008F6775" w:rsidDel="002F21BC">
                <w:rPr>
                  <w:rFonts w:ascii="Times New Roman" w:eastAsia="Calibri" w:hAnsi="Times New Roman" w:cs="Times New Roman"/>
                  <w:kern w:val="0"/>
                  <w:lang w:val="id"/>
                  <w14:ligatures w14:val="none"/>
                </w:rPr>
                <w:t>→</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18</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 xml:space="preserve">→ </w:t>
              </w:r>
              <w:r w:rsidRPr="008F6775" w:rsidDel="002F21BC">
                <w:rPr>
                  <w:rFonts w:ascii="Times New Roman" w:eastAsia="Calibri" w:hAnsi="Times New Roman" w:cs="Times New Roman"/>
                  <w:spacing w:val="-5"/>
                  <w:kern w:val="0"/>
                  <w:lang w:val="id"/>
                  <w14:ligatures w14:val="none"/>
                </w:rPr>
                <w:t>19</w:t>
              </w:r>
            </w:moveFrom>
          </w:p>
        </w:tc>
        <w:tc>
          <w:tcPr>
            <w:tcW w:w="2977" w:type="dxa"/>
          </w:tcPr>
          <w:p w14:paraId="25E2C164" w14:textId="7AC8F087" w:rsidR="00CB71FB" w:rsidRPr="008F6775" w:rsidDel="002F21BC" w:rsidRDefault="00CB71FB" w:rsidP="00346688">
            <w:pPr>
              <w:widowControl w:val="0"/>
              <w:autoSpaceDE w:val="0"/>
              <w:autoSpaceDN w:val="0"/>
              <w:spacing w:after="0" w:line="360" w:lineRule="auto"/>
              <w:ind w:left="108"/>
              <w:rPr>
                <w:moveFrom w:id="976" w:author="Lingga Safitri" w:date="2025-07-01T17:00:00Z" w16du:dateUtc="2025-07-01T10:00:00Z"/>
                <w:rFonts w:ascii="Times New Roman" w:eastAsia="Calibri" w:hAnsi="Times New Roman" w:cs="Times New Roman"/>
                <w:kern w:val="0"/>
                <w:lang w:val="id"/>
                <w14:ligatures w14:val="none"/>
              </w:rPr>
            </w:pPr>
            <w:moveFrom w:id="977" w:author="Lingga Safitri" w:date="2025-07-01T17:00:00Z" w16du:dateUtc="2025-07-01T10:00:00Z">
              <w:r w:rsidRPr="008F6775" w:rsidDel="002F21BC">
                <w:rPr>
                  <w:rFonts w:ascii="Times New Roman" w:eastAsia="Calibri" w:hAnsi="Times New Roman" w:cs="Times New Roman"/>
                  <w:kern w:val="0"/>
                  <w:lang w:val="id"/>
                  <w14:ligatures w14:val="none"/>
                </w:rPr>
                <w:t>User</w:t>
              </w:r>
              <w:r w:rsidRPr="008F6775" w:rsidDel="002F21BC">
                <w:rPr>
                  <w:rFonts w:ascii="Times New Roman" w:eastAsia="Calibri" w:hAnsi="Times New Roman" w:cs="Times New Roman"/>
                  <w:spacing w:val="-4"/>
                  <w:kern w:val="0"/>
                  <w:lang w:val="id"/>
                  <w14:ligatures w14:val="none"/>
                </w:rPr>
                <w:t xml:space="preserve"> </w:t>
              </w:r>
              <w:r w:rsidRPr="008F6775" w:rsidDel="002F21BC">
                <w:rPr>
                  <w:rFonts w:ascii="Times New Roman" w:eastAsia="Calibri" w:hAnsi="Times New Roman" w:cs="Times New Roman"/>
                  <w:kern w:val="0"/>
                  <w:lang w:val="id"/>
                  <w14:ligatures w14:val="none"/>
                </w:rPr>
                <w:t>tidak</w:t>
              </w:r>
              <w:r w:rsidRPr="008F6775" w:rsidDel="002F21BC">
                <w:rPr>
                  <w:rFonts w:ascii="Times New Roman" w:eastAsia="Calibri" w:hAnsi="Times New Roman" w:cs="Times New Roman"/>
                  <w:spacing w:val="-4"/>
                  <w:kern w:val="0"/>
                  <w:lang w:val="id"/>
                  <w14:ligatures w14:val="none"/>
                </w:rPr>
                <w:t xml:space="preserve"> </w:t>
              </w:r>
              <w:r w:rsidRPr="008F6775" w:rsidDel="002F21BC">
                <w:rPr>
                  <w:rFonts w:ascii="Times New Roman" w:eastAsia="Calibri" w:hAnsi="Times New Roman" w:cs="Times New Roman"/>
                  <w:kern w:val="0"/>
                  <w:lang w:val="id"/>
                  <w14:ligatures w14:val="none"/>
                </w:rPr>
                <w:t>ditemukan</w:t>
              </w:r>
              <w:r w:rsidRPr="008F6775" w:rsidDel="002F21BC">
                <w:rPr>
                  <w:rFonts w:ascii="Times New Roman" w:eastAsia="Calibri" w:hAnsi="Times New Roman" w:cs="Times New Roman"/>
                  <w:spacing w:val="-4"/>
                  <w:kern w:val="0"/>
                  <w:lang w:val="id"/>
                  <w14:ligatures w14:val="none"/>
                </w:rPr>
                <w:t xml:space="preserve"> </w:t>
              </w:r>
              <w:r w:rsidRPr="008F6775" w:rsidDel="002F21BC">
                <w:rPr>
                  <w:rFonts w:ascii="Times New Roman" w:eastAsia="Calibri" w:hAnsi="Times New Roman" w:cs="Times New Roman"/>
                  <w:spacing w:val="-5"/>
                  <w:kern w:val="0"/>
                  <w:lang w:val="id"/>
                  <w14:ligatures w14:val="none"/>
                </w:rPr>
                <w:t>di</w:t>
              </w:r>
            </w:moveFrom>
          </w:p>
          <w:p w14:paraId="0721DDF7" w14:textId="328F27B6" w:rsidR="00CB71FB" w:rsidRPr="008F6775" w:rsidDel="002F21BC" w:rsidRDefault="00CB71FB" w:rsidP="00346688">
            <w:pPr>
              <w:widowControl w:val="0"/>
              <w:autoSpaceDE w:val="0"/>
              <w:autoSpaceDN w:val="0"/>
              <w:spacing w:after="0" w:line="360" w:lineRule="auto"/>
              <w:ind w:left="108"/>
              <w:rPr>
                <w:moveFrom w:id="978" w:author="Lingga Safitri" w:date="2025-07-01T17:00:00Z" w16du:dateUtc="2025-07-01T10:00:00Z"/>
                <w:rFonts w:ascii="Times New Roman" w:eastAsia="Calibri" w:hAnsi="Times New Roman" w:cs="Times New Roman"/>
                <w:kern w:val="0"/>
                <w:lang w:val="id"/>
                <w14:ligatures w14:val="none"/>
              </w:rPr>
            </w:pPr>
            <w:moveFrom w:id="979" w:author="Lingga Safitri" w:date="2025-07-01T17:00:00Z" w16du:dateUtc="2025-07-01T10:00:00Z">
              <w:r w:rsidRPr="008F6775" w:rsidDel="002F21BC">
                <w:rPr>
                  <w:rFonts w:ascii="Times New Roman" w:eastAsia="Calibri" w:hAnsi="Times New Roman" w:cs="Times New Roman"/>
                  <w:spacing w:val="-5"/>
                  <w:kern w:val="0"/>
                  <w:lang w:val="id"/>
                  <w14:ligatures w14:val="none"/>
                </w:rPr>
                <w:t>DB</w:t>
              </w:r>
            </w:moveFrom>
          </w:p>
        </w:tc>
      </w:tr>
      <w:tr w:rsidR="00CB71FB" w:rsidRPr="008F6775" w:rsidDel="002F21BC" w14:paraId="7D1D4BBB" w14:textId="7DD3B43A" w:rsidTr="00BB6CC6">
        <w:trPr>
          <w:trHeight w:val="537"/>
        </w:trPr>
        <w:tc>
          <w:tcPr>
            <w:tcW w:w="638" w:type="dxa"/>
          </w:tcPr>
          <w:p w14:paraId="5C412994" w14:textId="4D9A0847" w:rsidR="00CB71FB" w:rsidRPr="008F6775" w:rsidDel="002F21BC" w:rsidRDefault="00CB71FB" w:rsidP="00346688">
            <w:pPr>
              <w:widowControl w:val="0"/>
              <w:autoSpaceDE w:val="0"/>
              <w:autoSpaceDN w:val="0"/>
              <w:spacing w:before="133" w:after="0" w:line="360" w:lineRule="auto"/>
              <w:ind w:left="107"/>
              <w:rPr>
                <w:moveFrom w:id="980" w:author="Lingga Safitri" w:date="2025-07-01T17:00:00Z" w16du:dateUtc="2025-07-01T10:00:00Z"/>
                <w:rFonts w:ascii="Times New Roman" w:eastAsia="Calibri" w:hAnsi="Times New Roman" w:cs="Times New Roman"/>
                <w:kern w:val="0"/>
                <w:lang w:val="id"/>
                <w14:ligatures w14:val="none"/>
              </w:rPr>
            </w:pPr>
            <w:moveFrom w:id="981" w:author="Lingga Safitri" w:date="2025-07-01T17:00:00Z" w16du:dateUtc="2025-07-01T10:00:00Z">
              <w:r w:rsidRPr="008F6775" w:rsidDel="002F21BC">
                <w:rPr>
                  <w:rFonts w:ascii="Times New Roman" w:eastAsia="Calibri" w:hAnsi="Times New Roman" w:cs="Times New Roman"/>
                  <w:spacing w:val="-5"/>
                  <w:kern w:val="0"/>
                  <w:lang w:val="id"/>
                  <w14:ligatures w14:val="none"/>
                </w:rPr>
                <w:t>P4</w:t>
              </w:r>
            </w:moveFrom>
          </w:p>
        </w:tc>
        <w:tc>
          <w:tcPr>
            <w:tcW w:w="5703" w:type="dxa"/>
          </w:tcPr>
          <w:p w14:paraId="4AE4EA0F" w14:textId="407292C3" w:rsidR="00CB71FB" w:rsidRPr="008F6775" w:rsidDel="002F21BC" w:rsidRDefault="00CB71FB" w:rsidP="00346688">
            <w:pPr>
              <w:widowControl w:val="0"/>
              <w:autoSpaceDE w:val="0"/>
              <w:autoSpaceDN w:val="0"/>
              <w:spacing w:before="133" w:after="0" w:line="360" w:lineRule="auto"/>
              <w:ind w:left="108"/>
              <w:rPr>
                <w:moveFrom w:id="982" w:author="Lingga Safitri" w:date="2025-07-01T17:00:00Z" w16du:dateUtc="2025-07-01T10:00:00Z"/>
                <w:rFonts w:ascii="Times New Roman" w:eastAsia="Calibri" w:hAnsi="Times New Roman" w:cs="Times New Roman"/>
                <w:kern w:val="0"/>
                <w:lang w:val="id"/>
                <w14:ligatures w14:val="none"/>
              </w:rPr>
            </w:pPr>
            <w:moveFrom w:id="983" w:author="Lingga Safitri" w:date="2025-07-01T17:00:00Z" w16du:dateUtc="2025-07-01T10:00:00Z">
              <w:r w:rsidRPr="008F6775" w:rsidDel="002F21BC">
                <w:rPr>
                  <w:rFonts w:ascii="Times New Roman" w:eastAsia="Calibri" w:hAnsi="Times New Roman" w:cs="Times New Roman"/>
                  <w:kern w:val="0"/>
                  <w:lang w:val="id"/>
                  <w14:ligatures w14:val="none"/>
                </w:rPr>
                <w:t>1</w:t>
              </w:r>
              <w:r w:rsidRPr="008F6775" w:rsidDel="002F21BC">
                <w:rPr>
                  <w:rFonts w:ascii="Times New Roman" w:eastAsia="Calibri" w:hAnsi="Times New Roman" w:cs="Times New Roman"/>
                  <w:spacing w:val="-1"/>
                  <w:kern w:val="0"/>
                  <w:lang w:val="id"/>
                  <w14:ligatures w14:val="none"/>
                </w:rPr>
                <w:t xml:space="preserve"> </w:t>
              </w:r>
              <w:r w:rsidRPr="008F6775" w:rsidDel="002F21BC">
                <w:rPr>
                  <w:rFonts w:ascii="Times New Roman" w:eastAsia="Calibri" w:hAnsi="Times New Roman" w:cs="Times New Roman"/>
                  <w:kern w:val="0"/>
                  <w:lang w:val="id"/>
                  <w14:ligatures w14:val="none"/>
                </w:rPr>
                <w:t>→</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2 →</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3 →</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4 →</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5</w:t>
              </w:r>
              <w:r w:rsidRPr="008F6775" w:rsidDel="002F21BC">
                <w:rPr>
                  <w:rFonts w:ascii="Times New Roman" w:eastAsia="Calibri" w:hAnsi="Times New Roman" w:cs="Times New Roman"/>
                  <w:spacing w:val="-1"/>
                  <w:kern w:val="0"/>
                  <w:lang w:val="id"/>
                  <w14:ligatures w14:val="none"/>
                </w:rPr>
                <w:t xml:space="preserve"> </w:t>
              </w:r>
              <w:r w:rsidRPr="008F6775" w:rsidDel="002F21BC">
                <w:rPr>
                  <w:rFonts w:ascii="Times New Roman" w:eastAsia="Calibri" w:hAnsi="Times New Roman" w:cs="Times New Roman"/>
                  <w:kern w:val="0"/>
                  <w:lang w:val="id"/>
                  <w14:ligatures w14:val="none"/>
                </w:rPr>
                <w:t>(false)</w:t>
              </w:r>
              <w:r w:rsidRPr="008F6775" w:rsidDel="002F21BC">
                <w:rPr>
                  <w:rFonts w:ascii="Times New Roman" w:eastAsia="Calibri" w:hAnsi="Times New Roman" w:cs="Times New Roman"/>
                  <w:spacing w:val="-2"/>
                  <w:kern w:val="0"/>
                  <w:lang w:val="id"/>
                  <w14:ligatures w14:val="none"/>
                </w:rPr>
                <w:t xml:space="preserve"> </w:t>
              </w:r>
              <w:r w:rsidRPr="008F6775" w:rsidDel="002F21BC">
                <w:rPr>
                  <w:rFonts w:ascii="Times New Roman" w:eastAsia="Calibri" w:hAnsi="Times New Roman" w:cs="Times New Roman"/>
                  <w:kern w:val="0"/>
                  <w:lang w:val="id"/>
                  <w14:ligatures w14:val="none"/>
                </w:rPr>
                <w:t>→</w:t>
              </w:r>
              <w:r w:rsidRPr="008F6775" w:rsidDel="002F21BC">
                <w:rPr>
                  <w:rFonts w:ascii="Times New Roman" w:eastAsia="Calibri" w:hAnsi="Times New Roman" w:cs="Times New Roman"/>
                  <w:spacing w:val="-1"/>
                  <w:kern w:val="0"/>
                  <w:lang w:val="id"/>
                  <w14:ligatures w14:val="none"/>
                </w:rPr>
                <w:t xml:space="preserve"> </w:t>
              </w:r>
              <w:r w:rsidRPr="008F6775" w:rsidDel="002F21BC">
                <w:rPr>
                  <w:rFonts w:ascii="Times New Roman" w:eastAsia="Calibri" w:hAnsi="Times New Roman" w:cs="Times New Roman"/>
                  <w:kern w:val="0"/>
                  <w:lang w:val="id"/>
                  <w14:ligatures w14:val="none"/>
                </w:rPr>
                <w:t>9 →</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10</w:t>
              </w:r>
              <w:r w:rsidRPr="008F6775" w:rsidDel="002F21BC">
                <w:rPr>
                  <w:rFonts w:ascii="Times New Roman" w:eastAsia="Calibri" w:hAnsi="Times New Roman" w:cs="Times New Roman"/>
                  <w:spacing w:val="-2"/>
                  <w:kern w:val="0"/>
                  <w:lang w:val="id"/>
                  <w14:ligatures w14:val="none"/>
                </w:rPr>
                <w:t xml:space="preserve"> </w:t>
              </w:r>
              <w:r w:rsidRPr="008F6775" w:rsidDel="002F21BC">
                <w:rPr>
                  <w:rFonts w:ascii="Times New Roman" w:eastAsia="Calibri" w:hAnsi="Times New Roman" w:cs="Times New Roman"/>
                  <w:kern w:val="0"/>
                  <w:lang w:val="id"/>
                  <w14:ligatures w14:val="none"/>
                </w:rPr>
                <w:t>(true)</w:t>
              </w:r>
              <w:r w:rsidRPr="008F6775" w:rsidDel="002F21BC">
                <w:rPr>
                  <w:rFonts w:ascii="Times New Roman" w:eastAsia="Calibri" w:hAnsi="Times New Roman" w:cs="Times New Roman"/>
                  <w:spacing w:val="-1"/>
                  <w:kern w:val="0"/>
                  <w:lang w:val="id"/>
                  <w14:ligatures w14:val="none"/>
                </w:rPr>
                <w:t xml:space="preserve"> </w:t>
              </w:r>
              <w:r w:rsidRPr="008F6775" w:rsidDel="002F21BC">
                <w:rPr>
                  <w:rFonts w:ascii="Times New Roman" w:eastAsia="Calibri" w:hAnsi="Times New Roman" w:cs="Times New Roman"/>
                  <w:kern w:val="0"/>
                  <w:lang w:val="id"/>
                  <w14:ligatures w14:val="none"/>
                </w:rPr>
                <w:t>→</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11</w:t>
              </w:r>
              <w:r w:rsidRPr="008F6775" w:rsidDel="002F21BC">
                <w:rPr>
                  <w:rFonts w:ascii="Times New Roman" w:eastAsia="Calibri" w:hAnsi="Times New Roman" w:cs="Times New Roman"/>
                  <w:spacing w:val="-3"/>
                  <w:kern w:val="0"/>
                  <w:lang w:val="id"/>
                  <w14:ligatures w14:val="none"/>
                </w:rPr>
                <w:t xml:space="preserve"> </w:t>
              </w:r>
              <w:r w:rsidRPr="008F6775" w:rsidDel="002F21BC">
                <w:rPr>
                  <w:rFonts w:ascii="Times New Roman" w:eastAsia="Calibri" w:hAnsi="Times New Roman" w:cs="Times New Roman"/>
                  <w:kern w:val="0"/>
                  <w:lang w:val="id"/>
                  <w14:ligatures w14:val="none"/>
                </w:rPr>
                <w:t xml:space="preserve">→ </w:t>
              </w:r>
              <w:r w:rsidRPr="008F6775" w:rsidDel="002F21BC">
                <w:rPr>
                  <w:rFonts w:ascii="Times New Roman" w:eastAsia="Calibri" w:hAnsi="Times New Roman" w:cs="Times New Roman"/>
                  <w:spacing w:val="-5"/>
                  <w:kern w:val="0"/>
                  <w:lang w:val="id"/>
                  <w14:ligatures w14:val="none"/>
                </w:rPr>
                <w:t>12</w:t>
              </w:r>
            </w:moveFrom>
          </w:p>
        </w:tc>
        <w:tc>
          <w:tcPr>
            <w:tcW w:w="2977" w:type="dxa"/>
          </w:tcPr>
          <w:p w14:paraId="4AF40C61" w14:textId="35AEDE58" w:rsidR="00CB71FB" w:rsidRPr="008F6775" w:rsidDel="002F21BC" w:rsidRDefault="00CB71FB" w:rsidP="00346688">
            <w:pPr>
              <w:widowControl w:val="0"/>
              <w:autoSpaceDE w:val="0"/>
              <w:autoSpaceDN w:val="0"/>
              <w:spacing w:after="0" w:line="360" w:lineRule="auto"/>
              <w:ind w:left="108"/>
              <w:rPr>
                <w:moveFrom w:id="984" w:author="Lingga Safitri" w:date="2025-07-01T17:00:00Z" w16du:dateUtc="2025-07-01T10:00:00Z"/>
                <w:rFonts w:ascii="Times New Roman" w:eastAsia="Calibri" w:hAnsi="Times New Roman" w:cs="Times New Roman"/>
                <w:kern w:val="0"/>
                <w:lang w:val="id"/>
                <w14:ligatures w14:val="none"/>
              </w:rPr>
            </w:pPr>
            <w:moveFrom w:id="985" w:author="Lingga Safitri" w:date="2025-07-01T17:00:00Z" w16du:dateUtc="2025-07-01T10:00:00Z">
              <w:r w:rsidRPr="008F6775" w:rsidDel="002F21BC">
                <w:rPr>
                  <w:rFonts w:ascii="Times New Roman" w:eastAsia="Calibri" w:hAnsi="Times New Roman" w:cs="Times New Roman"/>
                  <w:kern w:val="0"/>
                  <w:lang w:val="id"/>
                  <w14:ligatures w14:val="none"/>
                </w:rPr>
                <w:t>Terjadi</w:t>
              </w:r>
              <w:r w:rsidRPr="008F6775" w:rsidDel="002F21BC">
                <w:rPr>
                  <w:rFonts w:ascii="Times New Roman" w:eastAsia="Calibri" w:hAnsi="Times New Roman" w:cs="Times New Roman"/>
                  <w:spacing w:val="-5"/>
                  <w:kern w:val="0"/>
                  <w:lang w:val="id"/>
                  <w14:ligatures w14:val="none"/>
                </w:rPr>
                <w:t xml:space="preserve"> </w:t>
              </w:r>
              <w:r w:rsidRPr="008F6775" w:rsidDel="002F21BC">
                <w:rPr>
                  <w:rFonts w:ascii="Times New Roman" w:eastAsia="Calibri" w:hAnsi="Times New Roman" w:cs="Times New Roman"/>
                  <w:kern w:val="0"/>
                  <w:lang w:val="id"/>
                  <w14:ligatures w14:val="none"/>
                </w:rPr>
                <w:t>error</w:t>
              </w:r>
              <w:r w:rsidRPr="008F6775" w:rsidDel="002F21BC">
                <w:rPr>
                  <w:rFonts w:ascii="Times New Roman" w:eastAsia="Calibri" w:hAnsi="Times New Roman" w:cs="Times New Roman"/>
                  <w:spacing w:val="-4"/>
                  <w:kern w:val="0"/>
                  <w:lang w:val="id"/>
                  <w14:ligatures w14:val="none"/>
                </w:rPr>
                <w:t xml:space="preserve"> </w:t>
              </w:r>
              <w:r w:rsidRPr="008F6775" w:rsidDel="002F21BC">
                <w:rPr>
                  <w:rFonts w:ascii="Times New Roman" w:eastAsia="Calibri" w:hAnsi="Times New Roman" w:cs="Times New Roman"/>
                  <w:kern w:val="0"/>
                  <w:lang w:val="id"/>
                  <w14:ligatures w14:val="none"/>
                </w:rPr>
                <w:t>saat</w:t>
              </w:r>
              <w:r w:rsidRPr="008F6775" w:rsidDel="002F21BC">
                <w:rPr>
                  <w:rFonts w:ascii="Times New Roman" w:eastAsia="Calibri" w:hAnsi="Times New Roman" w:cs="Times New Roman"/>
                  <w:spacing w:val="-2"/>
                  <w:kern w:val="0"/>
                  <w:lang w:val="id"/>
                  <w14:ligatures w14:val="none"/>
                </w:rPr>
                <w:t xml:space="preserve"> </w:t>
              </w:r>
              <w:r w:rsidRPr="008F6775" w:rsidDel="002F21BC">
                <w:rPr>
                  <w:rFonts w:ascii="Times New Roman" w:eastAsia="Calibri" w:hAnsi="Times New Roman" w:cs="Times New Roman"/>
                  <w:spacing w:val="-4"/>
                  <w:kern w:val="0"/>
                  <w:lang w:val="id"/>
                  <w14:ligatures w14:val="none"/>
                </w:rPr>
                <w:t>query</w:t>
              </w:r>
            </w:moveFrom>
          </w:p>
          <w:p w14:paraId="0F8BB14B" w14:textId="3299B057" w:rsidR="00CB71FB" w:rsidRPr="008F6775" w:rsidDel="002F21BC" w:rsidRDefault="00CB71FB">
            <w:pPr>
              <w:keepNext/>
              <w:widowControl w:val="0"/>
              <w:autoSpaceDE w:val="0"/>
              <w:autoSpaceDN w:val="0"/>
              <w:spacing w:after="0" w:line="360" w:lineRule="auto"/>
              <w:ind w:left="108"/>
              <w:rPr>
                <w:moveFrom w:id="986" w:author="Lingga Safitri" w:date="2025-07-01T17:00:00Z" w16du:dateUtc="2025-07-01T10:00:00Z"/>
                <w:rFonts w:ascii="Times New Roman" w:eastAsia="Calibri" w:hAnsi="Times New Roman" w:cs="Times New Roman"/>
                <w:kern w:val="0"/>
                <w:lang w:val="id"/>
                <w14:ligatures w14:val="none"/>
              </w:rPr>
              <w:pPrChange w:id="987" w:author="Lingga Safitri" w:date="2025-07-01T17:00:00Z" w16du:dateUtc="2025-07-01T10:00:00Z">
                <w:pPr>
                  <w:widowControl w:val="0"/>
                  <w:autoSpaceDE w:val="0"/>
                  <w:autoSpaceDN w:val="0"/>
                  <w:spacing w:after="0" w:line="360" w:lineRule="auto"/>
                  <w:ind w:left="108"/>
                </w:pPr>
              </w:pPrChange>
            </w:pPr>
            <w:moveFrom w:id="988" w:author="Lingga Safitri" w:date="2025-07-01T17:00:00Z" w16du:dateUtc="2025-07-01T10:00:00Z">
              <w:r w:rsidRPr="008F6775" w:rsidDel="002F21BC">
                <w:rPr>
                  <w:rFonts w:ascii="Times New Roman" w:eastAsia="Calibri" w:hAnsi="Times New Roman" w:cs="Times New Roman"/>
                  <w:spacing w:val="-5"/>
                  <w:kern w:val="0"/>
                  <w:lang w:val="id"/>
                  <w14:ligatures w14:val="none"/>
                </w:rPr>
                <w:t>DB</w:t>
              </w:r>
            </w:moveFrom>
          </w:p>
        </w:tc>
      </w:tr>
    </w:tbl>
    <w:p w14:paraId="547BEC67" w14:textId="01EA49A6" w:rsidR="00CB71FB" w:rsidRPr="008F6775" w:rsidRDefault="002F21BC">
      <w:pPr>
        <w:pStyle w:val="Caption"/>
        <w:jc w:val="center"/>
        <w:rPr>
          <w:ins w:id="989" w:author="Lingga Safitri" w:date="2025-07-01T17:00:00Z" w16du:dateUtc="2025-07-01T10:00:00Z"/>
          <w:color w:val="auto"/>
          <w:rPrChange w:id="990" w:author="Lingga Safitri" w:date="2025-07-01T17:21:00Z" w16du:dateUtc="2025-07-01T10:21:00Z">
            <w:rPr>
              <w:ins w:id="991" w:author="Lingga Safitri" w:date="2025-07-01T17:00:00Z" w16du:dateUtc="2025-07-01T10:00:00Z"/>
            </w:rPr>
          </w:rPrChange>
        </w:rPr>
        <w:pPrChange w:id="992" w:author="Lingga Safitri" w:date="2025-07-01T17:00:00Z" w16du:dateUtc="2025-07-01T10:00:00Z">
          <w:pPr>
            <w:pStyle w:val="Caption"/>
          </w:pPr>
        </w:pPrChange>
      </w:pPr>
      <w:bookmarkStart w:id="993" w:name="_Toc202282798"/>
      <w:bookmarkEnd w:id="947"/>
      <w:moveFromRangeEnd w:id="948"/>
      <w:ins w:id="994" w:author="Lingga Safitri" w:date="2025-07-01T17:00:00Z" w16du:dateUtc="2025-07-01T10:00:00Z">
        <w:r w:rsidRPr="008F6775">
          <w:rPr>
            <w:color w:val="auto"/>
            <w:rPrChange w:id="995" w:author="Lingga Safitri" w:date="2025-07-01T17:21:00Z" w16du:dateUtc="2025-07-01T10:21:00Z">
              <w:rPr/>
            </w:rPrChange>
          </w:rPr>
          <w:t xml:space="preserve">Tabel 4 </w:t>
        </w:r>
        <w:r w:rsidRPr="008F6775">
          <w:rPr>
            <w:color w:val="auto"/>
            <w:rPrChange w:id="996" w:author="Lingga Safitri" w:date="2025-07-01T17:21:00Z" w16du:dateUtc="2025-07-01T10:21:00Z">
              <w:rPr/>
            </w:rPrChange>
          </w:rPr>
          <w:fldChar w:fldCharType="begin"/>
        </w:r>
        <w:r w:rsidRPr="008F6775">
          <w:rPr>
            <w:color w:val="auto"/>
            <w:rPrChange w:id="997" w:author="Lingga Safitri" w:date="2025-07-01T17:21:00Z" w16du:dateUtc="2025-07-01T10:21:00Z">
              <w:rPr/>
            </w:rPrChange>
          </w:rPr>
          <w:instrText xml:space="preserve"> SEQ Tabel_4 \* ARABIC </w:instrText>
        </w:r>
      </w:ins>
      <w:r w:rsidRPr="008F6775">
        <w:rPr>
          <w:color w:val="auto"/>
          <w:rPrChange w:id="998" w:author="Lingga Safitri" w:date="2025-07-01T17:21:00Z" w16du:dateUtc="2025-07-01T10:21:00Z">
            <w:rPr/>
          </w:rPrChange>
        </w:rPr>
        <w:fldChar w:fldCharType="separate"/>
      </w:r>
      <w:r w:rsidR="00461B03">
        <w:rPr>
          <w:noProof/>
          <w:color w:val="auto"/>
        </w:rPr>
        <w:t>2</w:t>
      </w:r>
      <w:ins w:id="999" w:author="Lingga Safitri" w:date="2025-07-01T17:00:00Z" w16du:dateUtc="2025-07-01T10:00:00Z">
        <w:r w:rsidRPr="008F6775">
          <w:rPr>
            <w:color w:val="auto"/>
            <w:rPrChange w:id="1000" w:author="Lingga Safitri" w:date="2025-07-01T17:21:00Z" w16du:dateUtc="2025-07-01T10:21:00Z">
              <w:rPr/>
            </w:rPrChange>
          </w:rPr>
          <w:fldChar w:fldCharType="end"/>
        </w:r>
        <w:r w:rsidRPr="008F6775">
          <w:rPr>
            <w:color w:val="auto"/>
            <w:rPrChange w:id="1001" w:author="Lingga Safitri" w:date="2025-07-01T17:21:00Z" w16du:dateUtc="2025-07-01T10:21:00Z">
              <w:rPr/>
            </w:rPrChange>
          </w:rPr>
          <w:t xml:space="preserve"> baris yang dilewati</w:t>
        </w:r>
        <w:bookmarkEnd w:id="993"/>
      </w:ins>
    </w:p>
    <w:tbl>
      <w:tblPr>
        <w:tblW w:w="9318"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8"/>
        <w:gridCol w:w="5703"/>
        <w:gridCol w:w="2977"/>
      </w:tblGrid>
      <w:tr w:rsidR="00DE0EFF" w:rsidRPr="008F6775" w14:paraId="78FD93FD" w14:textId="77777777" w:rsidTr="00C54123">
        <w:trPr>
          <w:trHeight w:val="537"/>
        </w:trPr>
        <w:tc>
          <w:tcPr>
            <w:tcW w:w="638" w:type="dxa"/>
          </w:tcPr>
          <w:p w14:paraId="467826BC" w14:textId="77777777" w:rsidR="00DE0EFF" w:rsidRPr="008F6775" w:rsidRDefault="00DE0EFF" w:rsidP="00C54123">
            <w:pPr>
              <w:widowControl w:val="0"/>
              <w:autoSpaceDE w:val="0"/>
              <w:autoSpaceDN w:val="0"/>
              <w:spacing w:after="0" w:line="360" w:lineRule="auto"/>
              <w:ind w:left="8"/>
              <w:jc w:val="center"/>
              <w:rPr>
                <w:moveTo w:id="1002" w:author="Lingga Safitri" w:date="2025-07-01T17:00:00Z" w16du:dateUtc="2025-07-01T10:00:00Z"/>
                <w:rFonts w:ascii="Times New Roman" w:eastAsia="Calibri" w:hAnsi="Times New Roman" w:cs="Times New Roman"/>
                <w:b/>
                <w:kern w:val="0"/>
                <w:lang w:val="id"/>
                <w14:ligatures w14:val="none"/>
              </w:rPr>
            </w:pPr>
            <w:moveToRangeStart w:id="1003" w:author="Lingga Safitri" w:date="2025-07-01T17:00:00Z" w:name="move202281642"/>
            <w:moveTo w:id="1004" w:author="Lingga Safitri" w:date="2025-07-01T17:00:00Z" w16du:dateUtc="2025-07-01T10:00:00Z">
              <w:r w:rsidRPr="008F6775">
                <w:rPr>
                  <w:rFonts w:ascii="Times New Roman" w:eastAsia="Calibri" w:hAnsi="Times New Roman" w:cs="Times New Roman"/>
                  <w:b/>
                  <w:spacing w:val="-4"/>
                  <w:kern w:val="0"/>
                  <w:lang w:val="id"/>
                  <w14:ligatures w14:val="none"/>
                </w:rPr>
                <w:t>Path</w:t>
              </w:r>
            </w:moveTo>
          </w:p>
          <w:p w14:paraId="0A72D869" w14:textId="77777777" w:rsidR="00DE0EFF" w:rsidRPr="008F6775" w:rsidRDefault="00DE0EFF" w:rsidP="00C54123">
            <w:pPr>
              <w:widowControl w:val="0"/>
              <w:autoSpaceDE w:val="0"/>
              <w:autoSpaceDN w:val="0"/>
              <w:spacing w:after="0" w:line="360" w:lineRule="auto"/>
              <w:ind w:left="8"/>
              <w:jc w:val="center"/>
              <w:rPr>
                <w:moveTo w:id="1005" w:author="Lingga Safitri" w:date="2025-07-01T17:00:00Z" w16du:dateUtc="2025-07-01T10:00:00Z"/>
                <w:rFonts w:ascii="Times New Roman" w:eastAsia="Calibri" w:hAnsi="Times New Roman" w:cs="Times New Roman"/>
                <w:b/>
                <w:kern w:val="0"/>
                <w:lang w:val="id"/>
                <w14:ligatures w14:val="none"/>
              </w:rPr>
            </w:pPr>
            <w:moveTo w:id="1006" w:author="Lingga Safitri" w:date="2025-07-01T17:00:00Z" w16du:dateUtc="2025-07-01T10:00:00Z">
              <w:r w:rsidRPr="008F6775">
                <w:rPr>
                  <w:rFonts w:ascii="Times New Roman" w:eastAsia="Calibri" w:hAnsi="Times New Roman" w:cs="Times New Roman"/>
                  <w:b/>
                  <w:spacing w:val="-5"/>
                  <w:kern w:val="0"/>
                  <w:lang w:val="id"/>
                  <w14:ligatures w14:val="none"/>
                </w:rPr>
                <w:t>ID</w:t>
              </w:r>
            </w:moveTo>
          </w:p>
        </w:tc>
        <w:tc>
          <w:tcPr>
            <w:tcW w:w="5703" w:type="dxa"/>
          </w:tcPr>
          <w:p w14:paraId="72E4ED03" w14:textId="77777777" w:rsidR="00DE0EFF" w:rsidRPr="008F6775" w:rsidRDefault="00DE0EFF" w:rsidP="00C54123">
            <w:pPr>
              <w:widowControl w:val="0"/>
              <w:autoSpaceDE w:val="0"/>
              <w:autoSpaceDN w:val="0"/>
              <w:spacing w:before="133" w:after="0" w:line="360" w:lineRule="auto"/>
              <w:ind w:left="7"/>
              <w:jc w:val="center"/>
              <w:rPr>
                <w:moveTo w:id="1007" w:author="Lingga Safitri" w:date="2025-07-01T17:00:00Z" w16du:dateUtc="2025-07-01T10:00:00Z"/>
                <w:rFonts w:ascii="Times New Roman" w:eastAsia="Calibri" w:hAnsi="Times New Roman" w:cs="Times New Roman"/>
                <w:b/>
                <w:kern w:val="0"/>
                <w:lang w:val="id"/>
                <w14:ligatures w14:val="none"/>
              </w:rPr>
            </w:pPr>
            <w:moveTo w:id="1008" w:author="Lingga Safitri" w:date="2025-07-01T17:00:00Z" w16du:dateUtc="2025-07-01T10:00:00Z">
              <w:r w:rsidRPr="008F6775">
                <w:rPr>
                  <w:rFonts w:ascii="Times New Roman" w:eastAsia="Calibri" w:hAnsi="Times New Roman" w:cs="Times New Roman"/>
                  <w:b/>
                  <w:kern w:val="0"/>
                  <w:lang w:val="id"/>
                  <w14:ligatures w14:val="none"/>
                </w:rPr>
                <w:t>Baris</w:t>
              </w:r>
              <w:r w:rsidRPr="008F6775">
                <w:rPr>
                  <w:rFonts w:ascii="Times New Roman" w:eastAsia="Calibri" w:hAnsi="Times New Roman" w:cs="Times New Roman"/>
                  <w:b/>
                  <w:spacing w:val="-6"/>
                  <w:kern w:val="0"/>
                  <w:lang w:val="id"/>
                  <w14:ligatures w14:val="none"/>
                </w:rPr>
                <w:t xml:space="preserve"> </w:t>
              </w:r>
              <w:r w:rsidRPr="008F6775">
                <w:rPr>
                  <w:rFonts w:ascii="Times New Roman" w:eastAsia="Calibri" w:hAnsi="Times New Roman" w:cs="Times New Roman"/>
                  <w:b/>
                  <w:kern w:val="0"/>
                  <w:lang w:val="id"/>
                  <w14:ligatures w14:val="none"/>
                </w:rPr>
                <w:t>yang</w:t>
              </w:r>
              <w:r w:rsidRPr="008F6775">
                <w:rPr>
                  <w:rFonts w:ascii="Times New Roman" w:eastAsia="Calibri" w:hAnsi="Times New Roman" w:cs="Times New Roman"/>
                  <w:b/>
                  <w:spacing w:val="-3"/>
                  <w:kern w:val="0"/>
                  <w:lang w:val="id"/>
                  <w14:ligatures w14:val="none"/>
                </w:rPr>
                <w:t xml:space="preserve"> </w:t>
              </w:r>
              <w:r w:rsidRPr="008F6775">
                <w:rPr>
                  <w:rFonts w:ascii="Times New Roman" w:eastAsia="Calibri" w:hAnsi="Times New Roman" w:cs="Times New Roman"/>
                  <w:b/>
                  <w:spacing w:val="-2"/>
                  <w:kern w:val="0"/>
                  <w:lang w:val="id"/>
                  <w14:ligatures w14:val="none"/>
                </w:rPr>
                <w:t>Dilewati</w:t>
              </w:r>
            </w:moveTo>
          </w:p>
        </w:tc>
        <w:tc>
          <w:tcPr>
            <w:tcW w:w="2977" w:type="dxa"/>
          </w:tcPr>
          <w:p w14:paraId="5365871F" w14:textId="77777777" w:rsidR="00DE0EFF" w:rsidRPr="008F6775" w:rsidRDefault="00DE0EFF" w:rsidP="00C54123">
            <w:pPr>
              <w:widowControl w:val="0"/>
              <w:autoSpaceDE w:val="0"/>
              <w:autoSpaceDN w:val="0"/>
              <w:spacing w:before="133" w:after="0" w:line="360" w:lineRule="auto"/>
              <w:ind w:left="691"/>
              <w:rPr>
                <w:moveTo w:id="1009" w:author="Lingga Safitri" w:date="2025-07-01T17:00:00Z" w16du:dateUtc="2025-07-01T10:00:00Z"/>
                <w:rFonts w:ascii="Times New Roman" w:eastAsia="Calibri" w:hAnsi="Times New Roman" w:cs="Times New Roman"/>
                <w:b/>
                <w:kern w:val="0"/>
                <w:lang w:val="id"/>
                <w14:ligatures w14:val="none"/>
              </w:rPr>
            </w:pPr>
            <w:moveTo w:id="1010" w:author="Lingga Safitri" w:date="2025-07-01T17:00:00Z" w16du:dateUtc="2025-07-01T10:00:00Z">
              <w:r w:rsidRPr="008F6775">
                <w:rPr>
                  <w:rFonts w:ascii="Times New Roman" w:eastAsia="Calibri" w:hAnsi="Times New Roman" w:cs="Times New Roman"/>
                  <w:b/>
                  <w:spacing w:val="-2"/>
                  <w:kern w:val="0"/>
                  <w:lang w:val="id"/>
                  <w14:ligatures w14:val="none"/>
                </w:rPr>
                <w:t>Keterangan</w:t>
              </w:r>
            </w:moveTo>
          </w:p>
        </w:tc>
      </w:tr>
      <w:tr w:rsidR="00DE0EFF" w:rsidRPr="008F6775" w14:paraId="719E648F" w14:textId="77777777" w:rsidTr="00C54123">
        <w:trPr>
          <w:trHeight w:val="299"/>
        </w:trPr>
        <w:tc>
          <w:tcPr>
            <w:tcW w:w="638" w:type="dxa"/>
          </w:tcPr>
          <w:p w14:paraId="3323480C" w14:textId="77777777" w:rsidR="00DE0EFF" w:rsidRPr="008F6775" w:rsidRDefault="00DE0EFF" w:rsidP="00C54123">
            <w:pPr>
              <w:widowControl w:val="0"/>
              <w:autoSpaceDE w:val="0"/>
              <w:autoSpaceDN w:val="0"/>
              <w:spacing w:before="16" w:after="0" w:line="360" w:lineRule="auto"/>
              <w:ind w:left="107"/>
              <w:rPr>
                <w:moveTo w:id="1011" w:author="Lingga Safitri" w:date="2025-07-01T17:00:00Z" w16du:dateUtc="2025-07-01T10:00:00Z"/>
                <w:rFonts w:ascii="Times New Roman" w:eastAsia="Calibri" w:hAnsi="Times New Roman" w:cs="Times New Roman"/>
                <w:kern w:val="0"/>
                <w:lang w:val="id"/>
                <w14:ligatures w14:val="none"/>
              </w:rPr>
            </w:pPr>
            <w:moveTo w:id="1012" w:author="Lingga Safitri" w:date="2025-07-01T17:00:00Z" w16du:dateUtc="2025-07-01T10:00:00Z">
              <w:r w:rsidRPr="008F6775">
                <w:rPr>
                  <w:rFonts w:ascii="Times New Roman" w:eastAsia="Calibri" w:hAnsi="Times New Roman" w:cs="Times New Roman"/>
                  <w:spacing w:val="-5"/>
                  <w:kern w:val="0"/>
                  <w:lang w:val="id"/>
                  <w14:ligatures w14:val="none"/>
                </w:rPr>
                <w:t>P1</w:t>
              </w:r>
            </w:moveTo>
          </w:p>
        </w:tc>
        <w:tc>
          <w:tcPr>
            <w:tcW w:w="5703" w:type="dxa"/>
          </w:tcPr>
          <w:p w14:paraId="6B8FC701" w14:textId="77777777" w:rsidR="00DE0EFF" w:rsidRPr="008F6775" w:rsidRDefault="00DE0EFF" w:rsidP="00C54123">
            <w:pPr>
              <w:widowControl w:val="0"/>
              <w:autoSpaceDE w:val="0"/>
              <w:autoSpaceDN w:val="0"/>
              <w:spacing w:before="16" w:after="0" w:line="360" w:lineRule="auto"/>
              <w:ind w:left="108"/>
              <w:rPr>
                <w:moveTo w:id="1013" w:author="Lingga Safitri" w:date="2025-07-01T17:00:00Z" w16du:dateUtc="2025-07-01T10:00:00Z"/>
                <w:rFonts w:ascii="Times New Roman" w:eastAsia="Calibri" w:hAnsi="Times New Roman" w:cs="Times New Roman"/>
                <w:kern w:val="0"/>
                <w:lang w:val="id"/>
                <w14:ligatures w14:val="none"/>
              </w:rPr>
            </w:pPr>
            <w:moveTo w:id="1014" w:author="Lingga Safitri" w:date="2025-07-01T17:00:00Z" w16du:dateUtc="2025-07-01T10:00:00Z">
              <w:r w:rsidRPr="008F6775">
                <w:rPr>
                  <w:rFonts w:ascii="Times New Roman" w:eastAsia="Calibri" w:hAnsi="Times New Roman" w:cs="Times New Roman"/>
                  <w:kern w:val="0"/>
                  <w:lang w:val="id"/>
                  <w14:ligatures w14:val="none"/>
                </w:rPr>
                <w:t>1 →</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2 →</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3 →</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4 →</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5 →</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6 →</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spacing w:val="-10"/>
                  <w:kern w:val="0"/>
                  <w:lang w:val="id"/>
                  <w14:ligatures w14:val="none"/>
                </w:rPr>
                <w:t>7</w:t>
              </w:r>
            </w:moveTo>
          </w:p>
        </w:tc>
        <w:tc>
          <w:tcPr>
            <w:tcW w:w="2977" w:type="dxa"/>
          </w:tcPr>
          <w:p w14:paraId="05D2589E" w14:textId="77777777" w:rsidR="00DE0EFF" w:rsidRPr="008F6775" w:rsidRDefault="00DE0EFF" w:rsidP="00C54123">
            <w:pPr>
              <w:widowControl w:val="0"/>
              <w:autoSpaceDE w:val="0"/>
              <w:autoSpaceDN w:val="0"/>
              <w:spacing w:before="16" w:after="0" w:line="360" w:lineRule="auto"/>
              <w:ind w:left="108"/>
              <w:rPr>
                <w:moveTo w:id="1015" w:author="Lingga Safitri" w:date="2025-07-01T17:00:00Z" w16du:dateUtc="2025-07-01T10:00:00Z"/>
                <w:rFonts w:ascii="Times New Roman" w:eastAsia="Calibri" w:hAnsi="Times New Roman" w:cs="Times New Roman"/>
                <w:kern w:val="0"/>
                <w:lang w:val="id"/>
                <w14:ligatures w14:val="none"/>
              </w:rPr>
            </w:pPr>
            <w:moveTo w:id="1016" w:author="Lingga Safitri" w:date="2025-07-01T17:00:00Z" w16du:dateUtc="2025-07-01T10:00:00Z">
              <w:r w:rsidRPr="008F6775">
                <w:rPr>
                  <w:rFonts w:ascii="Times New Roman" w:eastAsia="Calibri" w:hAnsi="Times New Roman" w:cs="Times New Roman"/>
                  <w:kern w:val="0"/>
                  <w:lang w:val="id"/>
                  <w14:ligatures w14:val="none"/>
                </w:rPr>
                <w:t>Admin</w:t>
              </w:r>
              <w:r w:rsidRPr="008F6775">
                <w:rPr>
                  <w:rFonts w:ascii="Times New Roman" w:eastAsia="Calibri" w:hAnsi="Times New Roman" w:cs="Times New Roman"/>
                  <w:spacing w:val="-5"/>
                  <w:kern w:val="0"/>
                  <w:lang w:val="id"/>
                  <w14:ligatures w14:val="none"/>
                </w:rPr>
                <w:t xml:space="preserve"> </w:t>
              </w:r>
              <w:r w:rsidRPr="008F6775">
                <w:rPr>
                  <w:rFonts w:ascii="Times New Roman" w:eastAsia="Calibri" w:hAnsi="Times New Roman" w:cs="Times New Roman"/>
                  <w:kern w:val="0"/>
                  <w:lang w:val="id"/>
                  <w14:ligatures w14:val="none"/>
                </w:rPr>
                <w:t>login</w:t>
              </w:r>
              <w:r w:rsidRPr="008F6775">
                <w:rPr>
                  <w:rFonts w:ascii="Times New Roman" w:eastAsia="Calibri" w:hAnsi="Times New Roman" w:cs="Times New Roman"/>
                  <w:spacing w:val="-5"/>
                  <w:kern w:val="0"/>
                  <w:lang w:val="id"/>
                  <w14:ligatures w14:val="none"/>
                </w:rPr>
                <w:t xml:space="preserve"> </w:t>
              </w:r>
              <w:r w:rsidRPr="008F6775">
                <w:rPr>
                  <w:rFonts w:ascii="Times New Roman" w:eastAsia="Calibri" w:hAnsi="Times New Roman" w:cs="Times New Roman"/>
                  <w:spacing w:val="-2"/>
                  <w:kern w:val="0"/>
                  <w:lang w:val="id"/>
                  <w14:ligatures w14:val="none"/>
                </w:rPr>
                <w:t>sukses</w:t>
              </w:r>
            </w:moveTo>
          </w:p>
        </w:tc>
      </w:tr>
      <w:tr w:rsidR="00DE0EFF" w:rsidRPr="008F6775" w14:paraId="26C67CF5" w14:textId="77777777" w:rsidTr="00C54123">
        <w:trPr>
          <w:trHeight w:val="537"/>
        </w:trPr>
        <w:tc>
          <w:tcPr>
            <w:tcW w:w="638" w:type="dxa"/>
          </w:tcPr>
          <w:p w14:paraId="6484C6DF" w14:textId="77777777" w:rsidR="00DE0EFF" w:rsidRPr="008F6775" w:rsidRDefault="00DE0EFF" w:rsidP="00C54123">
            <w:pPr>
              <w:widowControl w:val="0"/>
              <w:autoSpaceDE w:val="0"/>
              <w:autoSpaceDN w:val="0"/>
              <w:spacing w:before="133" w:after="0" w:line="360" w:lineRule="auto"/>
              <w:ind w:left="107"/>
              <w:rPr>
                <w:moveTo w:id="1017" w:author="Lingga Safitri" w:date="2025-07-01T17:00:00Z" w16du:dateUtc="2025-07-01T10:00:00Z"/>
                <w:rFonts w:ascii="Times New Roman" w:eastAsia="Calibri" w:hAnsi="Times New Roman" w:cs="Times New Roman"/>
                <w:kern w:val="0"/>
                <w:lang w:val="id"/>
                <w14:ligatures w14:val="none"/>
              </w:rPr>
            </w:pPr>
            <w:moveTo w:id="1018" w:author="Lingga Safitri" w:date="2025-07-01T17:00:00Z" w16du:dateUtc="2025-07-01T10:00:00Z">
              <w:r w:rsidRPr="008F6775">
                <w:rPr>
                  <w:rFonts w:ascii="Times New Roman" w:eastAsia="Calibri" w:hAnsi="Times New Roman" w:cs="Times New Roman"/>
                  <w:spacing w:val="-5"/>
                  <w:kern w:val="0"/>
                  <w:lang w:val="id"/>
                  <w14:ligatures w14:val="none"/>
                </w:rPr>
                <w:t>P2</w:t>
              </w:r>
            </w:moveTo>
          </w:p>
        </w:tc>
        <w:tc>
          <w:tcPr>
            <w:tcW w:w="5703" w:type="dxa"/>
          </w:tcPr>
          <w:p w14:paraId="54CE3BD7" w14:textId="77777777" w:rsidR="00DE0EFF" w:rsidRPr="008F6775" w:rsidRDefault="00DE0EFF" w:rsidP="00C54123">
            <w:pPr>
              <w:widowControl w:val="0"/>
              <w:autoSpaceDE w:val="0"/>
              <w:autoSpaceDN w:val="0"/>
              <w:spacing w:after="0" w:line="360" w:lineRule="auto"/>
              <w:ind w:left="108"/>
              <w:rPr>
                <w:moveTo w:id="1019" w:author="Lingga Safitri" w:date="2025-07-01T17:00:00Z" w16du:dateUtc="2025-07-01T10:00:00Z"/>
                <w:rFonts w:ascii="Times New Roman" w:eastAsia="Calibri" w:hAnsi="Times New Roman" w:cs="Times New Roman"/>
                <w:kern w:val="0"/>
                <w:lang w:val="id"/>
                <w14:ligatures w14:val="none"/>
              </w:rPr>
            </w:pPr>
            <w:moveTo w:id="1020" w:author="Lingga Safitri" w:date="2025-07-01T17:00:00Z" w16du:dateUtc="2025-07-01T10:00:00Z">
              <w:r w:rsidRPr="008F6775">
                <w:rPr>
                  <w:rFonts w:ascii="Times New Roman" w:eastAsia="Calibri" w:hAnsi="Times New Roman" w:cs="Times New Roman"/>
                  <w:kern w:val="0"/>
                  <w:lang w:val="id"/>
                  <w14:ligatures w14:val="none"/>
                </w:rPr>
                <w:t>1</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2</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3</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4</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5</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(false)</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9</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10</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(false) →</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14</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(true)</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15</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 xml:space="preserve">→ </w:t>
              </w:r>
              <w:r w:rsidRPr="008F6775">
                <w:rPr>
                  <w:rFonts w:ascii="Times New Roman" w:eastAsia="Calibri" w:hAnsi="Times New Roman" w:cs="Times New Roman"/>
                  <w:spacing w:val="-5"/>
                  <w:kern w:val="0"/>
                  <w:lang w:val="id"/>
                  <w14:ligatures w14:val="none"/>
                </w:rPr>
                <w:t>16</w:t>
              </w:r>
            </w:moveTo>
          </w:p>
          <w:p w14:paraId="06DA975A" w14:textId="77777777" w:rsidR="00DE0EFF" w:rsidRPr="008F6775" w:rsidRDefault="00DE0EFF" w:rsidP="00C54123">
            <w:pPr>
              <w:widowControl w:val="0"/>
              <w:autoSpaceDE w:val="0"/>
              <w:autoSpaceDN w:val="0"/>
              <w:spacing w:after="0" w:line="360" w:lineRule="auto"/>
              <w:ind w:left="108"/>
              <w:rPr>
                <w:moveTo w:id="1021" w:author="Lingga Safitri" w:date="2025-07-01T17:00:00Z" w16du:dateUtc="2025-07-01T10:00:00Z"/>
                <w:rFonts w:ascii="Times New Roman" w:eastAsia="Calibri" w:hAnsi="Times New Roman" w:cs="Times New Roman"/>
                <w:kern w:val="0"/>
                <w:lang w:val="id"/>
                <w14:ligatures w14:val="none"/>
              </w:rPr>
            </w:pPr>
            <w:moveTo w:id="1022" w:author="Lingga Safitri" w:date="2025-07-01T17:00:00Z" w16du:dateUtc="2025-07-01T10:00:00Z">
              <w:r w:rsidRPr="008F6775">
                <w:rPr>
                  <w:rFonts w:ascii="Times New Roman" w:eastAsia="Calibri" w:hAnsi="Times New Roman" w:cs="Times New Roman"/>
                  <w:kern w:val="0"/>
                  <w:lang w:val="id"/>
                  <w14:ligatures w14:val="none"/>
                </w:rPr>
                <w:t xml:space="preserve">→ </w:t>
              </w:r>
              <w:r w:rsidRPr="008F6775">
                <w:rPr>
                  <w:rFonts w:ascii="Times New Roman" w:eastAsia="Calibri" w:hAnsi="Times New Roman" w:cs="Times New Roman"/>
                  <w:spacing w:val="-5"/>
                  <w:kern w:val="0"/>
                  <w:lang w:val="id"/>
                  <w14:ligatures w14:val="none"/>
                </w:rPr>
                <w:t>17</w:t>
              </w:r>
            </w:moveTo>
          </w:p>
        </w:tc>
        <w:tc>
          <w:tcPr>
            <w:tcW w:w="2977" w:type="dxa"/>
          </w:tcPr>
          <w:p w14:paraId="0AED0EEC" w14:textId="77777777" w:rsidR="00DE0EFF" w:rsidRPr="008F6775" w:rsidRDefault="00DE0EFF" w:rsidP="00C54123">
            <w:pPr>
              <w:widowControl w:val="0"/>
              <w:autoSpaceDE w:val="0"/>
              <w:autoSpaceDN w:val="0"/>
              <w:spacing w:after="0" w:line="360" w:lineRule="auto"/>
              <w:ind w:left="108"/>
              <w:rPr>
                <w:moveTo w:id="1023" w:author="Lingga Safitri" w:date="2025-07-01T17:00:00Z" w16du:dateUtc="2025-07-01T10:00:00Z"/>
                <w:rFonts w:ascii="Times New Roman" w:eastAsia="Calibri" w:hAnsi="Times New Roman" w:cs="Times New Roman"/>
                <w:kern w:val="0"/>
                <w:lang w:val="id"/>
                <w14:ligatures w14:val="none"/>
              </w:rPr>
            </w:pPr>
            <w:moveTo w:id="1024" w:author="Lingga Safitri" w:date="2025-07-01T17:00:00Z" w16du:dateUtc="2025-07-01T10:00:00Z">
              <w:r w:rsidRPr="008F6775">
                <w:rPr>
                  <w:rFonts w:ascii="Times New Roman" w:eastAsia="Calibri" w:hAnsi="Times New Roman" w:cs="Times New Roman"/>
                  <w:kern w:val="0"/>
                  <w:lang w:val="id"/>
                  <w14:ligatures w14:val="none"/>
                </w:rPr>
                <w:t>User</w:t>
              </w:r>
              <w:r w:rsidRPr="008F6775">
                <w:rPr>
                  <w:rFonts w:ascii="Times New Roman" w:eastAsia="Calibri" w:hAnsi="Times New Roman" w:cs="Times New Roman"/>
                  <w:spacing w:val="-5"/>
                  <w:kern w:val="0"/>
                  <w:lang w:val="id"/>
                  <w14:ligatures w14:val="none"/>
                </w:rPr>
                <w:t xml:space="preserve"> </w:t>
              </w:r>
              <w:r w:rsidRPr="008F6775">
                <w:rPr>
                  <w:rFonts w:ascii="Times New Roman" w:eastAsia="Calibri" w:hAnsi="Times New Roman" w:cs="Times New Roman"/>
                  <w:kern w:val="0"/>
                  <w:lang w:val="id"/>
                  <w14:ligatures w14:val="none"/>
                </w:rPr>
                <w:t>valid</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ditemukan</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spacing w:val="-5"/>
                  <w:kern w:val="0"/>
                  <w:lang w:val="id"/>
                  <w14:ligatures w14:val="none"/>
                </w:rPr>
                <w:t>di</w:t>
              </w:r>
            </w:moveTo>
          </w:p>
          <w:p w14:paraId="43622231" w14:textId="77777777" w:rsidR="00DE0EFF" w:rsidRPr="008F6775" w:rsidRDefault="00DE0EFF" w:rsidP="00C54123">
            <w:pPr>
              <w:widowControl w:val="0"/>
              <w:autoSpaceDE w:val="0"/>
              <w:autoSpaceDN w:val="0"/>
              <w:spacing w:after="0" w:line="360" w:lineRule="auto"/>
              <w:ind w:left="108"/>
              <w:rPr>
                <w:moveTo w:id="1025" w:author="Lingga Safitri" w:date="2025-07-01T17:00:00Z" w16du:dateUtc="2025-07-01T10:00:00Z"/>
                <w:rFonts w:ascii="Times New Roman" w:eastAsia="Calibri" w:hAnsi="Times New Roman" w:cs="Times New Roman"/>
                <w:kern w:val="0"/>
                <w:lang w:val="id"/>
                <w14:ligatures w14:val="none"/>
              </w:rPr>
            </w:pPr>
            <w:moveTo w:id="1026" w:author="Lingga Safitri" w:date="2025-07-01T17:00:00Z" w16du:dateUtc="2025-07-01T10:00:00Z">
              <w:r w:rsidRPr="008F6775">
                <w:rPr>
                  <w:rFonts w:ascii="Times New Roman" w:eastAsia="Calibri" w:hAnsi="Times New Roman" w:cs="Times New Roman"/>
                  <w:spacing w:val="-5"/>
                  <w:kern w:val="0"/>
                  <w:lang w:val="id"/>
                  <w14:ligatures w14:val="none"/>
                </w:rPr>
                <w:t>DB</w:t>
              </w:r>
            </w:moveTo>
          </w:p>
        </w:tc>
      </w:tr>
      <w:tr w:rsidR="00DE0EFF" w:rsidRPr="008F6775" w14:paraId="30E4723F" w14:textId="77777777" w:rsidTr="00C54123">
        <w:trPr>
          <w:trHeight w:val="537"/>
        </w:trPr>
        <w:tc>
          <w:tcPr>
            <w:tcW w:w="638" w:type="dxa"/>
          </w:tcPr>
          <w:p w14:paraId="27B47D9A" w14:textId="77777777" w:rsidR="00DE0EFF" w:rsidRPr="008F6775" w:rsidRDefault="00DE0EFF" w:rsidP="00C54123">
            <w:pPr>
              <w:widowControl w:val="0"/>
              <w:autoSpaceDE w:val="0"/>
              <w:autoSpaceDN w:val="0"/>
              <w:spacing w:before="133" w:after="0" w:line="360" w:lineRule="auto"/>
              <w:ind w:left="107"/>
              <w:rPr>
                <w:moveTo w:id="1027" w:author="Lingga Safitri" w:date="2025-07-01T17:00:00Z" w16du:dateUtc="2025-07-01T10:00:00Z"/>
                <w:rFonts w:ascii="Times New Roman" w:eastAsia="Calibri" w:hAnsi="Times New Roman" w:cs="Times New Roman"/>
                <w:kern w:val="0"/>
                <w:lang w:val="id"/>
                <w14:ligatures w14:val="none"/>
              </w:rPr>
            </w:pPr>
            <w:moveTo w:id="1028" w:author="Lingga Safitri" w:date="2025-07-01T17:00:00Z" w16du:dateUtc="2025-07-01T10:00:00Z">
              <w:r w:rsidRPr="008F6775">
                <w:rPr>
                  <w:rFonts w:ascii="Times New Roman" w:eastAsia="Calibri" w:hAnsi="Times New Roman" w:cs="Times New Roman"/>
                  <w:spacing w:val="-5"/>
                  <w:kern w:val="0"/>
                  <w:lang w:val="id"/>
                  <w14:ligatures w14:val="none"/>
                </w:rPr>
                <w:t>P3</w:t>
              </w:r>
            </w:moveTo>
          </w:p>
        </w:tc>
        <w:tc>
          <w:tcPr>
            <w:tcW w:w="5703" w:type="dxa"/>
          </w:tcPr>
          <w:p w14:paraId="52433212" w14:textId="77777777" w:rsidR="00DE0EFF" w:rsidRPr="008F6775" w:rsidRDefault="00DE0EFF" w:rsidP="00C54123">
            <w:pPr>
              <w:widowControl w:val="0"/>
              <w:autoSpaceDE w:val="0"/>
              <w:autoSpaceDN w:val="0"/>
              <w:spacing w:before="133" w:after="0" w:line="360" w:lineRule="auto"/>
              <w:ind w:left="108"/>
              <w:rPr>
                <w:moveTo w:id="1029" w:author="Lingga Safitri" w:date="2025-07-01T17:00:00Z" w16du:dateUtc="2025-07-01T10:00:00Z"/>
                <w:rFonts w:ascii="Times New Roman" w:eastAsia="Calibri" w:hAnsi="Times New Roman" w:cs="Times New Roman"/>
                <w:kern w:val="0"/>
                <w:lang w:val="id"/>
                <w14:ligatures w14:val="none"/>
              </w:rPr>
            </w:pPr>
            <w:moveTo w:id="1030" w:author="Lingga Safitri" w:date="2025-07-01T17:00:00Z" w16du:dateUtc="2025-07-01T10:00:00Z">
              <w:r w:rsidRPr="008F6775">
                <w:rPr>
                  <w:rFonts w:ascii="Times New Roman" w:eastAsia="Calibri" w:hAnsi="Times New Roman" w:cs="Times New Roman"/>
                  <w:kern w:val="0"/>
                  <w:lang w:val="id"/>
                  <w14:ligatures w14:val="none"/>
                </w:rPr>
                <w:t>1</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2</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3</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4</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5</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(false)</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 9</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10</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(false)</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14</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(false)</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18</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 xml:space="preserve">→ </w:t>
              </w:r>
              <w:r w:rsidRPr="008F6775">
                <w:rPr>
                  <w:rFonts w:ascii="Times New Roman" w:eastAsia="Calibri" w:hAnsi="Times New Roman" w:cs="Times New Roman"/>
                  <w:spacing w:val="-5"/>
                  <w:kern w:val="0"/>
                  <w:lang w:val="id"/>
                  <w14:ligatures w14:val="none"/>
                </w:rPr>
                <w:t>19</w:t>
              </w:r>
            </w:moveTo>
          </w:p>
        </w:tc>
        <w:tc>
          <w:tcPr>
            <w:tcW w:w="2977" w:type="dxa"/>
          </w:tcPr>
          <w:p w14:paraId="76E4AE0F" w14:textId="77777777" w:rsidR="00DE0EFF" w:rsidRPr="008F6775" w:rsidRDefault="00DE0EFF" w:rsidP="00C54123">
            <w:pPr>
              <w:widowControl w:val="0"/>
              <w:autoSpaceDE w:val="0"/>
              <w:autoSpaceDN w:val="0"/>
              <w:spacing w:after="0" w:line="360" w:lineRule="auto"/>
              <w:ind w:left="108"/>
              <w:rPr>
                <w:moveTo w:id="1031" w:author="Lingga Safitri" w:date="2025-07-01T17:00:00Z" w16du:dateUtc="2025-07-01T10:00:00Z"/>
                <w:rFonts w:ascii="Times New Roman" w:eastAsia="Calibri" w:hAnsi="Times New Roman" w:cs="Times New Roman"/>
                <w:kern w:val="0"/>
                <w:lang w:val="id"/>
                <w14:ligatures w14:val="none"/>
              </w:rPr>
            </w:pPr>
            <w:moveTo w:id="1032" w:author="Lingga Safitri" w:date="2025-07-01T17:00:00Z" w16du:dateUtc="2025-07-01T10:00:00Z">
              <w:r w:rsidRPr="008F6775">
                <w:rPr>
                  <w:rFonts w:ascii="Times New Roman" w:eastAsia="Calibri" w:hAnsi="Times New Roman" w:cs="Times New Roman"/>
                  <w:kern w:val="0"/>
                  <w:lang w:val="id"/>
                  <w14:ligatures w14:val="none"/>
                </w:rPr>
                <w:t>User</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tidak</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ditemukan</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spacing w:val="-5"/>
                  <w:kern w:val="0"/>
                  <w:lang w:val="id"/>
                  <w14:ligatures w14:val="none"/>
                </w:rPr>
                <w:t>di</w:t>
              </w:r>
            </w:moveTo>
          </w:p>
          <w:p w14:paraId="3DF66744" w14:textId="77777777" w:rsidR="00DE0EFF" w:rsidRPr="008F6775" w:rsidRDefault="00DE0EFF" w:rsidP="00C54123">
            <w:pPr>
              <w:widowControl w:val="0"/>
              <w:autoSpaceDE w:val="0"/>
              <w:autoSpaceDN w:val="0"/>
              <w:spacing w:after="0" w:line="360" w:lineRule="auto"/>
              <w:ind w:left="108"/>
              <w:rPr>
                <w:moveTo w:id="1033" w:author="Lingga Safitri" w:date="2025-07-01T17:00:00Z" w16du:dateUtc="2025-07-01T10:00:00Z"/>
                <w:rFonts w:ascii="Times New Roman" w:eastAsia="Calibri" w:hAnsi="Times New Roman" w:cs="Times New Roman"/>
                <w:kern w:val="0"/>
                <w:lang w:val="id"/>
                <w14:ligatures w14:val="none"/>
              </w:rPr>
            </w:pPr>
            <w:moveTo w:id="1034" w:author="Lingga Safitri" w:date="2025-07-01T17:00:00Z" w16du:dateUtc="2025-07-01T10:00:00Z">
              <w:r w:rsidRPr="008F6775">
                <w:rPr>
                  <w:rFonts w:ascii="Times New Roman" w:eastAsia="Calibri" w:hAnsi="Times New Roman" w:cs="Times New Roman"/>
                  <w:spacing w:val="-5"/>
                  <w:kern w:val="0"/>
                  <w:lang w:val="id"/>
                  <w14:ligatures w14:val="none"/>
                </w:rPr>
                <w:t>DB</w:t>
              </w:r>
            </w:moveTo>
          </w:p>
        </w:tc>
      </w:tr>
      <w:tr w:rsidR="00DE0EFF" w:rsidRPr="008F6775" w14:paraId="25155ACF" w14:textId="77777777" w:rsidTr="00C54123">
        <w:trPr>
          <w:trHeight w:val="537"/>
        </w:trPr>
        <w:tc>
          <w:tcPr>
            <w:tcW w:w="638" w:type="dxa"/>
          </w:tcPr>
          <w:p w14:paraId="46FFACDC" w14:textId="77777777" w:rsidR="00DE0EFF" w:rsidRPr="008F6775" w:rsidRDefault="00DE0EFF" w:rsidP="00C54123">
            <w:pPr>
              <w:widowControl w:val="0"/>
              <w:autoSpaceDE w:val="0"/>
              <w:autoSpaceDN w:val="0"/>
              <w:spacing w:before="133" w:after="0" w:line="360" w:lineRule="auto"/>
              <w:ind w:left="107"/>
              <w:rPr>
                <w:moveTo w:id="1035" w:author="Lingga Safitri" w:date="2025-07-01T17:00:00Z" w16du:dateUtc="2025-07-01T10:00:00Z"/>
                <w:rFonts w:ascii="Times New Roman" w:eastAsia="Calibri" w:hAnsi="Times New Roman" w:cs="Times New Roman"/>
                <w:kern w:val="0"/>
                <w:lang w:val="id"/>
                <w14:ligatures w14:val="none"/>
              </w:rPr>
            </w:pPr>
            <w:moveTo w:id="1036" w:author="Lingga Safitri" w:date="2025-07-01T17:00:00Z" w16du:dateUtc="2025-07-01T10:00:00Z">
              <w:r w:rsidRPr="008F6775">
                <w:rPr>
                  <w:rFonts w:ascii="Times New Roman" w:eastAsia="Calibri" w:hAnsi="Times New Roman" w:cs="Times New Roman"/>
                  <w:spacing w:val="-5"/>
                  <w:kern w:val="0"/>
                  <w:lang w:val="id"/>
                  <w14:ligatures w14:val="none"/>
                </w:rPr>
                <w:t>P4</w:t>
              </w:r>
            </w:moveTo>
          </w:p>
        </w:tc>
        <w:tc>
          <w:tcPr>
            <w:tcW w:w="5703" w:type="dxa"/>
          </w:tcPr>
          <w:p w14:paraId="599742D2" w14:textId="77777777" w:rsidR="00DE0EFF" w:rsidRPr="008F6775" w:rsidRDefault="00DE0EFF" w:rsidP="00C54123">
            <w:pPr>
              <w:widowControl w:val="0"/>
              <w:autoSpaceDE w:val="0"/>
              <w:autoSpaceDN w:val="0"/>
              <w:spacing w:before="133" w:after="0" w:line="360" w:lineRule="auto"/>
              <w:ind w:left="108"/>
              <w:rPr>
                <w:moveTo w:id="1037" w:author="Lingga Safitri" w:date="2025-07-01T17:00:00Z" w16du:dateUtc="2025-07-01T10:00:00Z"/>
                <w:rFonts w:ascii="Times New Roman" w:eastAsia="Calibri" w:hAnsi="Times New Roman" w:cs="Times New Roman"/>
                <w:kern w:val="0"/>
                <w:lang w:val="id"/>
                <w14:ligatures w14:val="none"/>
              </w:rPr>
            </w:pPr>
            <w:moveTo w:id="1038" w:author="Lingga Safitri" w:date="2025-07-01T17:00:00Z" w16du:dateUtc="2025-07-01T10:00:00Z">
              <w:r w:rsidRPr="008F6775">
                <w:rPr>
                  <w:rFonts w:ascii="Times New Roman" w:eastAsia="Calibri" w:hAnsi="Times New Roman" w:cs="Times New Roman"/>
                  <w:kern w:val="0"/>
                  <w:lang w:val="id"/>
                  <w14:ligatures w14:val="none"/>
                </w:rPr>
                <w:t>1</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2 →</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3 →</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4 →</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5</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(false)</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9 →</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10</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(true)</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11</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 xml:space="preserve">→ </w:t>
              </w:r>
              <w:r w:rsidRPr="008F6775">
                <w:rPr>
                  <w:rFonts w:ascii="Times New Roman" w:eastAsia="Calibri" w:hAnsi="Times New Roman" w:cs="Times New Roman"/>
                  <w:spacing w:val="-5"/>
                  <w:kern w:val="0"/>
                  <w:lang w:val="id"/>
                  <w14:ligatures w14:val="none"/>
                </w:rPr>
                <w:t>12</w:t>
              </w:r>
            </w:moveTo>
          </w:p>
        </w:tc>
        <w:tc>
          <w:tcPr>
            <w:tcW w:w="2977" w:type="dxa"/>
          </w:tcPr>
          <w:p w14:paraId="1AEB5665" w14:textId="77777777" w:rsidR="00DE0EFF" w:rsidRPr="008F6775" w:rsidRDefault="00DE0EFF" w:rsidP="00C54123">
            <w:pPr>
              <w:widowControl w:val="0"/>
              <w:autoSpaceDE w:val="0"/>
              <w:autoSpaceDN w:val="0"/>
              <w:spacing w:after="0" w:line="360" w:lineRule="auto"/>
              <w:ind w:left="108"/>
              <w:rPr>
                <w:moveTo w:id="1039" w:author="Lingga Safitri" w:date="2025-07-01T17:00:00Z" w16du:dateUtc="2025-07-01T10:00:00Z"/>
                <w:rFonts w:ascii="Times New Roman" w:eastAsia="Calibri" w:hAnsi="Times New Roman" w:cs="Times New Roman"/>
                <w:kern w:val="0"/>
                <w:lang w:val="id"/>
                <w14:ligatures w14:val="none"/>
              </w:rPr>
            </w:pPr>
            <w:moveTo w:id="1040" w:author="Lingga Safitri" w:date="2025-07-01T17:00:00Z" w16du:dateUtc="2025-07-01T10:00:00Z">
              <w:r w:rsidRPr="008F6775">
                <w:rPr>
                  <w:rFonts w:ascii="Times New Roman" w:eastAsia="Calibri" w:hAnsi="Times New Roman" w:cs="Times New Roman"/>
                  <w:kern w:val="0"/>
                  <w:lang w:val="id"/>
                  <w14:ligatures w14:val="none"/>
                </w:rPr>
                <w:t>Terjadi</w:t>
              </w:r>
              <w:r w:rsidRPr="008F6775">
                <w:rPr>
                  <w:rFonts w:ascii="Times New Roman" w:eastAsia="Calibri" w:hAnsi="Times New Roman" w:cs="Times New Roman"/>
                  <w:spacing w:val="-5"/>
                  <w:kern w:val="0"/>
                  <w:lang w:val="id"/>
                  <w14:ligatures w14:val="none"/>
                </w:rPr>
                <w:t xml:space="preserve"> </w:t>
              </w:r>
              <w:r w:rsidRPr="008F6775">
                <w:rPr>
                  <w:rFonts w:ascii="Times New Roman" w:eastAsia="Calibri" w:hAnsi="Times New Roman" w:cs="Times New Roman"/>
                  <w:kern w:val="0"/>
                  <w:lang w:val="id"/>
                  <w14:ligatures w14:val="none"/>
                </w:rPr>
                <w:t>error</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saat</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spacing w:val="-4"/>
                  <w:kern w:val="0"/>
                  <w:lang w:val="id"/>
                  <w14:ligatures w14:val="none"/>
                </w:rPr>
                <w:t>query</w:t>
              </w:r>
            </w:moveTo>
          </w:p>
          <w:p w14:paraId="515E2DF1" w14:textId="77777777" w:rsidR="00DE0EFF" w:rsidRPr="008F6775" w:rsidRDefault="00DE0EFF" w:rsidP="00C54123">
            <w:pPr>
              <w:keepNext/>
              <w:widowControl w:val="0"/>
              <w:autoSpaceDE w:val="0"/>
              <w:autoSpaceDN w:val="0"/>
              <w:spacing w:after="0" w:line="360" w:lineRule="auto"/>
              <w:ind w:left="108"/>
              <w:rPr>
                <w:moveTo w:id="1041" w:author="Lingga Safitri" w:date="2025-07-01T17:00:00Z" w16du:dateUtc="2025-07-01T10:00:00Z"/>
                <w:rFonts w:ascii="Times New Roman" w:eastAsia="Calibri" w:hAnsi="Times New Roman" w:cs="Times New Roman"/>
                <w:kern w:val="0"/>
                <w:lang w:val="id"/>
                <w14:ligatures w14:val="none"/>
              </w:rPr>
            </w:pPr>
            <w:moveTo w:id="1042" w:author="Lingga Safitri" w:date="2025-07-01T17:00:00Z" w16du:dateUtc="2025-07-01T10:00:00Z">
              <w:r w:rsidRPr="008F6775">
                <w:rPr>
                  <w:rFonts w:ascii="Times New Roman" w:eastAsia="Calibri" w:hAnsi="Times New Roman" w:cs="Times New Roman"/>
                  <w:spacing w:val="-5"/>
                  <w:kern w:val="0"/>
                  <w:lang w:val="id"/>
                  <w14:ligatures w14:val="none"/>
                </w:rPr>
                <w:t>DB</w:t>
              </w:r>
            </w:moveTo>
          </w:p>
        </w:tc>
      </w:tr>
      <w:moveToRangeEnd w:id="1003"/>
    </w:tbl>
    <w:p w14:paraId="3F0188E6" w14:textId="77777777" w:rsidR="00DE0EFF" w:rsidRPr="008F6775" w:rsidRDefault="00DE0EFF">
      <w:pPr>
        <w:rPr>
          <w:rPrChange w:id="1043" w:author="Lingga Safitri" w:date="2025-07-01T17:21:00Z" w16du:dateUtc="2025-07-01T10:21:00Z">
            <w:rPr>
              <w:rFonts w:ascii="Times New Roman" w:hAnsi="Times New Roman" w:cs="Times New Roman"/>
              <w:lang w:val="en-ID"/>
            </w:rPr>
          </w:rPrChange>
        </w:rPr>
        <w:pPrChange w:id="1044" w:author="Lingga Safitri" w:date="2025-07-01T17:00:00Z" w16du:dateUtc="2025-07-01T10:00:00Z">
          <w:pPr>
            <w:spacing w:line="360" w:lineRule="auto"/>
          </w:pPr>
        </w:pPrChange>
      </w:pPr>
    </w:p>
    <w:p w14:paraId="11116E5D" w14:textId="77777777" w:rsidR="002F4927" w:rsidRPr="008F6775" w:rsidRDefault="00BB6CC6" w:rsidP="002F4927">
      <w:pPr>
        <w:keepNext/>
        <w:spacing w:line="360" w:lineRule="auto"/>
      </w:pPr>
      <w:r w:rsidRPr="0081315E">
        <w:rPr>
          <w:rFonts w:ascii="Times New Roman" w:hAnsi="Times New Roman" w:cs="Times New Roman"/>
          <w:noProof/>
          <w:sz w:val="20"/>
        </w:rPr>
        <w:lastRenderedPageBreak/>
        <w:drawing>
          <wp:inline distT="0" distB="0" distL="0" distR="0" wp14:anchorId="2F34327A" wp14:editId="23E5C6F4">
            <wp:extent cx="5039995" cy="2424439"/>
            <wp:effectExtent l="0" t="0" r="8255" b="0"/>
            <wp:docPr id="306" name="Image 306" descr="PlantUML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Image 306" descr="PlantUML diagram"/>
                    <pic:cNvPicPr/>
                  </pic:nvPicPr>
                  <pic:blipFill>
                    <a:blip r:embed="rId36" cstate="print"/>
                    <a:stretch>
                      <a:fillRect/>
                    </a:stretch>
                  </pic:blipFill>
                  <pic:spPr>
                    <a:xfrm>
                      <a:off x="0" y="0"/>
                      <a:ext cx="5039995" cy="2424439"/>
                    </a:xfrm>
                    <a:prstGeom prst="rect">
                      <a:avLst/>
                    </a:prstGeom>
                  </pic:spPr>
                </pic:pic>
              </a:graphicData>
            </a:graphic>
          </wp:inline>
        </w:drawing>
      </w:r>
    </w:p>
    <w:p w14:paraId="2BB07EBA" w14:textId="6142BC57" w:rsidR="00BB6CC6" w:rsidRPr="008F6775" w:rsidRDefault="002F4927" w:rsidP="002F4927">
      <w:pPr>
        <w:pStyle w:val="Caption"/>
        <w:jc w:val="center"/>
        <w:rPr>
          <w:color w:val="auto"/>
          <w:rPrChange w:id="1045" w:author="Lingga Safitri" w:date="2025-07-01T17:21:00Z" w16du:dateUtc="2025-07-01T10:21:00Z">
            <w:rPr/>
          </w:rPrChange>
        </w:rPr>
      </w:pPr>
      <w:r w:rsidRPr="008F6775">
        <w:rPr>
          <w:color w:val="auto"/>
          <w:rPrChange w:id="1046" w:author="Lingga Safitri" w:date="2025-07-01T17:21:00Z" w16du:dateUtc="2025-07-01T10:21:00Z">
            <w:rPr/>
          </w:rPrChange>
        </w:rPr>
        <w:t xml:space="preserve">Gambar </w:t>
      </w:r>
      <w:r w:rsidR="00EA5BE8" w:rsidRPr="008F6775">
        <w:rPr>
          <w:color w:val="auto"/>
          <w:rPrChange w:id="1047" w:author="Lingga Safitri" w:date="2025-07-01T17:21:00Z" w16du:dateUtc="2025-07-01T10:21:00Z">
            <w:rPr/>
          </w:rPrChange>
        </w:rPr>
        <w:t>4.1</w:t>
      </w:r>
      <w:r w:rsidRPr="008F6775">
        <w:rPr>
          <w:color w:val="auto"/>
          <w:rPrChange w:id="1048" w:author="Lingga Safitri" w:date="2025-07-01T17:21:00Z" w16du:dateUtc="2025-07-01T10:21:00Z">
            <w:rPr/>
          </w:rPrChange>
        </w:rPr>
        <w:t xml:space="preserve"> Login</w:t>
      </w:r>
    </w:p>
    <w:p w14:paraId="664832C5" w14:textId="77777777" w:rsidR="002F4927" w:rsidRPr="008F6775" w:rsidRDefault="002F4927" w:rsidP="002F4927"/>
    <w:p w14:paraId="31953A04" w14:textId="77777777" w:rsidR="002F4927" w:rsidRPr="008F6775" w:rsidRDefault="002F4927" w:rsidP="002F4927"/>
    <w:p w14:paraId="4E9359B6" w14:textId="77777777" w:rsidR="002F4927" w:rsidRPr="008F6775" w:rsidRDefault="002F4927" w:rsidP="002F4927"/>
    <w:p w14:paraId="5A3228B9" w14:textId="2B42645C" w:rsidR="00BB6CC6" w:rsidRPr="008F6775" w:rsidRDefault="00BB6CC6">
      <w:pPr>
        <w:pStyle w:val="Heading4"/>
        <w:numPr>
          <w:ilvl w:val="0"/>
          <w:numId w:val="78"/>
        </w:numPr>
        <w:rPr>
          <w:ins w:id="1049" w:author="Lingga Safitri" w:date="2025-07-01T17:01:00Z" w16du:dateUtc="2025-07-01T10:01:00Z"/>
        </w:rPr>
        <w:pPrChange w:id="1050" w:author="Lingga Safitri" w:date="2025-07-01T17:01:00Z" w16du:dateUtc="2025-07-01T10:01:00Z">
          <w:pPr>
            <w:pStyle w:val="Heading4"/>
          </w:pPr>
        </w:pPrChange>
      </w:pPr>
      <w:del w:id="1051" w:author="Lingga Safitri" w:date="2025-07-01T17:01:00Z" w16du:dateUtc="2025-07-01T10:01:00Z">
        <w:r w:rsidRPr="008F6775" w:rsidDel="00DE0EFF">
          <w:delText xml:space="preserve">B. </w:delText>
        </w:r>
      </w:del>
      <w:r w:rsidRPr="008F6775">
        <w:t>Register</w:t>
      </w:r>
    </w:p>
    <w:p w14:paraId="27BA25A1" w14:textId="29955008" w:rsidR="00DE0EFF" w:rsidRPr="0081315E" w:rsidRDefault="00DE0EFF">
      <w:pPr>
        <w:pStyle w:val="ListParagraph"/>
        <w:ind w:left="360"/>
        <w:jc w:val="center"/>
        <w:pPrChange w:id="1052" w:author="Lingga Safitri" w:date="2025-07-01T17:01:00Z" w16du:dateUtc="2025-07-01T10:01:00Z">
          <w:pPr>
            <w:pStyle w:val="Heading4"/>
            <w:ind w:left="720" w:firstLine="720"/>
          </w:pPr>
        </w:pPrChange>
      </w:pPr>
      <w:bookmarkStart w:id="1053" w:name="_Toc202282799"/>
      <w:ins w:id="1054" w:author="Lingga Safitri" w:date="2025-07-01T17:01:00Z" w16du:dateUtc="2025-07-01T10:01:00Z">
        <w:r w:rsidRPr="0081315E">
          <w:t xml:space="preserve">Tabel 4 </w:t>
        </w:r>
        <w:r w:rsidRPr="0081315E">
          <w:fldChar w:fldCharType="begin"/>
        </w:r>
        <w:r w:rsidRPr="0081315E">
          <w:instrText xml:space="preserve"> SEQ Tabel_4 \* ARABIC </w:instrText>
        </w:r>
        <w:r w:rsidRPr="0081315E">
          <w:fldChar w:fldCharType="separate"/>
        </w:r>
      </w:ins>
      <w:r w:rsidR="00461B03">
        <w:rPr>
          <w:noProof/>
        </w:rPr>
        <w:t>3</w:t>
      </w:r>
      <w:ins w:id="1055" w:author="Lingga Safitri" w:date="2025-07-01T17:01:00Z" w16du:dateUtc="2025-07-01T10:01:00Z">
        <w:r w:rsidRPr="0081315E">
          <w:fldChar w:fldCharType="end"/>
        </w:r>
        <w:r w:rsidRPr="0081315E">
          <w:t xml:space="preserve"> Baris Kode</w:t>
        </w:r>
      </w:ins>
      <w:bookmarkEnd w:id="1053"/>
    </w:p>
    <w:tbl>
      <w:tblPr>
        <w:tblW w:w="8487"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8"/>
        <w:gridCol w:w="3881"/>
        <w:gridCol w:w="4108"/>
        <w:gridCol w:w="20"/>
        <w:tblGridChange w:id="1056">
          <w:tblGrid>
            <w:gridCol w:w="478"/>
            <w:gridCol w:w="3881"/>
            <w:gridCol w:w="4108"/>
            <w:gridCol w:w="20"/>
          </w:tblGrid>
        </w:tblGridChange>
      </w:tblGrid>
      <w:tr w:rsidR="00BB6CC6" w:rsidRPr="008F6775" w14:paraId="22436522" w14:textId="77777777" w:rsidTr="00BB6CC6">
        <w:trPr>
          <w:trHeight w:val="538"/>
        </w:trPr>
        <w:tc>
          <w:tcPr>
            <w:tcW w:w="478" w:type="dxa"/>
          </w:tcPr>
          <w:p w14:paraId="04F3DE0F" w14:textId="77777777" w:rsidR="00BB6CC6" w:rsidRPr="008F6775" w:rsidRDefault="00BB6CC6" w:rsidP="00346688">
            <w:pPr>
              <w:widowControl w:val="0"/>
              <w:autoSpaceDE w:val="0"/>
              <w:autoSpaceDN w:val="0"/>
              <w:spacing w:after="0" w:line="360" w:lineRule="auto"/>
              <w:ind w:left="53" w:right="42"/>
              <w:jc w:val="center"/>
              <w:rPr>
                <w:rFonts w:ascii="Times New Roman" w:eastAsia="Calibri" w:hAnsi="Times New Roman" w:cs="Times New Roman"/>
                <w:b/>
                <w:kern w:val="0"/>
                <w:lang w:val="id"/>
                <w14:ligatures w14:val="none"/>
              </w:rPr>
            </w:pPr>
            <w:r w:rsidRPr="008F6775">
              <w:rPr>
                <w:rFonts w:ascii="Times New Roman" w:eastAsia="Calibri" w:hAnsi="Times New Roman" w:cs="Times New Roman"/>
                <w:b/>
                <w:spacing w:val="-5"/>
                <w:kern w:val="0"/>
                <w:lang w:val="id"/>
                <w14:ligatures w14:val="none"/>
              </w:rPr>
              <w:t>No</w:t>
            </w:r>
          </w:p>
          <w:p w14:paraId="1A9AA691" w14:textId="77777777" w:rsidR="00BB6CC6" w:rsidRPr="008F6775" w:rsidRDefault="00BB6CC6" w:rsidP="00346688">
            <w:pPr>
              <w:widowControl w:val="0"/>
              <w:autoSpaceDE w:val="0"/>
              <w:autoSpaceDN w:val="0"/>
              <w:spacing w:after="0" w:line="360" w:lineRule="auto"/>
              <w:ind w:left="52" w:right="42"/>
              <w:jc w:val="center"/>
              <w:rPr>
                <w:rFonts w:ascii="Times New Roman" w:eastAsia="Calibri" w:hAnsi="Times New Roman" w:cs="Times New Roman"/>
                <w:b/>
                <w:kern w:val="0"/>
                <w:lang w:val="id"/>
                <w14:ligatures w14:val="none"/>
              </w:rPr>
            </w:pPr>
            <w:r w:rsidRPr="008F6775">
              <w:rPr>
                <w:rFonts w:ascii="Times New Roman" w:eastAsia="Calibri" w:hAnsi="Times New Roman" w:cs="Times New Roman"/>
                <w:b/>
                <w:spacing w:val="-10"/>
                <w:kern w:val="0"/>
                <w:lang w:val="id"/>
                <w14:ligatures w14:val="none"/>
              </w:rPr>
              <w:t>.</w:t>
            </w:r>
          </w:p>
        </w:tc>
        <w:tc>
          <w:tcPr>
            <w:tcW w:w="3881" w:type="dxa"/>
          </w:tcPr>
          <w:p w14:paraId="39F4B63C" w14:textId="77777777" w:rsidR="00BB6CC6" w:rsidRPr="008F6775" w:rsidRDefault="00BB6CC6" w:rsidP="00346688">
            <w:pPr>
              <w:widowControl w:val="0"/>
              <w:autoSpaceDE w:val="0"/>
              <w:autoSpaceDN w:val="0"/>
              <w:spacing w:before="133" w:after="0" w:line="360" w:lineRule="auto"/>
              <w:ind w:left="6"/>
              <w:jc w:val="center"/>
              <w:rPr>
                <w:rFonts w:ascii="Times New Roman" w:eastAsia="Calibri" w:hAnsi="Times New Roman" w:cs="Times New Roman"/>
                <w:b/>
                <w:kern w:val="0"/>
                <w:lang w:val="id"/>
                <w14:ligatures w14:val="none"/>
              </w:rPr>
            </w:pPr>
            <w:r w:rsidRPr="008F6775">
              <w:rPr>
                <w:rFonts w:ascii="Times New Roman" w:eastAsia="Calibri" w:hAnsi="Times New Roman" w:cs="Times New Roman"/>
                <w:b/>
                <w:kern w:val="0"/>
                <w:lang w:val="id"/>
                <w14:ligatures w14:val="none"/>
              </w:rPr>
              <w:t>Baris</w:t>
            </w:r>
            <w:r w:rsidRPr="008F6775">
              <w:rPr>
                <w:rFonts w:ascii="Times New Roman" w:eastAsia="Calibri" w:hAnsi="Times New Roman" w:cs="Times New Roman"/>
                <w:b/>
                <w:spacing w:val="-4"/>
                <w:kern w:val="0"/>
                <w:lang w:val="id"/>
                <w14:ligatures w14:val="none"/>
              </w:rPr>
              <w:t xml:space="preserve"> Kode</w:t>
            </w:r>
          </w:p>
        </w:tc>
        <w:tc>
          <w:tcPr>
            <w:tcW w:w="4128" w:type="dxa"/>
            <w:gridSpan w:val="2"/>
          </w:tcPr>
          <w:p w14:paraId="7BFFE00E" w14:textId="77777777" w:rsidR="00BB6CC6" w:rsidRPr="008F6775" w:rsidRDefault="00BB6CC6" w:rsidP="00346688">
            <w:pPr>
              <w:widowControl w:val="0"/>
              <w:autoSpaceDE w:val="0"/>
              <w:autoSpaceDN w:val="0"/>
              <w:spacing w:before="133" w:after="0" w:line="360" w:lineRule="auto"/>
              <w:ind w:left="10"/>
              <w:jc w:val="center"/>
              <w:rPr>
                <w:rFonts w:ascii="Times New Roman" w:eastAsia="Calibri" w:hAnsi="Times New Roman" w:cs="Times New Roman"/>
                <w:b/>
                <w:kern w:val="0"/>
                <w:lang w:val="id"/>
                <w14:ligatures w14:val="none"/>
              </w:rPr>
            </w:pPr>
            <w:r w:rsidRPr="008F6775">
              <w:rPr>
                <w:rFonts w:ascii="Times New Roman" w:eastAsia="Calibri" w:hAnsi="Times New Roman" w:cs="Times New Roman"/>
                <w:b/>
                <w:spacing w:val="-2"/>
                <w:kern w:val="0"/>
                <w:lang w:val="id"/>
                <w14:ligatures w14:val="none"/>
              </w:rPr>
              <w:t>Deskripsi</w:t>
            </w:r>
          </w:p>
        </w:tc>
      </w:tr>
      <w:tr w:rsidR="00BB6CC6" w:rsidRPr="008F6775" w14:paraId="56FEF76B" w14:textId="77777777" w:rsidTr="00BB6CC6">
        <w:trPr>
          <w:trHeight w:val="538"/>
        </w:trPr>
        <w:tc>
          <w:tcPr>
            <w:tcW w:w="478" w:type="dxa"/>
          </w:tcPr>
          <w:p w14:paraId="0E8BA07F" w14:textId="77777777" w:rsidR="00BB6CC6" w:rsidRPr="008F6775" w:rsidRDefault="00BB6CC6" w:rsidP="00346688">
            <w:pPr>
              <w:widowControl w:val="0"/>
              <w:autoSpaceDE w:val="0"/>
              <w:autoSpaceDN w:val="0"/>
              <w:spacing w:before="133" w:after="0" w:line="360" w:lineRule="auto"/>
              <w:ind w:right="94"/>
              <w:jc w:val="right"/>
              <w:rPr>
                <w:rFonts w:ascii="Times New Roman" w:eastAsia="Calibri" w:hAnsi="Times New Roman" w:cs="Times New Roman"/>
                <w:kern w:val="0"/>
                <w:lang w:val="id"/>
                <w14:ligatures w14:val="none"/>
              </w:rPr>
            </w:pPr>
            <w:r w:rsidRPr="008F6775">
              <w:rPr>
                <w:rFonts w:ascii="Times New Roman" w:eastAsia="Calibri" w:hAnsi="Times New Roman" w:cs="Times New Roman"/>
                <w:spacing w:val="-10"/>
                <w:kern w:val="0"/>
                <w:lang w:val="id"/>
                <w14:ligatures w14:val="none"/>
              </w:rPr>
              <w:t>1</w:t>
            </w:r>
          </w:p>
        </w:tc>
        <w:tc>
          <w:tcPr>
            <w:tcW w:w="3881" w:type="dxa"/>
          </w:tcPr>
          <w:p w14:paraId="1D98E521" w14:textId="77777777" w:rsidR="00BB6CC6" w:rsidRPr="008F6775" w:rsidRDefault="00BB6CC6" w:rsidP="00346688">
            <w:pPr>
              <w:widowControl w:val="0"/>
              <w:autoSpaceDE w:val="0"/>
              <w:autoSpaceDN w:val="0"/>
              <w:spacing w:before="133"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app.post('/register',</w:t>
            </w:r>
            <w:r w:rsidRPr="008F6775">
              <w:rPr>
                <w:rFonts w:ascii="Times New Roman" w:eastAsia="Calibri" w:hAnsi="Times New Roman" w:cs="Times New Roman"/>
                <w:spacing w:val="-8"/>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7"/>
                <w:kern w:val="0"/>
                <w:lang w:val="id"/>
                <w14:ligatures w14:val="none"/>
              </w:rPr>
              <w:t xml:space="preserve"> </w:t>
            </w:r>
            <w:r w:rsidRPr="008F6775">
              <w:rPr>
                <w:rFonts w:ascii="Times New Roman" w:eastAsia="Calibri" w:hAnsi="Times New Roman" w:cs="Times New Roman"/>
                <w:kern w:val="0"/>
                <w:lang w:val="id"/>
                <w14:ligatures w14:val="none"/>
              </w:rPr>
              <w:t>(req,</w:t>
            </w:r>
            <w:r w:rsidRPr="008F6775">
              <w:rPr>
                <w:rFonts w:ascii="Times New Roman" w:eastAsia="Calibri" w:hAnsi="Times New Roman" w:cs="Times New Roman"/>
                <w:spacing w:val="-7"/>
                <w:kern w:val="0"/>
                <w:lang w:val="id"/>
                <w14:ligatures w14:val="none"/>
              </w:rPr>
              <w:t xml:space="preserve"> </w:t>
            </w:r>
            <w:r w:rsidRPr="008F6775">
              <w:rPr>
                <w:rFonts w:ascii="Times New Roman" w:eastAsia="Calibri" w:hAnsi="Times New Roman" w:cs="Times New Roman"/>
                <w:spacing w:val="-2"/>
                <w:kern w:val="0"/>
                <w:lang w:val="id"/>
                <w14:ligatures w14:val="none"/>
              </w:rPr>
              <w:t>res))</w:t>
            </w:r>
          </w:p>
        </w:tc>
        <w:tc>
          <w:tcPr>
            <w:tcW w:w="4128" w:type="dxa"/>
            <w:gridSpan w:val="2"/>
          </w:tcPr>
          <w:p w14:paraId="0D9AF749" w14:textId="77777777" w:rsidR="00BB6CC6" w:rsidRPr="008F6775" w:rsidRDefault="00BB6CC6" w:rsidP="00346688">
            <w:pPr>
              <w:widowControl w:val="0"/>
              <w:autoSpaceDE w:val="0"/>
              <w:autoSpaceDN w:val="0"/>
              <w:spacing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Awal</w:t>
            </w:r>
            <w:r w:rsidRPr="008F6775">
              <w:rPr>
                <w:rFonts w:ascii="Times New Roman" w:eastAsia="Calibri" w:hAnsi="Times New Roman" w:cs="Times New Roman"/>
                <w:spacing w:val="-6"/>
                <w:kern w:val="0"/>
                <w:lang w:val="id"/>
                <w14:ligatures w14:val="none"/>
              </w:rPr>
              <w:t xml:space="preserve"> </w:t>
            </w:r>
            <w:r w:rsidRPr="008F6775">
              <w:rPr>
                <w:rFonts w:ascii="Times New Roman" w:eastAsia="Calibri" w:hAnsi="Times New Roman" w:cs="Times New Roman"/>
                <w:kern w:val="0"/>
                <w:lang w:val="id"/>
                <w14:ligatures w14:val="none"/>
              </w:rPr>
              <w:t>route</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handler</w:t>
            </w:r>
            <w:r w:rsidRPr="008F6775">
              <w:rPr>
                <w:rFonts w:ascii="Times New Roman" w:eastAsia="Calibri" w:hAnsi="Times New Roman" w:cs="Times New Roman"/>
                <w:spacing w:val="-5"/>
                <w:kern w:val="0"/>
                <w:lang w:val="id"/>
                <w14:ligatures w14:val="none"/>
              </w:rPr>
              <w:t xml:space="preserve"> </w:t>
            </w:r>
            <w:r w:rsidRPr="008F6775">
              <w:rPr>
                <w:rFonts w:ascii="Times New Roman" w:eastAsia="Calibri" w:hAnsi="Times New Roman" w:cs="Times New Roman"/>
                <w:spacing w:val="-4"/>
                <w:kern w:val="0"/>
                <w:lang w:val="id"/>
                <w14:ligatures w14:val="none"/>
              </w:rPr>
              <w:t>POST</w:t>
            </w:r>
          </w:p>
          <w:p w14:paraId="0D0D6C43" w14:textId="77777777" w:rsidR="00BB6CC6" w:rsidRPr="008F6775" w:rsidRDefault="00BB6CC6" w:rsidP="00346688">
            <w:pPr>
              <w:widowControl w:val="0"/>
              <w:autoSpaceDE w:val="0"/>
              <w:autoSpaceDN w:val="0"/>
              <w:spacing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spacing w:val="-2"/>
                <w:kern w:val="0"/>
                <w:lang w:val="id"/>
                <w14:ligatures w14:val="none"/>
              </w:rPr>
              <w:t>/register</w:t>
            </w:r>
          </w:p>
        </w:tc>
      </w:tr>
      <w:tr w:rsidR="00BB6CC6" w:rsidRPr="008F6775" w14:paraId="23866D85" w14:textId="77777777" w:rsidTr="00BB6CC6">
        <w:trPr>
          <w:trHeight w:val="299"/>
        </w:trPr>
        <w:tc>
          <w:tcPr>
            <w:tcW w:w="478" w:type="dxa"/>
          </w:tcPr>
          <w:p w14:paraId="0E669CBD" w14:textId="77777777" w:rsidR="00BB6CC6" w:rsidRPr="008F6775" w:rsidRDefault="00BB6CC6" w:rsidP="00346688">
            <w:pPr>
              <w:widowControl w:val="0"/>
              <w:autoSpaceDE w:val="0"/>
              <w:autoSpaceDN w:val="0"/>
              <w:spacing w:before="16" w:after="0" w:line="360" w:lineRule="auto"/>
              <w:ind w:right="94"/>
              <w:jc w:val="right"/>
              <w:rPr>
                <w:rFonts w:ascii="Times New Roman" w:eastAsia="Calibri" w:hAnsi="Times New Roman" w:cs="Times New Roman"/>
                <w:kern w:val="0"/>
                <w:lang w:val="id"/>
                <w14:ligatures w14:val="none"/>
              </w:rPr>
            </w:pPr>
            <w:r w:rsidRPr="008F6775">
              <w:rPr>
                <w:rFonts w:ascii="Times New Roman" w:eastAsia="Calibri" w:hAnsi="Times New Roman" w:cs="Times New Roman"/>
                <w:spacing w:val="-10"/>
                <w:kern w:val="0"/>
                <w:lang w:val="id"/>
                <w14:ligatures w14:val="none"/>
              </w:rPr>
              <w:t>2</w:t>
            </w:r>
          </w:p>
        </w:tc>
        <w:tc>
          <w:tcPr>
            <w:tcW w:w="3881" w:type="dxa"/>
          </w:tcPr>
          <w:p w14:paraId="1197C279" w14:textId="77777777" w:rsidR="00BB6CC6" w:rsidRPr="008F6775" w:rsidRDefault="00BB6CC6" w:rsidP="00346688">
            <w:pPr>
              <w:widowControl w:val="0"/>
              <w:autoSpaceDE w:val="0"/>
              <w:autoSpaceDN w:val="0"/>
              <w:spacing w:before="16"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spacing w:val="-2"/>
                <w:kern w:val="0"/>
                <w:lang w:val="id"/>
                <w14:ligatures w14:val="none"/>
              </w:rPr>
              <w:t>body('username').isAlphanumeric()...</w:t>
            </w:r>
          </w:p>
        </w:tc>
        <w:tc>
          <w:tcPr>
            <w:tcW w:w="4128" w:type="dxa"/>
            <w:gridSpan w:val="2"/>
          </w:tcPr>
          <w:p w14:paraId="060C5E33" w14:textId="77777777" w:rsidR="00BB6CC6" w:rsidRPr="008F6775" w:rsidRDefault="00BB6CC6" w:rsidP="00346688">
            <w:pPr>
              <w:widowControl w:val="0"/>
              <w:autoSpaceDE w:val="0"/>
              <w:autoSpaceDN w:val="0"/>
              <w:spacing w:before="16"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Validasi</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username:</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spacing w:val="-2"/>
                <w:kern w:val="0"/>
                <w:lang w:val="id"/>
                <w14:ligatures w14:val="none"/>
              </w:rPr>
              <w:t>alphanumeric</w:t>
            </w:r>
          </w:p>
        </w:tc>
      </w:tr>
      <w:tr w:rsidR="00BB6CC6" w:rsidRPr="008F6775" w14:paraId="217A4268" w14:textId="77777777" w:rsidTr="00BB6CC6">
        <w:trPr>
          <w:trHeight w:val="538"/>
        </w:trPr>
        <w:tc>
          <w:tcPr>
            <w:tcW w:w="478" w:type="dxa"/>
          </w:tcPr>
          <w:p w14:paraId="77245A7C" w14:textId="77777777" w:rsidR="00BB6CC6" w:rsidRPr="008F6775" w:rsidRDefault="00BB6CC6" w:rsidP="00346688">
            <w:pPr>
              <w:widowControl w:val="0"/>
              <w:autoSpaceDE w:val="0"/>
              <w:autoSpaceDN w:val="0"/>
              <w:spacing w:before="133" w:after="0" w:line="360" w:lineRule="auto"/>
              <w:ind w:right="94"/>
              <w:jc w:val="right"/>
              <w:rPr>
                <w:rFonts w:ascii="Times New Roman" w:eastAsia="Calibri" w:hAnsi="Times New Roman" w:cs="Times New Roman"/>
                <w:kern w:val="0"/>
                <w:lang w:val="id"/>
                <w14:ligatures w14:val="none"/>
              </w:rPr>
            </w:pPr>
            <w:r w:rsidRPr="008F6775">
              <w:rPr>
                <w:rFonts w:ascii="Times New Roman" w:eastAsia="Calibri" w:hAnsi="Times New Roman" w:cs="Times New Roman"/>
                <w:spacing w:val="-10"/>
                <w:kern w:val="0"/>
                <w:lang w:val="id"/>
                <w14:ligatures w14:val="none"/>
              </w:rPr>
              <w:t>3</w:t>
            </w:r>
          </w:p>
        </w:tc>
        <w:tc>
          <w:tcPr>
            <w:tcW w:w="3881" w:type="dxa"/>
          </w:tcPr>
          <w:p w14:paraId="48B038B7" w14:textId="77777777" w:rsidR="00BB6CC6" w:rsidRPr="008F6775" w:rsidRDefault="00BB6CC6" w:rsidP="00346688">
            <w:pPr>
              <w:widowControl w:val="0"/>
              <w:autoSpaceDE w:val="0"/>
              <w:autoSpaceDN w:val="0"/>
              <w:spacing w:before="133"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body('password').isLength({</w:t>
            </w:r>
            <w:r w:rsidRPr="008F6775">
              <w:rPr>
                <w:rFonts w:ascii="Times New Roman" w:eastAsia="Calibri" w:hAnsi="Times New Roman" w:cs="Times New Roman"/>
                <w:spacing w:val="-11"/>
                <w:kern w:val="0"/>
                <w:lang w:val="id"/>
                <w14:ligatures w14:val="none"/>
              </w:rPr>
              <w:t xml:space="preserve"> </w:t>
            </w:r>
            <w:r w:rsidRPr="008F6775">
              <w:rPr>
                <w:rFonts w:ascii="Times New Roman" w:eastAsia="Calibri" w:hAnsi="Times New Roman" w:cs="Times New Roman"/>
                <w:kern w:val="0"/>
                <w:lang w:val="id"/>
                <w14:ligatures w14:val="none"/>
              </w:rPr>
              <w:t>min:</w:t>
            </w:r>
            <w:r w:rsidRPr="008F6775">
              <w:rPr>
                <w:rFonts w:ascii="Times New Roman" w:eastAsia="Calibri" w:hAnsi="Times New Roman" w:cs="Times New Roman"/>
                <w:spacing w:val="-11"/>
                <w:kern w:val="0"/>
                <w:lang w:val="id"/>
                <w14:ligatures w14:val="none"/>
              </w:rPr>
              <w:t xml:space="preserve"> </w:t>
            </w:r>
            <w:r w:rsidRPr="008F6775">
              <w:rPr>
                <w:rFonts w:ascii="Times New Roman" w:eastAsia="Calibri" w:hAnsi="Times New Roman" w:cs="Times New Roman"/>
                <w:kern w:val="0"/>
                <w:lang w:val="id"/>
                <w14:ligatures w14:val="none"/>
              </w:rPr>
              <w:t>6</w:t>
            </w:r>
            <w:r w:rsidRPr="008F6775">
              <w:rPr>
                <w:rFonts w:ascii="Times New Roman" w:eastAsia="Calibri" w:hAnsi="Times New Roman" w:cs="Times New Roman"/>
                <w:spacing w:val="-9"/>
                <w:kern w:val="0"/>
                <w:lang w:val="id"/>
                <w14:ligatures w14:val="none"/>
              </w:rPr>
              <w:t xml:space="preserve"> </w:t>
            </w:r>
            <w:r w:rsidRPr="008F6775">
              <w:rPr>
                <w:rFonts w:ascii="Times New Roman" w:eastAsia="Calibri" w:hAnsi="Times New Roman" w:cs="Times New Roman"/>
                <w:spacing w:val="-2"/>
                <w:kern w:val="0"/>
                <w:lang w:val="id"/>
                <w14:ligatures w14:val="none"/>
              </w:rPr>
              <w:t>})...</w:t>
            </w:r>
          </w:p>
        </w:tc>
        <w:tc>
          <w:tcPr>
            <w:tcW w:w="4128" w:type="dxa"/>
            <w:gridSpan w:val="2"/>
          </w:tcPr>
          <w:p w14:paraId="2B7C8D16" w14:textId="77777777" w:rsidR="00BB6CC6" w:rsidRPr="008F6775" w:rsidRDefault="00BB6CC6" w:rsidP="00346688">
            <w:pPr>
              <w:widowControl w:val="0"/>
              <w:autoSpaceDE w:val="0"/>
              <w:autoSpaceDN w:val="0"/>
              <w:spacing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Validasi</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password</w:t>
            </w:r>
            <w:r w:rsidRPr="008F6775">
              <w:rPr>
                <w:rFonts w:ascii="Times New Roman" w:eastAsia="Calibri" w:hAnsi="Times New Roman" w:cs="Times New Roman"/>
                <w:spacing w:val="-6"/>
                <w:kern w:val="0"/>
                <w:lang w:val="id"/>
                <w14:ligatures w14:val="none"/>
              </w:rPr>
              <w:t xml:space="preserve"> </w:t>
            </w:r>
            <w:r w:rsidRPr="008F6775">
              <w:rPr>
                <w:rFonts w:ascii="Times New Roman" w:eastAsia="Calibri" w:hAnsi="Times New Roman" w:cs="Times New Roman"/>
                <w:kern w:val="0"/>
                <w:lang w:val="id"/>
                <w14:ligatures w14:val="none"/>
              </w:rPr>
              <w:t>minimal</w:t>
            </w:r>
            <w:r w:rsidRPr="008F6775">
              <w:rPr>
                <w:rFonts w:ascii="Times New Roman" w:eastAsia="Calibri" w:hAnsi="Times New Roman" w:cs="Times New Roman"/>
                <w:spacing w:val="-6"/>
                <w:kern w:val="0"/>
                <w:lang w:val="id"/>
                <w14:ligatures w14:val="none"/>
              </w:rPr>
              <w:t xml:space="preserve"> </w:t>
            </w:r>
            <w:r w:rsidRPr="008F6775">
              <w:rPr>
                <w:rFonts w:ascii="Times New Roman" w:eastAsia="Calibri" w:hAnsi="Times New Roman" w:cs="Times New Roman"/>
                <w:spacing w:val="-10"/>
                <w:kern w:val="0"/>
                <w:lang w:val="id"/>
                <w14:ligatures w14:val="none"/>
              </w:rPr>
              <w:t>6</w:t>
            </w:r>
          </w:p>
          <w:p w14:paraId="643D5F34" w14:textId="77777777" w:rsidR="00BB6CC6" w:rsidRPr="008F6775" w:rsidRDefault="00BB6CC6" w:rsidP="00346688">
            <w:pPr>
              <w:widowControl w:val="0"/>
              <w:autoSpaceDE w:val="0"/>
              <w:autoSpaceDN w:val="0"/>
              <w:spacing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spacing w:val="-2"/>
                <w:kern w:val="0"/>
                <w:lang w:val="id"/>
                <w14:ligatures w14:val="none"/>
              </w:rPr>
              <w:t>karakter</w:t>
            </w:r>
          </w:p>
        </w:tc>
      </w:tr>
      <w:tr w:rsidR="00BB6CC6" w:rsidRPr="008F6775" w14:paraId="2F967ABB" w14:textId="77777777" w:rsidTr="00BB6CC6">
        <w:trPr>
          <w:trHeight w:val="302"/>
        </w:trPr>
        <w:tc>
          <w:tcPr>
            <w:tcW w:w="478" w:type="dxa"/>
          </w:tcPr>
          <w:p w14:paraId="6A525490" w14:textId="77777777" w:rsidR="00BB6CC6" w:rsidRPr="008F6775" w:rsidRDefault="00BB6CC6" w:rsidP="00346688">
            <w:pPr>
              <w:widowControl w:val="0"/>
              <w:autoSpaceDE w:val="0"/>
              <w:autoSpaceDN w:val="0"/>
              <w:spacing w:before="16" w:after="0" w:line="360" w:lineRule="auto"/>
              <w:ind w:right="94"/>
              <w:jc w:val="right"/>
              <w:rPr>
                <w:rFonts w:ascii="Times New Roman" w:eastAsia="Calibri" w:hAnsi="Times New Roman" w:cs="Times New Roman"/>
                <w:kern w:val="0"/>
                <w:lang w:val="id"/>
                <w14:ligatures w14:val="none"/>
              </w:rPr>
            </w:pPr>
            <w:r w:rsidRPr="008F6775">
              <w:rPr>
                <w:rFonts w:ascii="Times New Roman" w:eastAsia="Calibri" w:hAnsi="Times New Roman" w:cs="Times New Roman"/>
                <w:spacing w:val="-10"/>
                <w:kern w:val="0"/>
                <w:lang w:val="id"/>
                <w14:ligatures w14:val="none"/>
              </w:rPr>
              <w:t>4</w:t>
            </w:r>
          </w:p>
        </w:tc>
        <w:tc>
          <w:tcPr>
            <w:tcW w:w="3881" w:type="dxa"/>
          </w:tcPr>
          <w:p w14:paraId="73830EC5" w14:textId="77777777" w:rsidR="00BB6CC6" w:rsidRPr="008F6775" w:rsidRDefault="00BB6CC6" w:rsidP="00346688">
            <w:pPr>
              <w:widowControl w:val="0"/>
              <w:autoSpaceDE w:val="0"/>
              <w:autoSpaceDN w:val="0"/>
              <w:spacing w:before="16"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spacing w:val="-2"/>
                <w:kern w:val="0"/>
                <w:lang w:val="id"/>
                <w14:ligatures w14:val="none"/>
              </w:rPr>
              <w:t>body('name').notEmpty()...</w:t>
            </w:r>
          </w:p>
        </w:tc>
        <w:tc>
          <w:tcPr>
            <w:tcW w:w="4128" w:type="dxa"/>
            <w:gridSpan w:val="2"/>
          </w:tcPr>
          <w:p w14:paraId="05DAA271" w14:textId="77777777" w:rsidR="00BB6CC6" w:rsidRPr="008F6775" w:rsidRDefault="00BB6CC6" w:rsidP="00346688">
            <w:pPr>
              <w:widowControl w:val="0"/>
              <w:autoSpaceDE w:val="0"/>
              <w:autoSpaceDN w:val="0"/>
              <w:spacing w:before="16"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Validasi</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name</w:t>
            </w:r>
            <w:r w:rsidRPr="008F6775">
              <w:rPr>
                <w:rFonts w:ascii="Times New Roman" w:eastAsia="Calibri" w:hAnsi="Times New Roman" w:cs="Times New Roman"/>
                <w:spacing w:val="-5"/>
                <w:kern w:val="0"/>
                <w:lang w:val="id"/>
                <w14:ligatures w14:val="none"/>
              </w:rPr>
              <w:t xml:space="preserve"> </w:t>
            </w:r>
            <w:r w:rsidRPr="008F6775">
              <w:rPr>
                <w:rFonts w:ascii="Times New Roman" w:eastAsia="Calibri" w:hAnsi="Times New Roman" w:cs="Times New Roman"/>
                <w:kern w:val="0"/>
                <w:lang w:val="id"/>
                <w14:ligatures w14:val="none"/>
              </w:rPr>
              <w:t>tidak</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boleh</w:t>
            </w:r>
            <w:r w:rsidRPr="008F6775">
              <w:rPr>
                <w:rFonts w:ascii="Times New Roman" w:eastAsia="Calibri" w:hAnsi="Times New Roman" w:cs="Times New Roman"/>
                <w:spacing w:val="-6"/>
                <w:kern w:val="0"/>
                <w:lang w:val="id"/>
                <w14:ligatures w14:val="none"/>
              </w:rPr>
              <w:t xml:space="preserve"> </w:t>
            </w:r>
            <w:r w:rsidRPr="008F6775">
              <w:rPr>
                <w:rFonts w:ascii="Times New Roman" w:eastAsia="Calibri" w:hAnsi="Times New Roman" w:cs="Times New Roman"/>
                <w:spacing w:val="-2"/>
                <w:kern w:val="0"/>
                <w:lang w:val="id"/>
                <w14:ligatures w14:val="none"/>
              </w:rPr>
              <w:t>kosong</w:t>
            </w:r>
          </w:p>
        </w:tc>
      </w:tr>
      <w:tr w:rsidR="00BB6CC6" w:rsidRPr="008F6775" w14:paraId="6396190F" w14:textId="77777777" w:rsidTr="00BB6CC6">
        <w:trPr>
          <w:trHeight w:val="300"/>
        </w:trPr>
        <w:tc>
          <w:tcPr>
            <w:tcW w:w="478" w:type="dxa"/>
          </w:tcPr>
          <w:p w14:paraId="3AEF1BD2" w14:textId="77777777" w:rsidR="00BB6CC6" w:rsidRPr="008F6775" w:rsidRDefault="00BB6CC6" w:rsidP="00346688">
            <w:pPr>
              <w:widowControl w:val="0"/>
              <w:autoSpaceDE w:val="0"/>
              <w:autoSpaceDN w:val="0"/>
              <w:spacing w:before="14" w:after="0" w:line="360" w:lineRule="auto"/>
              <w:ind w:right="94"/>
              <w:jc w:val="right"/>
              <w:rPr>
                <w:rFonts w:ascii="Times New Roman" w:eastAsia="Calibri" w:hAnsi="Times New Roman" w:cs="Times New Roman"/>
                <w:kern w:val="0"/>
                <w:lang w:val="id"/>
                <w14:ligatures w14:val="none"/>
              </w:rPr>
            </w:pPr>
            <w:r w:rsidRPr="008F6775">
              <w:rPr>
                <w:rFonts w:ascii="Times New Roman" w:eastAsia="Calibri" w:hAnsi="Times New Roman" w:cs="Times New Roman"/>
                <w:spacing w:val="-10"/>
                <w:kern w:val="0"/>
                <w:lang w:val="id"/>
                <w14:ligatures w14:val="none"/>
              </w:rPr>
              <w:t>5</w:t>
            </w:r>
          </w:p>
        </w:tc>
        <w:tc>
          <w:tcPr>
            <w:tcW w:w="3881" w:type="dxa"/>
          </w:tcPr>
          <w:p w14:paraId="020B1080" w14:textId="77777777" w:rsidR="00BB6CC6" w:rsidRPr="008F6775" w:rsidRDefault="00BB6CC6" w:rsidP="00346688">
            <w:pPr>
              <w:widowControl w:val="0"/>
              <w:autoSpaceDE w:val="0"/>
              <w:autoSpaceDN w:val="0"/>
              <w:spacing w:before="14"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(req,</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res)</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=&gt;</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spacing w:val="-10"/>
                <w:kern w:val="0"/>
                <w:lang w:val="id"/>
                <w14:ligatures w14:val="none"/>
              </w:rPr>
              <w:t>{</w:t>
            </w:r>
          </w:p>
        </w:tc>
        <w:tc>
          <w:tcPr>
            <w:tcW w:w="4128" w:type="dxa"/>
            <w:gridSpan w:val="2"/>
          </w:tcPr>
          <w:p w14:paraId="7D849D5E" w14:textId="77777777" w:rsidR="00BB6CC6" w:rsidRPr="008F6775" w:rsidRDefault="00BB6CC6" w:rsidP="00346688">
            <w:pPr>
              <w:widowControl w:val="0"/>
              <w:autoSpaceDE w:val="0"/>
              <w:autoSpaceDN w:val="0"/>
              <w:spacing w:before="14"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Callback</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spacing w:val="-2"/>
                <w:kern w:val="0"/>
                <w:lang w:val="id"/>
                <w14:ligatures w14:val="none"/>
              </w:rPr>
              <w:t>handler</w:t>
            </w:r>
          </w:p>
        </w:tc>
      </w:tr>
      <w:tr w:rsidR="00BB6CC6" w:rsidRPr="008F6775" w14:paraId="28DD6578" w14:textId="77777777" w:rsidTr="00BB6CC6">
        <w:trPr>
          <w:trHeight w:val="538"/>
        </w:trPr>
        <w:tc>
          <w:tcPr>
            <w:tcW w:w="478" w:type="dxa"/>
          </w:tcPr>
          <w:p w14:paraId="104C333D" w14:textId="77777777" w:rsidR="00BB6CC6" w:rsidRPr="008F6775" w:rsidRDefault="00BB6CC6" w:rsidP="00346688">
            <w:pPr>
              <w:widowControl w:val="0"/>
              <w:autoSpaceDE w:val="0"/>
              <w:autoSpaceDN w:val="0"/>
              <w:spacing w:before="133" w:after="0" w:line="360" w:lineRule="auto"/>
              <w:ind w:right="94"/>
              <w:jc w:val="right"/>
              <w:rPr>
                <w:rFonts w:ascii="Times New Roman" w:eastAsia="Calibri" w:hAnsi="Times New Roman" w:cs="Times New Roman"/>
                <w:kern w:val="0"/>
                <w:lang w:val="id"/>
                <w14:ligatures w14:val="none"/>
              </w:rPr>
            </w:pPr>
            <w:r w:rsidRPr="008F6775">
              <w:rPr>
                <w:rFonts w:ascii="Times New Roman" w:eastAsia="Calibri" w:hAnsi="Times New Roman" w:cs="Times New Roman"/>
                <w:spacing w:val="-10"/>
                <w:kern w:val="0"/>
                <w:lang w:val="id"/>
                <w14:ligatures w14:val="none"/>
              </w:rPr>
              <w:t>6</w:t>
            </w:r>
          </w:p>
        </w:tc>
        <w:tc>
          <w:tcPr>
            <w:tcW w:w="3881" w:type="dxa"/>
          </w:tcPr>
          <w:p w14:paraId="56565605" w14:textId="77777777" w:rsidR="00BB6CC6" w:rsidRPr="008F6775" w:rsidRDefault="00BB6CC6" w:rsidP="00346688">
            <w:pPr>
              <w:widowControl w:val="0"/>
              <w:autoSpaceDE w:val="0"/>
              <w:autoSpaceDN w:val="0"/>
              <w:spacing w:before="133"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const</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username,</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password,</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name</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spacing w:val="-2"/>
                <w:kern w:val="0"/>
                <w:lang w:val="id"/>
                <w14:ligatures w14:val="none"/>
              </w:rPr>
              <w:t>req.body;</w:t>
            </w:r>
          </w:p>
        </w:tc>
        <w:tc>
          <w:tcPr>
            <w:tcW w:w="4128" w:type="dxa"/>
            <w:gridSpan w:val="2"/>
          </w:tcPr>
          <w:p w14:paraId="492ED3C2" w14:textId="77777777" w:rsidR="00BB6CC6" w:rsidRPr="008F6775" w:rsidRDefault="00BB6CC6" w:rsidP="00346688">
            <w:pPr>
              <w:widowControl w:val="0"/>
              <w:autoSpaceDE w:val="0"/>
              <w:autoSpaceDN w:val="0"/>
              <w:spacing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Ambil</w:t>
            </w:r>
            <w:r w:rsidRPr="008F6775">
              <w:rPr>
                <w:rFonts w:ascii="Times New Roman" w:eastAsia="Calibri" w:hAnsi="Times New Roman" w:cs="Times New Roman"/>
                <w:spacing w:val="-6"/>
                <w:kern w:val="0"/>
                <w:lang w:val="id"/>
                <w14:ligatures w14:val="none"/>
              </w:rPr>
              <w:t xml:space="preserve"> </w:t>
            </w:r>
            <w:r w:rsidRPr="008F6775">
              <w:rPr>
                <w:rFonts w:ascii="Times New Roman" w:eastAsia="Calibri" w:hAnsi="Times New Roman" w:cs="Times New Roman"/>
                <w:kern w:val="0"/>
                <w:lang w:val="id"/>
                <w14:ligatures w14:val="none"/>
              </w:rPr>
              <w:t>data</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pendaftaran</w:t>
            </w:r>
            <w:r w:rsidRPr="008F6775">
              <w:rPr>
                <w:rFonts w:ascii="Times New Roman" w:eastAsia="Calibri" w:hAnsi="Times New Roman" w:cs="Times New Roman"/>
                <w:spacing w:val="-6"/>
                <w:kern w:val="0"/>
                <w:lang w:val="id"/>
                <w14:ligatures w14:val="none"/>
              </w:rPr>
              <w:t xml:space="preserve"> </w:t>
            </w:r>
            <w:r w:rsidRPr="008F6775">
              <w:rPr>
                <w:rFonts w:ascii="Times New Roman" w:eastAsia="Calibri" w:hAnsi="Times New Roman" w:cs="Times New Roman"/>
                <w:spacing w:val="-4"/>
                <w:kern w:val="0"/>
                <w:lang w:val="id"/>
                <w14:ligatures w14:val="none"/>
              </w:rPr>
              <w:t>dari</w:t>
            </w:r>
          </w:p>
          <w:p w14:paraId="247EA06E" w14:textId="77777777" w:rsidR="00BB6CC6" w:rsidRPr="008F6775" w:rsidRDefault="00BB6CC6" w:rsidP="00346688">
            <w:pPr>
              <w:widowControl w:val="0"/>
              <w:autoSpaceDE w:val="0"/>
              <w:autoSpaceDN w:val="0"/>
              <w:spacing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request</w:t>
            </w:r>
            <w:r w:rsidRPr="008F6775">
              <w:rPr>
                <w:rFonts w:ascii="Times New Roman" w:eastAsia="Calibri" w:hAnsi="Times New Roman" w:cs="Times New Roman"/>
                <w:spacing w:val="-7"/>
                <w:kern w:val="0"/>
                <w:lang w:val="id"/>
                <w14:ligatures w14:val="none"/>
              </w:rPr>
              <w:t xml:space="preserve"> </w:t>
            </w:r>
            <w:r w:rsidRPr="008F6775">
              <w:rPr>
                <w:rFonts w:ascii="Times New Roman" w:eastAsia="Calibri" w:hAnsi="Times New Roman" w:cs="Times New Roman"/>
                <w:spacing w:val="-4"/>
                <w:kern w:val="0"/>
                <w:lang w:val="id"/>
                <w14:ligatures w14:val="none"/>
              </w:rPr>
              <w:t>body</w:t>
            </w:r>
          </w:p>
        </w:tc>
      </w:tr>
      <w:tr w:rsidR="00BB6CC6" w:rsidRPr="008F6775" w14:paraId="4C25962F" w14:textId="77777777" w:rsidTr="00BB6CC6">
        <w:trPr>
          <w:trHeight w:val="538"/>
        </w:trPr>
        <w:tc>
          <w:tcPr>
            <w:tcW w:w="478" w:type="dxa"/>
          </w:tcPr>
          <w:p w14:paraId="508A6756" w14:textId="77777777" w:rsidR="00BB6CC6" w:rsidRPr="008F6775" w:rsidRDefault="00BB6CC6" w:rsidP="00346688">
            <w:pPr>
              <w:widowControl w:val="0"/>
              <w:autoSpaceDE w:val="0"/>
              <w:autoSpaceDN w:val="0"/>
              <w:spacing w:before="133" w:after="0" w:line="360" w:lineRule="auto"/>
              <w:ind w:right="94"/>
              <w:jc w:val="right"/>
              <w:rPr>
                <w:rFonts w:ascii="Times New Roman" w:eastAsia="Calibri" w:hAnsi="Times New Roman" w:cs="Times New Roman"/>
                <w:kern w:val="0"/>
                <w:lang w:val="id"/>
                <w14:ligatures w14:val="none"/>
              </w:rPr>
            </w:pPr>
            <w:r w:rsidRPr="008F6775">
              <w:rPr>
                <w:rFonts w:ascii="Times New Roman" w:eastAsia="Calibri" w:hAnsi="Times New Roman" w:cs="Times New Roman"/>
                <w:spacing w:val="-10"/>
                <w:kern w:val="0"/>
                <w:lang w:val="id"/>
                <w14:ligatures w14:val="none"/>
              </w:rPr>
              <w:t>7</w:t>
            </w:r>
          </w:p>
        </w:tc>
        <w:tc>
          <w:tcPr>
            <w:tcW w:w="3881" w:type="dxa"/>
          </w:tcPr>
          <w:p w14:paraId="68AB37AA" w14:textId="77777777" w:rsidR="00BB6CC6" w:rsidRPr="008F6775" w:rsidRDefault="00BB6CC6" w:rsidP="00346688">
            <w:pPr>
              <w:widowControl w:val="0"/>
              <w:autoSpaceDE w:val="0"/>
              <w:autoSpaceDN w:val="0"/>
              <w:spacing w:before="133"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spacing w:val="-2"/>
                <w:kern w:val="0"/>
                <w:lang w:val="id"/>
                <w14:ligatures w14:val="none"/>
              </w:rPr>
              <w:t>console.log(</w:t>
            </w:r>
            <w:r w:rsidRPr="008F6775">
              <w:rPr>
                <w:rFonts w:ascii="Times New Roman" w:eastAsia="Calibri" w:hAnsi="Times New Roman" w:cs="Times New Roman"/>
                <w:spacing w:val="-2"/>
                <w:kern w:val="0"/>
                <w:sz w:val="20"/>
                <w:lang w:val="id"/>
                <w14:ligatures w14:val="none"/>
              </w:rPr>
              <w:t>Mencoba...</w:t>
            </w:r>
            <w:r w:rsidRPr="008F6775">
              <w:rPr>
                <w:rFonts w:ascii="Times New Roman" w:eastAsia="Calibri" w:hAnsi="Times New Roman" w:cs="Times New Roman"/>
                <w:spacing w:val="-2"/>
                <w:kern w:val="0"/>
                <w:lang w:val="id"/>
                <w14:ligatures w14:val="none"/>
              </w:rPr>
              <w:t>);</w:t>
            </w:r>
          </w:p>
        </w:tc>
        <w:tc>
          <w:tcPr>
            <w:tcW w:w="4128" w:type="dxa"/>
            <w:gridSpan w:val="2"/>
          </w:tcPr>
          <w:p w14:paraId="0B836468" w14:textId="77777777" w:rsidR="00BB6CC6" w:rsidRPr="008F6775" w:rsidRDefault="00BB6CC6" w:rsidP="00346688">
            <w:pPr>
              <w:widowControl w:val="0"/>
              <w:autoSpaceDE w:val="0"/>
              <w:autoSpaceDN w:val="0"/>
              <w:spacing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Log</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username</w:t>
            </w:r>
            <w:r w:rsidRPr="008F6775">
              <w:rPr>
                <w:rFonts w:ascii="Times New Roman" w:eastAsia="Calibri" w:hAnsi="Times New Roman" w:cs="Times New Roman"/>
                <w:spacing w:val="-5"/>
                <w:kern w:val="0"/>
                <w:lang w:val="id"/>
                <w14:ligatures w14:val="none"/>
              </w:rPr>
              <w:t xml:space="preserve"> </w:t>
            </w:r>
            <w:r w:rsidRPr="008F6775">
              <w:rPr>
                <w:rFonts w:ascii="Times New Roman" w:eastAsia="Calibri" w:hAnsi="Times New Roman" w:cs="Times New Roman"/>
                <w:kern w:val="0"/>
                <w:lang w:val="id"/>
                <w14:ligatures w14:val="none"/>
              </w:rPr>
              <w:t>yang</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spacing w:val="-4"/>
                <w:kern w:val="0"/>
                <w:lang w:val="id"/>
                <w14:ligatures w14:val="none"/>
              </w:rPr>
              <w:t>akan</w:t>
            </w:r>
          </w:p>
          <w:p w14:paraId="4AAF8F9F" w14:textId="77777777" w:rsidR="00BB6CC6" w:rsidRPr="008F6775" w:rsidRDefault="00BB6CC6" w:rsidP="00346688">
            <w:pPr>
              <w:widowControl w:val="0"/>
              <w:autoSpaceDE w:val="0"/>
              <w:autoSpaceDN w:val="0"/>
              <w:spacing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spacing w:val="-2"/>
                <w:kern w:val="0"/>
                <w:lang w:val="id"/>
                <w14:ligatures w14:val="none"/>
              </w:rPr>
              <w:t>didaftarkan</w:t>
            </w:r>
          </w:p>
        </w:tc>
      </w:tr>
      <w:tr w:rsidR="00BB6CC6" w:rsidRPr="008F6775" w14:paraId="25957223" w14:textId="77777777" w:rsidTr="00BB6CC6">
        <w:trPr>
          <w:trHeight w:val="299"/>
        </w:trPr>
        <w:tc>
          <w:tcPr>
            <w:tcW w:w="478" w:type="dxa"/>
          </w:tcPr>
          <w:p w14:paraId="58FF7798" w14:textId="77777777" w:rsidR="00BB6CC6" w:rsidRPr="008F6775" w:rsidRDefault="00BB6CC6" w:rsidP="00346688">
            <w:pPr>
              <w:widowControl w:val="0"/>
              <w:autoSpaceDE w:val="0"/>
              <w:autoSpaceDN w:val="0"/>
              <w:spacing w:before="13" w:after="0" w:line="360" w:lineRule="auto"/>
              <w:ind w:right="94"/>
              <w:jc w:val="right"/>
              <w:rPr>
                <w:rFonts w:ascii="Times New Roman" w:eastAsia="Calibri" w:hAnsi="Times New Roman" w:cs="Times New Roman"/>
                <w:kern w:val="0"/>
                <w:lang w:val="id"/>
                <w14:ligatures w14:val="none"/>
              </w:rPr>
            </w:pPr>
            <w:r w:rsidRPr="008F6775">
              <w:rPr>
                <w:rFonts w:ascii="Times New Roman" w:eastAsia="Calibri" w:hAnsi="Times New Roman" w:cs="Times New Roman"/>
                <w:spacing w:val="-10"/>
                <w:kern w:val="0"/>
                <w:lang w:val="id"/>
                <w14:ligatures w14:val="none"/>
              </w:rPr>
              <w:t>8</w:t>
            </w:r>
          </w:p>
        </w:tc>
        <w:tc>
          <w:tcPr>
            <w:tcW w:w="3881" w:type="dxa"/>
          </w:tcPr>
          <w:p w14:paraId="5B9BD8FC" w14:textId="77777777" w:rsidR="00BB6CC6" w:rsidRPr="008F6775" w:rsidRDefault="00BB6CC6" w:rsidP="00346688">
            <w:pPr>
              <w:widowControl w:val="0"/>
              <w:autoSpaceDE w:val="0"/>
              <w:autoSpaceDN w:val="0"/>
              <w:spacing w:before="13"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db.run(</w:t>
            </w:r>
            <w:r w:rsidRPr="008F6775">
              <w:rPr>
                <w:rFonts w:ascii="Times New Roman" w:eastAsia="Calibri" w:hAnsi="Times New Roman" w:cs="Times New Roman"/>
                <w:kern w:val="0"/>
                <w:sz w:val="20"/>
                <w:lang w:val="id"/>
                <w14:ligatures w14:val="none"/>
              </w:rPr>
              <w:t>INSERT</w:t>
            </w:r>
            <w:r w:rsidRPr="008F6775">
              <w:rPr>
                <w:rFonts w:ascii="Times New Roman" w:eastAsia="Calibri" w:hAnsi="Times New Roman" w:cs="Times New Roman"/>
                <w:spacing w:val="-7"/>
                <w:kern w:val="0"/>
                <w:sz w:val="20"/>
                <w:lang w:val="id"/>
                <w14:ligatures w14:val="none"/>
              </w:rPr>
              <w:t xml:space="preserve"> </w:t>
            </w:r>
            <w:r w:rsidRPr="008F6775">
              <w:rPr>
                <w:rFonts w:ascii="Times New Roman" w:eastAsia="Calibri" w:hAnsi="Times New Roman" w:cs="Times New Roman"/>
                <w:kern w:val="0"/>
                <w:sz w:val="20"/>
                <w:lang w:val="id"/>
                <w14:ligatures w14:val="none"/>
              </w:rPr>
              <w:t>INTO</w:t>
            </w:r>
            <w:r w:rsidRPr="008F6775">
              <w:rPr>
                <w:rFonts w:ascii="Times New Roman" w:eastAsia="Calibri" w:hAnsi="Times New Roman" w:cs="Times New Roman"/>
                <w:spacing w:val="-6"/>
                <w:kern w:val="0"/>
                <w:sz w:val="20"/>
                <w:lang w:val="id"/>
                <w14:ligatures w14:val="none"/>
              </w:rPr>
              <w:t xml:space="preserve"> </w:t>
            </w:r>
            <w:r w:rsidRPr="008F6775">
              <w:rPr>
                <w:rFonts w:ascii="Times New Roman" w:eastAsia="Calibri" w:hAnsi="Times New Roman" w:cs="Times New Roman"/>
                <w:kern w:val="0"/>
                <w:sz w:val="20"/>
                <w:lang w:val="id"/>
                <w14:ligatures w14:val="none"/>
              </w:rPr>
              <w:t>users...</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6"/>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6"/>
                <w:kern w:val="0"/>
                <w:lang w:val="id"/>
                <w14:ligatures w14:val="none"/>
              </w:rPr>
              <w:t xml:space="preserve"> </w:t>
            </w:r>
            <w:r w:rsidRPr="008F6775">
              <w:rPr>
                <w:rFonts w:ascii="Times New Roman" w:eastAsia="Calibri" w:hAnsi="Times New Roman" w:cs="Times New Roman"/>
                <w:kern w:val="0"/>
                <w:lang w:val="id"/>
                <w14:ligatures w14:val="none"/>
              </w:rPr>
              <w:t>function</w:t>
            </w:r>
            <w:r w:rsidRPr="008F6775">
              <w:rPr>
                <w:rFonts w:ascii="Times New Roman" w:eastAsia="Calibri" w:hAnsi="Times New Roman" w:cs="Times New Roman"/>
                <w:spacing w:val="-6"/>
                <w:kern w:val="0"/>
                <w:lang w:val="id"/>
                <w14:ligatures w14:val="none"/>
              </w:rPr>
              <w:t xml:space="preserve"> </w:t>
            </w:r>
            <w:r w:rsidRPr="008F6775">
              <w:rPr>
                <w:rFonts w:ascii="Times New Roman" w:eastAsia="Calibri" w:hAnsi="Times New Roman" w:cs="Times New Roman"/>
                <w:kern w:val="0"/>
                <w:lang w:val="id"/>
                <w14:ligatures w14:val="none"/>
              </w:rPr>
              <w:t>(err)</w:t>
            </w:r>
            <w:r w:rsidRPr="008F6775">
              <w:rPr>
                <w:rFonts w:ascii="Times New Roman" w:eastAsia="Calibri" w:hAnsi="Times New Roman" w:cs="Times New Roman"/>
                <w:spacing w:val="-6"/>
                <w:kern w:val="0"/>
                <w:lang w:val="id"/>
                <w14:ligatures w14:val="none"/>
              </w:rPr>
              <w:t xml:space="preserve"> </w:t>
            </w:r>
            <w:r w:rsidRPr="008F6775">
              <w:rPr>
                <w:rFonts w:ascii="Times New Roman" w:eastAsia="Calibri" w:hAnsi="Times New Roman" w:cs="Times New Roman"/>
                <w:spacing w:val="-10"/>
                <w:kern w:val="0"/>
                <w:lang w:val="id"/>
                <w14:ligatures w14:val="none"/>
              </w:rPr>
              <w:t>{</w:t>
            </w:r>
          </w:p>
        </w:tc>
        <w:tc>
          <w:tcPr>
            <w:tcW w:w="4128" w:type="dxa"/>
            <w:gridSpan w:val="2"/>
          </w:tcPr>
          <w:p w14:paraId="04E0226D" w14:textId="77777777" w:rsidR="00BB6CC6" w:rsidRPr="008F6775" w:rsidRDefault="00BB6CC6" w:rsidP="00346688">
            <w:pPr>
              <w:widowControl w:val="0"/>
              <w:autoSpaceDE w:val="0"/>
              <w:autoSpaceDN w:val="0"/>
              <w:spacing w:before="13"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Query</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INSERT</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user</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ke</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spacing w:val="-2"/>
                <w:kern w:val="0"/>
                <w:lang w:val="id"/>
                <w14:ligatures w14:val="none"/>
              </w:rPr>
              <w:t>database</w:t>
            </w:r>
          </w:p>
        </w:tc>
      </w:tr>
      <w:tr w:rsidR="00BB6CC6" w:rsidRPr="008F6775" w14:paraId="5255AF1F" w14:textId="77777777" w:rsidTr="00BB6CC6">
        <w:trPr>
          <w:trHeight w:val="299"/>
        </w:trPr>
        <w:tc>
          <w:tcPr>
            <w:tcW w:w="478" w:type="dxa"/>
          </w:tcPr>
          <w:p w14:paraId="71486794" w14:textId="77777777" w:rsidR="00BB6CC6" w:rsidRPr="008F6775" w:rsidRDefault="00BB6CC6" w:rsidP="00346688">
            <w:pPr>
              <w:widowControl w:val="0"/>
              <w:autoSpaceDE w:val="0"/>
              <w:autoSpaceDN w:val="0"/>
              <w:spacing w:before="13" w:after="0" w:line="360" w:lineRule="auto"/>
              <w:ind w:right="94"/>
              <w:jc w:val="right"/>
              <w:rPr>
                <w:rFonts w:ascii="Times New Roman" w:eastAsia="Calibri" w:hAnsi="Times New Roman" w:cs="Times New Roman"/>
                <w:kern w:val="0"/>
                <w:lang w:val="id"/>
                <w14:ligatures w14:val="none"/>
              </w:rPr>
            </w:pPr>
            <w:r w:rsidRPr="008F6775">
              <w:rPr>
                <w:rFonts w:ascii="Times New Roman" w:eastAsia="Calibri" w:hAnsi="Times New Roman" w:cs="Times New Roman"/>
                <w:spacing w:val="-10"/>
                <w:kern w:val="0"/>
                <w:lang w:val="id"/>
                <w14:ligatures w14:val="none"/>
              </w:rPr>
              <w:t>9</w:t>
            </w:r>
          </w:p>
        </w:tc>
        <w:tc>
          <w:tcPr>
            <w:tcW w:w="3881" w:type="dxa"/>
          </w:tcPr>
          <w:p w14:paraId="01BA81D2" w14:textId="77777777" w:rsidR="00BB6CC6" w:rsidRPr="008F6775" w:rsidRDefault="00BB6CC6" w:rsidP="00346688">
            <w:pPr>
              <w:widowControl w:val="0"/>
              <w:autoSpaceDE w:val="0"/>
              <w:autoSpaceDN w:val="0"/>
              <w:spacing w:before="13"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if</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(err)</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spacing w:val="-10"/>
                <w:kern w:val="0"/>
                <w:lang w:val="id"/>
                <w14:ligatures w14:val="none"/>
              </w:rPr>
              <w:t>{</w:t>
            </w:r>
          </w:p>
        </w:tc>
        <w:tc>
          <w:tcPr>
            <w:tcW w:w="4128" w:type="dxa"/>
            <w:gridSpan w:val="2"/>
          </w:tcPr>
          <w:p w14:paraId="6B12FBE0" w14:textId="77777777" w:rsidR="00BB6CC6" w:rsidRPr="008F6775" w:rsidRDefault="00BB6CC6" w:rsidP="00346688">
            <w:pPr>
              <w:widowControl w:val="0"/>
              <w:autoSpaceDE w:val="0"/>
              <w:autoSpaceDN w:val="0"/>
              <w:spacing w:before="13"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Cek</w:t>
            </w:r>
            <w:r w:rsidRPr="008F6775">
              <w:rPr>
                <w:rFonts w:ascii="Times New Roman" w:eastAsia="Calibri" w:hAnsi="Times New Roman" w:cs="Times New Roman"/>
                <w:spacing w:val="-5"/>
                <w:kern w:val="0"/>
                <w:lang w:val="id"/>
                <w14:ligatures w14:val="none"/>
              </w:rPr>
              <w:t xml:space="preserve"> </w:t>
            </w:r>
            <w:r w:rsidRPr="008F6775">
              <w:rPr>
                <w:rFonts w:ascii="Times New Roman" w:eastAsia="Calibri" w:hAnsi="Times New Roman" w:cs="Times New Roman"/>
                <w:kern w:val="0"/>
                <w:lang w:val="id"/>
                <w14:ligatures w14:val="none"/>
              </w:rPr>
              <w:t>apakah</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terjadi</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error</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di</w:t>
            </w:r>
            <w:r w:rsidRPr="008F6775">
              <w:rPr>
                <w:rFonts w:ascii="Times New Roman" w:eastAsia="Calibri" w:hAnsi="Times New Roman" w:cs="Times New Roman"/>
                <w:spacing w:val="-5"/>
                <w:kern w:val="0"/>
                <w:lang w:val="id"/>
                <w14:ligatures w14:val="none"/>
              </w:rPr>
              <w:t xml:space="preserve"> DB</w:t>
            </w:r>
          </w:p>
        </w:tc>
      </w:tr>
      <w:tr w:rsidR="00BB6CC6" w:rsidRPr="008F6775" w14:paraId="04BE8D02" w14:textId="77777777" w:rsidTr="00BB6CC6">
        <w:trPr>
          <w:trHeight w:val="299"/>
        </w:trPr>
        <w:tc>
          <w:tcPr>
            <w:tcW w:w="478" w:type="dxa"/>
          </w:tcPr>
          <w:p w14:paraId="3C2C14A6" w14:textId="77777777" w:rsidR="00BB6CC6" w:rsidRPr="008F6775" w:rsidRDefault="00BB6CC6" w:rsidP="00346688">
            <w:pPr>
              <w:widowControl w:val="0"/>
              <w:autoSpaceDE w:val="0"/>
              <w:autoSpaceDN w:val="0"/>
              <w:spacing w:before="16" w:after="0" w:line="360" w:lineRule="auto"/>
              <w:ind w:right="94"/>
              <w:jc w:val="right"/>
              <w:rPr>
                <w:rFonts w:ascii="Times New Roman" w:eastAsia="Calibri" w:hAnsi="Times New Roman" w:cs="Times New Roman"/>
                <w:kern w:val="0"/>
                <w:lang w:val="id"/>
                <w14:ligatures w14:val="none"/>
              </w:rPr>
            </w:pPr>
            <w:r w:rsidRPr="008F6775">
              <w:rPr>
                <w:rFonts w:ascii="Times New Roman" w:eastAsia="Calibri" w:hAnsi="Times New Roman" w:cs="Times New Roman"/>
                <w:spacing w:val="-5"/>
                <w:kern w:val="0"/>
                <w:lang w:val="id"/>
                <w14:ligatures w14:val="none"/>
              </w:rPr>
              <w:lastRenderedPageBreak/>
              <w:t>10</w:t>
            </w:r>
          </w:p>
        </w:tc>
        <w:tc>
          <w:tcPr>
            <w:tcW w:w="3881" w:type="dxa"/>
          </w:tcPr>
          <w:p w14:paraId="0220FCB9" w14:textId="77777777" w:rsidR="00BB6CC6" w:rsidRPr="008F6775" w:rsidRDefault="00BB6CC6" w:rsidP="00346688">
            <w:pPr>
              <w:widowControl w:val="0"/>
              <w:autoSpaceDE w:val="0"/>
              <w:autoSpaceDN w:val="0"/>
              <w:spacing w:before="16"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spacing w:val="-2"/>
                <w:kern w:val="0"/>
                <w:lang w:val="id"/>
                <w14:ligatures w14:val="none"/>
              </w:rPr>
              <w:t>console.log('Gagal...');</w:t>
            </w:r>
          </w:p>
        </w:tc>
        <w:tc>
          <w:tcPr>
            <w:tcW w:w="4128" w:type="dxa"/>
            <w:gridSpan w:val="2"/>
          </w:tcPr>
          <w:p w14:paraId="468C0592" w14:textId="77777777" w:rsidR="00BB6CC6" w:rsidRPr="008F6775" w:rsidRDefault="00BB6CC6" w:rsidP="00346688">
            <w:pPr>
              <w:widowControl w:val="0"/>
              <w:autoSpaceDE w:val="0"/>
              <w:autoSpaceDN w:val="0"/>
              <w:spacing w:before="16"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Log</w:t>
            </w:r>
            <w:r w:rsidRPr="008F6775">
              <w:rPr>
                <w:rFonts w:ascii="Times New Roman" w:eastAsia="Calibri" w:hAnsi="Times New Roman" w:cs="Times New Roman"/>
                <w:spacing w:val="-2"/>
                <w:kern w:val="0"/>
                <w:lang w:val="id"/>
                <w14:ligatures w14:val="none"/>
              </w:rPr>
              <w:t xml:space="preserve"> error</w:t>
            </w:r>
          </w:p>
        </w:tc>
      </w:tr>
      <w:tr w:rsidR="00BB6CC6" w:rsidRPr="008F6775" w14:paraId="1550A1EE" w14:textId="77777777" w:rsidTr="00BB6CC6">
        <w:trPr>
          <w:trHeight w:val="538"/>
        </w:trPr>
        <w:tc>
          <w:tcPr>
            <w:tcW w:w="478" w:type="dxa"/>
          </w:tcPr>
          <w:p w14:paraId="1D343D7A" w14:textId="77777777" w:rsidR="00BB6CC6" w:rsidRPr="008F6775" w:rsidRDefault="00BB6CC6" w:rsidP="00346688">
            <w:pPr>
              <w:widowControl w:val="0"/>
              <w:autoSpaceDE w:val="0"/>
              <w:autoSpaceDN w:val="0"/>
              <w:spacing w:before="133" w:after="0" w:line="360" w:lineRule="auto"/>
              <w:ind w:right="94"/>
              <w:jc w:val="right"/>
              <w:rPr>
                <w:rFonts w:ascii="Times New Roman" w:eastAsia="Calibri" w:hAnsi="Times New Roman" w:cs="Times New Roman"/>
                <w:kern w:val="0"/>
                <w:lang w:val="id"/>
                <w14:ligatures w14:val="none"/>
              </w:rPr>
            </w:pPr>
            <w:r w:rsidRPr="008F6775">
              <w:rPr>
                <w:rFonts w:ascii="Times New Roman" w:eastAsia="Calibri" w:hAnsi="Times New Roman" w:cs="Times New Roman"/>
                <w:spacing w:val="-5"/>
                <w:kern w:val="0"/>
                <w:lang w:val="id"/>
                <w14:ligatures w14:val="none"/>
              </w:rPr>
              <w:t>11</w:t>
            </w:r>
          </w:p>
        </w:tc>
        <w:tc>
          <w:tcPr>
            <w:tcW w:w="3881" w:type="dxa"/>
          </w:tcPr>
          <w:p w14:paraId="78272A30" w14:textId="77777777" w:rsidR="00BB6CC6" w:rsidRPr="008F6775" w:rsidRDefault="00BB6CC6" w:rsidP="00346688">
            <w:pPr>
              <w:widowControl w:val="0"/>
              <w:autoSpaceDE w:val="0"/>
              <w:autoSpaceDN w:val="0"/>
              <w:spacing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return</w:t>
            </w:r>
            <w:r w:rsidRPr="008F6775">
              <w:rPr>
                <w:rFonts w:ascii="Times New Roman" w:eastAsia="Calibri" w:hAnsi="Times New Roman" w:cs="Times New Roman"/>
                <w:spacing w:val="-11"/>
                <w:kern w:val="0"/>
                <w:lang w:val="id"/>
                <w14:ligatures w14:val="none"/>
              </w:rPr>
              <w:t xml:space="preserve"> </w:t>
            </w:r>
            <w:r w:rsidRPr="008F6775">
              <w:rPr>
                <w:rFonts w:ascii="Times New Roman" w:eastAsia="Calibri" w:hAnsi="Times New Roman" w:cs="Times New Roman"/>
                <w:kern w:val="0"/>
                <w:lang w:val="id"/>
                <w14:ligatures w14:val="none"/>
              </w:rPr>
              <w:t>res.status(400).json({</w:t>
            </w:r>
            <w:r w:rsidRPr="008F6775">
              <w:rPr>
                <w:rFonts w:ascii="Times New Roman" w:eastAsia="Calibri" w:hAnsi="Times New Roman" w:cs="Times New Roman"/>
                <w:spacing w:val="-8"/>
                <w:kern w:val="0"/>
                <w:lang w:val="id"/>
                <w14:ligatures w14:val="none"/>
              </w:rPr>
              <w:t xml:space="preserve"> </w:t>
            </w:r>
            <w:r w:rsidRPr="008F6775">
              <w:rPr>
                <w:rFonts w:ascii="Times New Roman" w:eastAsia="Calibri" w:hAnsi="Times New Roman" w:cs="Times New Roman"/>
                <w:kern w:val="0"/>
                <w:lang w:val="id"/>
                <w14:ligatures w14:val="none"/>
              </w:rPr>
              <w:t>status:</w:t>
            </w:r>
            <w:r w:rsidRPr="008F6775">
              <w:rPr>
                <w:rFonts w:ascii="Times New Roman" w:eastAsia="Calibri" w:hAnsi="Times New Roman" w:cs="Times New Roman"/>
                <w:spacing w:val="-8"/>
                <w:kern w:val="0"/>
                <w:lang w:val="id"/>
                <w14:ligatures w14:val="none"/>
              </w:rPr>
              <w:t xml:space="preserve"> </w:t>
            </w:r>
            <w:r w:rsidRPr="008F6775">
              <w:rPr>
                <w:rFonts w:ascii="Times New Roman" w:eastAsia="Calibri" w:hAnsi="Times New Roman" w:cs="Times New Roman"/>
                <w:kern w:val="0"/>
                <w:lang w:val="id"/>
                <w14:ligatures w14:val="none"/>
              </w:rPr>
              <w:t>'error',</w:t>
            </w:r>
            <w:r w:rsidRPr="008F6775">
              <w:rPr>
                <w:rFonts w:ascii="Times New Roman" w:eastAsia="Calibri" w:hAnsi="Times New Roman" w:cs="Times New Roman"/>
                <w:spacing w:val="-10"/>
                <w:kern w:val="0"/>
                <w:lang w:val="id"/>
                <w14:ligatures w14:val="none"/>
              </w:rPr>
              <w:t xml:space="preserve"> </w:t>
            </w:r>
            <w:r w:rsidRPr="008F6775">
              <w:rPr>
                <w:rFonts w:ascii="Times New Roman" w:eastAsia="Calibri" w:hAnsi="Times New Roman" w:cs="Times New Roman"/>
                <w:kern w:val="0"/>
                <w:lang w:val="id"/>
                <w14:ligatures w14:val="none"/>
              </w:rPr>
              <w:t>message:</w:t>
            </w:r>
            <w:r w:rsidRPr="008F6775">
              <w:rPr>
                <w:rFonts w:ascii="Times New Roman" w:eastAsia="Calibri" w:hAnsi="Times New Roman" w:cs="Times New Roman"/>
                <w:spacing w:val="-9"/>
                <w:kern w:val="0"/>
                <w:lang w:val="id"/>
                <w14:ligatures w14:val="none"/>
              </w:rPr>
              <w:t xml:space="preserve"> </w:t>
            </w:r>
            <w:r w:rsidRPr="008F6775">
              <w:rPr>
                <w:rFonts w:ascii="Times New Roman" w:eastAsia="Calibri" w:hAnsi="Times New Roman" w:cs="Times New Roman"/>
                <w:spacing w:val="-2"/>
                <w:kern w:val="0"/>
                <w:lang w:val="id"/>
                <w14:ligatures w14:val="none"/>
              </w:rPr>
              <w:t>'Username</w:t>
            </w:r>
          </w:p>
          <w:p w14:paraId="118A6E79" w14:textId="77777777" w:rsidR="00BB6CC6" w:rsidRPr="008F6775" w:rsidRDefault="00BB6CC6" w:rsidP="00346688">
            <w:pPr>
              <w:widowControl w:val="0"/>
              <w:autoSpaceDE w:val="0"/>
              <w:autoSpaceDN w:val="0"/>
              <w:spacing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already</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exists'</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spacing w:val="-5"/>
                <w:kern w:val="0"/>
                <w:lang w:val="id"/>
                <w14:ligatures w14:val="none"/>
              </w:rPr>
              <w:t>});</w:t>
            </w:r>
          </w:p>
        </w:tc>
        <w:tc>
          <w:tcPr>
            <w:tcW w:w="4128" w:type="dxa"/>
            <w:gridSpan w:val="2"/>
          </w:tcPr>
          <w:p w14:paraId="06BCD554" w14:textId="77777777" w:rsidR="00BB6CC6" w:rsidRPr="008F6775" w:rsidRDefault="00BB6CC6" w:rsidP="00346688">
            <w:pPr>
              <w:widowControl w:val="0"/>
              <w:autoSpaceDE w:val="0"/>
              <w:autoSpaceDN w:val="0"/>
              <w:spacing w:before="133"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Kirim</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respons</w:t>
            </w:r>
            <w:r w:rsidRPr="008F6775">
              <w:rPr>
                <w:rFonts w:ascii="Times New Roman" w:eastAsia="Calibri" w:hAnsi="Times New Roman" w:cs="Times New Roman"/>
                <w:spacing w:val="-6"/>
                <w:kern w:val="0"/>
                <w:lang w:val="id"/>
                <w14:ligatures w14:val="none"/>
              </w:rPr>
              <w:t xml:space="preserve"> </w:t>
            </w:r>
            <w:r w:rsidRPr="008F6775">
              <w:rPr>
                <w:rFonts w:ascii="Times New Roman" w:eastAsia="Calibri" w:hAnsi="Times New Roman" w:cs="Times New Roman"/>
                <w:spacing w:val="-2"/>
                <w:kern w:val="0"/>
                <w:lang w:val="id"/>
                <w14:ligatures w14:val="none"/>
              </w:rPr>
              <w:t>error</w:t>
            </w:r>
          </w:p>
        </w:tc>
      </w:tr>
      <w:tr w:rsidR="00BB6CC6" w:rsidRPr="008F6775" w14:paraId="08B64E6C" w14:textId="77777777" w:rsidTr="00BB6CC6">
        <w:trPr>
          <w:trHeight w:val="299"/>
        </w:trPr>
        <w:tc>
          <w:tcPr>
            <w:tcW w:w="478" w:type="dxa"/>
          </w:tcPr>
          <w:p w14:paraId="5160D398" w14:textId="77777777" w:rsidR="00BB6CC6" w:rsidRPr="008F6775" w:rsidRDefault="00BB6CC6" w:rsidP="00346688">
            <w:pPr>
              <w:widowControl w:val="0"/>
              <w:autoSpaceDE w:val="0"/>
              <w:autoSpaceDN w:val="0"/>
              <w:spacing w:before="16" w:after="0" w:line="360" w:lineRule="auto"/>
              <w:ind w:right="94"/>
              <w:jc w:val="right"/>
              <w:rPr>
                <w:rFonts w:ascii="Times New Roman" w:eastAsia="Calibri" w:hAnsi="Times New Roman" w:cs="Times New Roman"/>
                <w:kern w:val="0"/>
                <w:lang w:val="id"/>
                <w14:ligatures w14:val="none"/>
              </w:rPr>
            </w:pPr>
            <w:r w:rsidRPr="008F6775">
              <w:rPr>
                <w:rFonts w:ascii="Times New Roman" w:eastAsia="Calibri" w:hAnsi="Times New Roman" w:cs="Times New Roman"/>
                <w:spacing w:val="-5"/>
                <w:kern w:val="0"/>
                <w:lang w:val="id"/>
                <w14:ligatures w14:val="none"/>
              </w:rPr>
              <w:t>12</w:t>
            </w:r>
          </w:p>
        </w:tc>
        <w:tc>
          <w:tcPr>
            <w:tcW w:w="3881" w:type="dxa"/>
          </w:tcPr>
          <w:p w14:paraId="0AA24789" w14:textId="77777777" w:rsidR="00BB6CC6" w:rsidRPr="008F6775" w:rsidRDefault="00BB6CC6" w:rsidP="00346688">
            <w:pPr>
              <w:widowControl w:val="0"/>
              <w:autoSpaceDE w:val="0"/>
              <w:autoSpaceDN w:val="0"/>
              <w:spacing w:before="16"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console.log('Pengguna</w:t>
            </w:r>
            <w:r w:rsidRPr="008F6775">
              <w:rPr>
                <w:rFonts w:ascii="Times New Roman" w:eastAsia="Calibri" w:hAnsi="Times New Roman" w:cs="Times New Roman"/>
                <w:spacing w:val="-12"/>
                <w:kern w:val="0"/>
                <w:lang w:val="id"/>
                <w14:ligatures w14:val="none"/>
              </w:rPr>
              <w:t xml:space="preserve"> </w:t>
            </w:r>
            <w:r w:rsidRPr="008F6775">
              <w:rPr>
                <w:rFonts w:ascii="Times New Roman" w:eastAsia="Calibri" w:hAnsi="Times New Roman" w:cs="Times New Roman"/>
                <w:spacing w:val="-2"/>
                <w:kern w:val="0"/>
                <w:lang w:val="id"/>
                <w14:ligatures w14:val="none"/>
              </w:rPr>
              <w:t>berhasil...');</w:t>
            </w:r>
          </w:p>
        </w:tc>
        <w:tc>
          <w:tcPr>
            <w:tcW w:w="4128" w:type="dxa"/>
            <w:gridSpan w:val="2"/>
          </w:tcPr>
          <w:p w14:paraId="0E9F1A08" w14:textId="77777777" w:rsidR="00BB6CC6" w:rsidRPr="008F6775" w:rsidRDefault="00BB6CC6" w:rsidP="00346688">
            <w:pPr>
              <w:widowControl w:val="0"/>
              <w:autoSpaceDE w:val="0"/>
              <w:autoSpaceDN w:val="0"/>
              <w:spacing w:before="16"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Log</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sukses</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spacing w:val="-2"/>
                <w:kern w:val="0"/>
                <w:lang w:val="id"/>
                <w14:ligatures w14:val="none"/>
              </w:rPr>
              <w:t>pendaftaran</w:t>
            </w:r>
          </w:p>
        </w:tc>
      </w:tr>
      <w:tr w:rsidR="00BB6CC6" w:rsidRPr="008F6775" w14:paraId="167200A2" w14:textId="77777777" w:rsidTr="00BB6CC6">
        <w:trPr>
          <w:trHeight w:val="299"/>
        </w:trPr>
        <w:tc>
          <w:tcPr>
            <w:tcW w:w="478" w:type="dxa"/>
          </w:tcPr>
          <w:p w14:paraId="54EB2A79" w14:textId="77777777" w:rsidR="00BB6CC6" w:rsidRPr="008F6775" w:rsidRDefault="00BB6CC6" w:rsidP="00346688">
            <w:pPr>
              <w:widowControl w:val="0"/>
              <w:autoSpaceDE w:val="0"/>
              <w:autoSpaceDN w:val="0"/>
              <w:spacing w:before="16" w:after="0" w:line="360" w:lineRule="auto"/>
              <w:ind w:right="94"/>
              <w:jc w:val="right"/>
              <w:rPr>
                <w:rFonts w:ascii="Times New Roman" w:eastAsia="Calibri" w:hAnsi="Times New Roman" w:cs="Times New Roman"/>
                <w:kern w:val="0"/>
                <w:lang w:val="id"/>
                <w14:ligatures w14:val="none"/>
              </w:rPr>
            </w:pPr>
            <w:r w:rsidRPr="008F6775">
              <w:rPr>
                <w:rFonts w:ascii="Times New Roman" w:eastAsia="Calibri" w:hAnsi="Times New Roman" w:cs="Times New Roman"/>
                <w:spacing w:val="-5"/>
                <w:kern w:val="0"/>
                <w:lang w:val="id"/>
                <w14:ligatures w14:val="none"/>
              </w:rPr>
              <w:t>13</w:t>
            </w:r>
          </w:p>
        </w:tc>
        <w:tc>
          <w:tcPr>
            <w:tcW w:w="3881" w:type="dxa"/>
          </w:tcPr>
          <w:p w14:paraId="5CC9485C" w14:textId="77777777" w:rsidR="00BB6CC6" w:rsidRPr="008F6775" w:rsidRDefault="00BB6CC6" w:rsidP="00346688">
            <w:pPr>
              <w:widowControl w:val="0"/>
              <w:autoSpaceDE w:val="0"/>
              <w:autoSpaceDN w:val="0"/>
              <w:spacing w:before="16"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req.session.user</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spacing w:val="-5"/>
                <w:kern w:val="0"/>
                <w:lang w:val="id"/>
                <w14:ligatures w14:val="none"/>
              </w:rPr>
              <w:t>};</w:t>
            </w:r>
          </w:p>
        </w:tc>
        <w:tc>
          <w:tcPr>
            <w:tcW w:w="4128" w:type="dxa"/>
            <w:gridSpan w:val="2"/>
          </w:tcPr>
          <w:p w14:paraId="30E9DA8C" w14:textId="77777777" w:rsidR="00BB6CC6" w:rsidRPr="008F6775" w:rsidRDefault="00BB6CC6" w:rsidP="00346688">
            <w:pPr>
              <w:widowControl w:val="0"/>
              <w:autoSpaceDE w:val="0"/>
              <w:autoSpaceDN w:val="0"/>
              <w:spacing w:before="16"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Simpan</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data</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user</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di</w:t>
            </w:r>
            <w:r w:rsidRPr="008F6775">
              <w:rPr>
                <w:rFonts w:ascii="Times New Roman" w:eastAsia="Calibri" w:hAnsi="Times New Roman" w:cs="Times New Roman"/>
                <w:spacing w:val="-2"/>
                <w:kern w:val="0"/>
                <w:lang w:val="id"/>
                <w14:ligatures w14:val="none"/>
              </w:rPr>
              <w:t xml:space="preserve"> session</w:t>
            </w:r>
          </w:p>
        </w:tc>
      </w:tr>
      <w:tr w:rsidR="00BB6CC6" w:rsidRPr="008F6775" w14:paraId="3319A6F2" w14:textId="77777777" w:rsidTr="00BB6CC6">
        <w:trPr>
          <w:trHeight w:val="302"/>
        </w:trPr>
        <w:tc>
          <w:tcPr>
            <w:tcW w:w="478" w:type="dxa"/>
          </w:tcPr>
          <w:p w14:paraId="2E8EFD2D" w14:textId="77777777" w:rsidR="00BB6CC6" w:rsidRPr="008F6775" w:rsidRDefault="00BB6CC6" w:rsidP="00346688">
            <w:pPr>
              <w:widowControl w:val="0"/>
              <w:autoSpaceDE w:val="0"/>
              <w:autoSpaceDN w:val="0"/>
              <w:spacing w:before="16" w:after="0" w:line="360" w:lineRule="auto"/>
              <w:ind w:right="94"/>
              <w:jc w:val="right"/>
              <w:rPr>
                <w:rFonts w:ascii="Times New Roman" w:eastAsia="Calibri" w:hAnsi="Times New Roman" w:cs="Times New Roman"/>
                <w:kern w:val="0"/>
                <w:lang w:val="id"/>
                <w14:ligatures w14:val="none"/>
              </w:rPr>
            </w:pPr>
            <w:r w:rsidRPr="008F6775">
              <w:rPr>
                <w:rFonts w:ascii="Times New Roman" w:eastAsia="Calibri" w:hAnsi="Times New Roman" w:cs="Times New Roman"/>
                <w:spacing w:val="-5"/>
                <w:kern w:val="0"/>
                <w:lang w:val="id"/>
                <w14:ligatures w14:val="none"/>
              </w:rPr>
              <w:t>14</w:t>
            </w:r>
          </w:p>
        </w:tc>
        <w:tc>
          <w:tcPr>
            <w:tcW w:w="3881" w:type="dxa"/>
          </w:tcPr>
          <w:p w14:paraId="3E937546" w14:textId="77777777" w:rsidR="00BB6CC6" w:rsidRPr="008F6775" w:rsidRDefault="00BB6CC6" w:rsidP="00346688">
            <w:pPr>
              <w:widowControl w:val="0"/>
              <w:autoSpaceDE w:val="0"/>
              <w:autoSpaceDN w:val="0"/>
              <w:spacing w:before="16"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res.json({</w:t>
            </w:r>
            <w:r w:rsidRPr="008F6775">
              <w:rPr>
                <w:rFonts w:ascii="Times New Roman" w:eastAsia="Calibri" w:hAnsi="Times New Roman" w:cs="Times New Roman"/>
                <w:spacing w:val="-6"/>
                <w:kern w:val="0"/>
                <w:lang w:val="id"/>
                <w14:ligatures w14:val="none"/>
              </w:rPr>
              <w:t xml:space="preserve"> </w:t>
            </w:r>
            <w:r w:rsidRPr="008F6775">
              <w:rPr>
                <w:rFonts w:ascii="Times New Roman" w:eastAsia="Calibri" w:hAnsi="Times New Roman" w:cs="Times New Roman"/>
                <w:kern w:val="0"/>
                <w:lang w:val="id"/>
                <w14:ligatures w14:val="none"/>
              </w:rPr>
              <w:t>status:</w:t>
            </w:r>
            <w:r w:rsidRPr="008F6775">
              <w:rPr>
                <w:rFonts w:ascii="Times New Roman" w:eastAsia="Calibri" w:hAnsi="Times New Roman" w:cs="Times New Roman"/>
                <w:spacing w:val="-6"/>
                <w:kern w:val="0"/>
                <w:lang w:val="id"/>
                <w14:ligatures w14:val="none"/>
              </w:rPr>
              <w:t xml:space="preserve"> </w:t>
            </w:r>
            <w:r w:rsidRPr="008F6775">
              <w:rPr>
                <w:rFonts w:ascii="Times New Roman" w:eastAsia="Calibri" w:hAnsi="Times New Roman" w:cs="Times New Roman"/>
                <w:kern w:val="0"/>
                <w:lang w:val="id"/>
                <w14:ligatures w14:val="none"/>
              </w:rPr>
              <w:t>'success'</w:t>
            </w:r>
            <w:r w:rsidRPr="008F6775">
              <w:rPr>
                <w:rFonts w:ascii="Times New Roman" w:eastAsia="Calibri" w:hAnsi="Times New Roman" w:cs="Times New Roman"/>
                <w:spacing w:val="-6"/>
                <w:kern w:val="0"/>
                <w:lang w:val="id"/>
                <w14:ligatures w14:val="none"/>
              </w:rPr>
              <w:t xml:space="preserve"> </w:t>
            </w:r>
            <w:r w:rsidRPr="008F6775">
              <w:rPr>
                <w:rFonts w:ascii="Times New Roman" w:eastAsia="Calibri" w:hAnsi="Times New Roman" w:cs="Times New Roman"/>
                <w:spacing w:val="-5"/>
                <w:kern w:val="0"/>
                <w:lang w:val="id"/>
                <w14:ligatures w14:val="none"/>
              </w:rPr>
              <w:t>});</w:t>
            </w:r>
          </w:p>
        </w:tc>
        <w:tc>
          <w:tcPr>
            <w:tcW w:w="4128" w:type="dxa"/>
            <w:gridSpan w:val="2"/>
          </w:tcPr>
          <w:p w14:paraId="3A06D4AC" w14:textId="77777777" w:rsidR="00BB6CC6" w:rsidRPr="008F6775" w:rsidRDefault="00BB6CC6" w:rsidP="00346688">
            <w:pPr>
              <w:widowControl w:val="0"/>
              <w:autoSpaceDE w:val="0"/>
              <w:autoSpaceDN w:val="0"/>
              <w:spacing w:before="16"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Kirim</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respons</w:t>
            </w:r>
            <w:r w:rsidRPr="008F6775">
              <w:rPr>
                <w:rFonts w:ascii="Times New Roman" w:eastAsia="Calibri" w:hAnsi="Times New Roman" w:cs="Times New Roman"/>
                <w:spacing w:val="-6"/>
                <w:kern w:val="0"/>
                <w:lang w:val="id"/>
                <w14:ligatures w14:val="none"/>
              </w:rPr>
              <w:t xml:space="preserve"> </w:t>
            </w:r>
            <w:r w:rsidRPr="008F6775">
              <w:rPr>
                <w:rFonts w:ascii="Times New Roman" w:eastAsia="Calibri" w:hAnsi="Times New Roman" w:cs="Times New Roman"/>
                <w:spacing w:val="-2"/>
                <w:kern w:val="0"/>
                <w:lang w:val="id"/>
                <w14:ligatures w14:val="none"/>
              </w:rPr>
              <w:t>sukses</w:t>
            </w:r>
          </w:p>
        </w:tc>
      </w:tr>
      <w:tr w:rsidR="00BB6CC6" w:rsidRPr="008F6775" w14:paraId="0D3E4D61" w14:textId="77777777" w:rsidTr="00BB6CC6">
        <w:trPr>
          <w:trHeight w:val="299"/>
        </w:trPr>
        <w:tc>
          <w:tcPr>
            <w:tcW w:w="478" w:type="dxa"/>
          </w:tcPr>
          <w:p w14:paraId="7A26714B" w14:textId="77777777" w:rsidR="00BB6CC6" w:rsidRPr="008F6775" w:rsidRDefault="00BB6CC6" w:rsidP="00346688">
            <w:pPr>
              <w:widowControl w:val="0"/>
              <w:autoSpaceDE w:val="0"/>
              <w:autoSpaceDN w:val="0"/>
              <w:spacing w:before="13" w:after="0" w:line="360" w:lineRule="auto"/>
              <w:ind w:right="94"/>
              <w:jc w:val="right"/>
              <w:rPr>
                <w:rFonts w:ascii="Times New Roman" w:eastAsia="Calibri" w:hAnsi="Times New Roman" w:cs="Times New Roman"/>
                <w:kern w:val="0"/>
                <w:lang w:val="id"/>
                <w14:ligatures w14:val="none"/>
              </w:rPr>
            </w:pPr>
            <w:r w:rsidRPr="008F6775">
              <w:rPr>
                <w:rFonts w:ascii="Times New Roman" w:eastAsia="Calibri" w:hAnsi="Times New Roman" w:cs="Times New Roman"/>
                <w:spacing w:val="-5"/>
                <w:kern w:val="0"/>
                <w:lang w:val="id"/>
                <w14:ligatures w14:val="none"/>
              </w:rPr>
              <w:t>15</w:t>
            </w:r>
          </w:p>
        </w:tc>
        <w:tc>
          <w:tcPr>
            <w:tcW w:w="3881" w:type="dxa"/>
          </w:tcPr>
          <w:p w14:paraId="2FD55337" w14:textId="77777777" w:rsidR="00BB6CC6" w:rsidRPr="008F6775" w:rsidRDefault="00BB6CC6" w:rsidP="00346688">
            <w:pPr>
              <w:widowControl w:val="0"/>
              <w:autoSpaceDE w:val="0"/>
              <w:autoSpaceDN w:val="0"/>
              <w:spacing w:before="13"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spacing w:val="-5"/>
                <w:kern w:val="0"/>
                <w:lang w:val="id"/>
                <w14:ligatures w14:val="none"/>
              </w:rPr>
              <w:t>});</w:t>
            </w:r>
          </w:p>
        </w:tc>
        <w:tc>
          <w:tcPr>
            <w:tcW w:w="4128" w:type="dxa"/>
            <w:gridSpan w:val="2"/>
          </w:tcPr>
          <w:p w14:paraId="25E64052" w14:textId="77777777" w:rsidR="00BB6CC6" w:rsidRPr="008F6775" w:rsidRDefault="00BB6CC6" w:rsidP="00346688">
            <w:pPr>
              <w:widowControl w:val="0"/>
              <w:autoSpaceDE w:val="0"/>
              <w:autoSpaceDN w:val="0"/>
              <w:spacing w:before="13"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Akhir</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callback</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spacing w:val="-5"/>
                <w:kern w:val="0"/>
                <w:lang w:val="id"/>
                <w14:ligatures w14:val="none"/>
              </w:rPr>
              <w:t>DB</w:t>
            </w:r>
          </w:p>
        </w:tc>
      </w:tr>
      <w:tr w:rsidR="00BB6CC6" w:rsidRPr="008F6775" w14:paraId="0B12CDD9" w14:textId="77777777" w:rsidTr="00BB6CC6">
        <w:trPr>
          <w:trHeight w:val="538"/>
        </w:trPr>
        <w:tc>
          <w:tcPr>
            <w:tcW w:w="478" w:type="dxa"/>
          </w:tcPr>
          <w:p w14:paraId="2A2B2F92" w14:textId="77777777" w:rsidR="00BB6CC6" w:rsidRPr="008F6775" w:rsidRDefault="00BB6CC6" w:rsidP="00346688">
            <w:pPr>
              <w:widowControl w:val="0"/>
              <w:autoSpaceDE w:val="0"/>
              <w:autoSpaceDN w:val="0"/>
              <w:spacing w:before="133" w:after="0" w:line="360" w:lineRule="auto"/>
              <w:ind w:right="94"/>
              <w:jc w:val="right"/>
              <w:rPr>
                <w:rFonts w:ascii="Times New Roman" w:eastAsia="Calibri" w:hAnsi="Times New Roman" w:cs="Times New Roman"/>
                <w:kern w:val="0"/>
                <w:lang w:val="id"/>
                <w14:ligatures w14:val="none"/>
              </w:rPr>
            </w:pPr>
            <w:r w:rsidRPr="008F6775">
              <w:rPr>
                <w:rFonts w:ascii="Times New Roman" w:eastAsia="Calibri" w:hAnsi="Times New Roman" w:cs="Times New Roman"/>
                <w:spacing w:val="-5"/>
                <w:kern w:val="0"/>
                <w:lang w:val="id"/>
                <w14:ligatures w14:val="none"/>
              </w:rPr>
              <w:t>16</w:t>
            </w:r>
          </w:p>
        </w:tc>
        <w:tc>
          <w:tcPr>
            <w:tcW w:w="3881" w:type="dxa"/>
          </w:tcPr>
          <w:p w14:paraId="55CCC9C2" w14:textId="77777777" w:rsidR="00BB6CC6" w:rsidRPr="008F6775" w:rsidRDefault="00BB6CC6" w:rsidP="00346688">
            <w:pPr>
              <w:widowControl w:val="0"/>
              <w:autoSpaceDE w:val="0"/>
              <w:autoSpaceDN w:val="0"/>
              <w:spacing w:before="133"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spacing w:val="-5"/>
                <w:kern w:val="0"/>
                <w:lang w:val="id"/>
                <w14:ligatures w14:val="none"/>
              </w:rPr>
              <w:t>});</w:t>
            </w:r>
          </w:p>
        </w:tc>
        <w:tc>
          <w:tcPr>
            <w:tcW w:w="4128" w:type="dxa"/>
            <w:gridSpan w:val="2"/>
          </w:tcPr>
          <w:p w14:paraId="2C64E986" w14:textId="77777777" w:rsidR="00BB6CC6" w:rsidRPr="008F6775" w:rsidRDefault="00BB6CC6" w:rsidP="00346688">
            <w:pPr>
              <w:widowControl w:val="0"/>
              <w:autoSpaceDE w:val="0"/>
              <w:autoSpaceDN w:val="0"/>
              <w:spacing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Akhir</w:t>
            </w:r>
            <w:r w:rsidRPr="008F6775">
              <w:rPr>
                <w:rFonts w:ascii="Times New Roman" w:eastAsia="Calibri" w:hAnsi="Times New Roman" w:cs="Times New Roman"/>
                <w:spacing w:val="-5"/>
                <w:kern w:val="0"/>
                <w:lang w:val="id"/>
                <w14:ligatures w14:val="none"/>
              </w:rPr>
              <w:t xml:space="preserve"> </w:t>
            </w:r>
            <w:r w:rsidRPr="008F6775">
              <w:rPr>
                <w:rFonts w:ascii="Times New Roman" w:eastAsia="Calibri" w:hAnsi="Times New Roman" w:cs="Times New Roman"/>
                <w:kern w:val="0"/>
                <w:lang w:val="id"/>
                <w14:ligatures w14:val="none"/>
              </w:rPr>
              <w:t>route</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handler</w:t>
            </w:r>
            <w:r w:rsidRPr="008F6775">
              <w:rPr>
                <w:rFonts w:ascii="Times New Roman" w:eastAsia="Calibri" w:hAnsi="Times New Roman" w:cs="Times New Roman"/>
                <w:spacing w:val="-5"/>
                <w:kern w:val="0"/>
                <w:lang w:val="id"/>
                <w14:ligatures w14:val="none"/>
              </w:rPr>
              <w:t xml:space="preserve"> </w:t>
            </w:r>
            <w:r w:rsidRPr="008F6775">
              <w:rPr>
                <w:rFonts w:ascii="Times New Roman" w:eastAsia="Calibri" w:hAnsi="Times New Roman" w:cs="Times New Roman"/>
                <w:spacing w:val="-4"/>
                <w:kern w:val="0"/>
                <w:lang w:val="id"/>
                <w14:ligatures w14:val="none"/>
              </w:rPr>
              <w:t>POST</w:t>
            </w:r>
          </w:p>
          <w:p w14:paraId="365F8F8C" w14:textId="77777777" w:rsidR="00BB6CC6" w:rsidRPr="008F6775" w:rsidRDefault="00BB6CC6" w:rsidP="00346688">
            <w:pPr>
              <w:widowControl w:val="0"/>
              <w:autoSpaceDE w:val="0"/>
              <w:autoSpaceDN w:val="0"/>
              <w:spacing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spacing w:val="-2"/>
                <w:kern w:val="0"/>
                <w:lang w:val="id"/>
                <w14:ligatures w14:val="none"/>
              </w:rPr>
              <w:t>/register</w:t>
            </w:r>
          </w:p>
        </w:tc>
      </w:tr>
      <w:tr w:rsidR="00BB6CC6" w:rsidRPr="008F6775" w14:paraId="706A38F6" w14:textId="77777777" w:rsidTr="00BB6CC6">
        <w:trPr>
          <w:trHeight w:val="299"/>
        </w:trPr>
        <w:tc>
          <w:tcPr>
            <w:tcW w:w="478" w:type="dxa"/>
          </w:tcPr>
          <w:p w14:paraId="6B6FA518" w14:textId="77777777" w:rsidR="00BB6CC6" w:rsidRPr="008F6775" w:rsidRDefault="00BB6CC6" w:rsidP="00346688">
            <w:pPr>
              <w:widowControl w:val="0"/>
              <w:autoSpaceDE w:val="0"/>
              <w:autoSpaceDN w:val="0"/>
              <w:spacing w:before="13"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spacing w:val="-5"/>
                <w:kern w:val="0"/>
                <w:lang w:val="id"/>
                <w14:ligatures w14:val="none"/>
              </w:rPr>
              <w:t>A1</w:t>
            </w:r>
          </w:p>
        </w:tc>
        <w:tc>
          <w:tcPr>
            <w:tcW w:w="3881" w:type="dxa"/>
          </w:tcPr>
          <w:p w14:paraId="351D6A74" w14:textId="77777777" w:rsidR="00BB6CC6" w:rsidRPr="008F6775" w:rsidRDefault="00BB6CC6" w:rsidP="00346688">
            <w:pPr>
              <w:widowControl w:val="0"/>
              <w:autoSpaceDE w:val="0"/>
              <w:autoSpaceDN w:val="0"/>
              <w:spacing w:before="13"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spacing w:val="-2"/>
                <w:kern w:val="0"/>
                <w:lang w:val="id"/>
                <w14:ligatures w14:val="none"/>
              </w:rPr>
              <w:t>document.addEventListener('DOMContentLoaded'...</w:t>
            </w:r>
          </w:p>
        </w:tc>
        <w:tc>
          <w:tcPr>
            <w:tcW w:w="4128" w:type="dxa"/>
            <w:gridSpan w:val="2"/>
          </w:tcPr>
          <w:p w14:paraId="4489AACC" w14:textId="77777777" w:rsidR="00BB6CC6" w:rsidRPr="008F6775" w:rsidRDefault="00BB6CC6" w:rsidP="00346688">
            <w:pPr>
              <w:widowControl w:val="0"/>
              <w:autoSpaceDE w:val="0"/>
              <w:autoSpaceDN w:val="0"/>
              <w:spacing w:before="13"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Ambil</w:t>
            </w:r>
            <w:r w:rsidRPr="008F6775">
              <w:rPr>
                <w:rFonts w:ascii="Times New Roman" w:eastAsia="Calibri" w:hAnsi="Times New Roman" w:cs="Times New Roman"/>
                <w:spacing w:val="-5"/>
                <w:kern w:val="0"/>
                <w:lang w:val="id"/>
                <w14:ligatures w14:val="none"/>
              </w:rPr>
              <w:t xml:space="preserve"> </w:t>
            </w:r>
            <w:r w:rsidRPr="008F6775">
              <w:rPr>
                <w:rFonts w:ascii="Times New Roman" w:eastAsia="Calibri" w:hAnsi="Times New Roman" w:cs="Times New Roman"/>
                <w:kern w:val="0"/>
                <w:lang w:val="id"/>
                <w14:ligatures w14:val="none"/>
              </w:rPr>
              <w:t>CSRF</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token</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dari</w:t>
            </w:r>
            <w:r w:rsidRPr="008F6775">
              <w:rPr>
                <w:rFonts w:ascii="Times New Roman" w:eastAsia="Calibri" w:hAnsi="Times New Roman" w:cs="Times New Roman"/>
                <w:spacing w:val="-2"/>
                <w:kern w:val="0"/>
                <w:lang w:val="id"/>
                <w14:ligatures w14:val="none"/>
              </w:rPr>
              <w:t xml:space="preserve"> server</w:t>
            </w:r>
          </w:p>
        </w:tc>
      </w:tr>
      <w:tr w:rsidR="00BB6CC6" w:rsidRPr="008F6775" w14:paraId="6D95AE6B" w14:textId="77777777" w:rsidTr="00BB6CC6">
        <w:trPr>
          <w:trHeight w:val="538"/>
        </w:trPr>
        <w:tc>
          <w:tcPr>
            <w:tcW w:w="478" w:type="dxa"/>
          </w:tcPr>
          <w:p w14:paraId="361821F0" w14:textId="77777777" w:rsidR="00BB6CC6" w:rsidRPr="008F6775" w:rsidRDefault="00BB6CC6" w:rsidP="00346688">
            <w:pPr>
              <w:widowControl w:val="0"/>
              <w:autoSpaceDE w:val="0"/>
              <w:autoSpaceDN w:val="0"/>
              <w:spacing w:before="133"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spacing w:val="-5"/>
                <w:kern w:val="0"/>
                <w:lang w:val="id"/>
                <w14:ligatures w14:val="none"/>
              </w:rPr>
              <w:t>A2</w:t>
            </w:r>
          </w:p>
        </w:tc>
        <w:tc>
          <w:tcPr>
            <w:tcW w:w="3881" w:type="dxa"/>
          </w:tcPr>
          <w:p w14:paraId="56DAD5AB" w14:textId="77777777" w:rsidR="00BB6CC6" w:rsidRPr="008F6775" w:rsidRDefault="00BB6CC6" w:rsidP="00346688">
            <w:pPr>
              <w:widowControl w:val="0"/>
              <w:autoSpaceDE w:val="0"/>
              <w:autoSpaceDN w:val="0"/>
              <w:spacing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spacing w:val="-2"/>
                <w:kern w:val="0"/>
                <w:lang w:val="id"/>
                <w14:ligatures w14:val="none"/>
              </w:rPr>
              <w:t>document.getElementById('registerForm').addEventListener('su</w:t>
            </w:r>
          </w:p>
          <w:p w14:paraId="2443E707" w14:textId="77777777" w:rsidR="00BB6CC6" w:rsidRPr="008F6775" w:rsidRDefault="00BB6CC6" w:rsidP="00346688">
            <w:pPr>
              <w:widowControl w:val="0"/>
              <w:autoSpaceDE w:val="0"/>
              <w:autoSpaceDN w:val="0"/>
              <w:spacing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spacing w:val="-2"/>
                <w:kern w:val="0"/>
                <w:lang w:val="id"/>
                <w14:ligatures w14:val="none"/>
              </w:rPr>
              <w:t>bmit'...)</w:t>
            </w:r>
          </w:p>
        </w:tc>
        <w:tc>
          <w:tcPr>
            <w:tcW w:w="4128" w:type="dxa"/>
            <w:gridSpan w:val="2"/>
          </w:tcPr>
          <w:p w14:paraId="5C02AC37" w14:textId="77777777" w:rsidR="00BB6CC6" w:rsidRPr="008F6775" w:rsidRDefault="00BB6CC6" w:rsidP="00346688">
            <w:pPr>
              <w:widowControl w:val="0"/>
              <w:autoSpaceDE w:val="0"/>
              <w:autoSpaceDN w:val="0"/>
              <w:spacing w:before="133" w:after="0" w:line="360" w:lineRule="auto"/>
              <w:ind w:left="106"/>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Tangani</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event</w:t>
            </w:r>
            <w:r w:rsidRPr="008F6775">
              <w:rPr>
                <w:rFonts w:ascii="Times New Roman" w:eastAsia="Calibri" w:hAnsi="Times New Roman" w:cs="Times New Roman"/>
                <w:spacing w:val="-2"/>
                <w:kern w:val="0"/>
                <w:lang w:val="id"/>
                <w14:ligatures w14:val="none"/>
              </w:rPr>
              <w:t xml:space="preserve"> submit</w:t>
            </w:r>
          </w:p>
        </w:tc>
      </w:tr>
      <w:tr w:rsidR="00BB6CC6" w:rsidRPr="008F6775" w14:paraId="004C29AA" w14:textId="77777777" w:rsidTr="00BB6CC6">
        <w:trPr>
          <w:trHeight w:val="806"/>
        </w:trPr>
        <w:tc>
          <w:tcPr>
            <w:tcW w:w="478" w:type="dxa"/>
          </w:tcPr>
          <w:p w14:paraId="2251230D" w14:textId="77777777" w:rsidR="00BB6CC6" w:rsidRPr="008F6775" w:rsidRDefault="00BB6CC6" w:rsidP="00346688">
            <w:pPr>
              <w:widowControl w:val="0"/>
              <w:autoSpaceDE w:val="0"/>
              <w:autoSpaceDN w:val="0"/>
              <w:spacing w:before="14" w:after="0" w:line="360" w:lineRule="auto"/>
              <w:rPr>
                <w:rFonts w:ascii="Times New Roman" w:eastAsia="Calibri" w:hAnsi="Times New Roman" w:cs="Times New Roman"/>
                <w:kern w:val="0"/>
                <w:lang w:val="id"/>
                <w14:ligatures w14:val="none"/>
              </w:rPr>
            </w:pPr>
          </w:p>
          <w:p w14:paraId="1DBA7E05" w14:textId="77777777" w:rsidR="00BB6CC6" w:rsidRPr="008F6775" w:rsidRDefault="00BB6CC6" w:rsidP="00346688">
            <w:pPr>
              <w:widowControl w:val="0"/>
              <w:autoSpaceDE w:val="0"/>
              <w:autoSpaceDN w:val="0"/>
              <w:spacing w:before="1"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spacing w:val="-5"/>
                <w:kern w:val="0"/>
                <w:lang w:val="id"/>
                <w14:ligatures w14:val="none"/>
              </w:rPr>
              <w:t>A3</w:t>
            </w:r>
          </w:p>
        </w:tc>
        <w:tc>
          <w:tcPr>
            <w:tcW w:w="3881" w:type="dxa"/>
          </w:tcPr>
          <w:p w14:paraId="1681468F" w14:textId="77777777" w:rsidR="00BB6CC6" w:rsidRPr="008F6775" w:rsidRDefault="00BB6CC6" w:rsidP="00346688">
            <w:pPr>
              <w:widowControl w:val="0"/>
              <w:autoSpaceDE w:val="0"/>
              <w:autoSpaceDN w:val="0"/>
              <w:spacing w:after="0" w:line="360" w:lineRule="auto"/>
              <w:ind w:left="208"/>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if</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(name</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username</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password</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spacing w:val="-10"/>
                <w:kern w:val="0"/>
                <w:lang w:val="id"/>
                <w14:ligatures w14:val="none"/>
              </w:rPr>
              <w:t>{</w:t>
            </w:r>
          </w:p>
          <w:p w14:paraId="787C8D06" w14:textId="77777777" w:rsidR="00BB6CC6" w:rsidRPr="008F6775" w:rsidRDefault="00BB6CC6" w:rsidP="00346688">
            <w:pPr>
              <w:widowControl w:val="0"/>
              <w:autoSpaceDE w:val="0"/>
              <w:autoSpaceDN w:val="0"/>
              <w:spacing w:after="0" w:line="360" w:lineRule="auto"/>
              <w:ind w:left="256"/>
              <w:rPr>
                <w:rFonts w:ascii="Times New Roman" w:eastAsia="Calibri" w:hAnsi="Times New Roman" w:cs="Times New Roman"/>
                <w:kern w:val="0"/>
                <w:lang w:val="id"/>
                <w14:ligatures w14:val="none"/>
              </w:rPr>
            </w:pPr>
            <w:r w:rsidRPr="008F6775">
              <w:rPr>
                <w:rFonts w:ascii="Times New Roman" w:eastAsia="Calibri" w:hAnsi="Times New Roman" w:cs="Times New Roman"/>
                <w:spacing w:val="-5"/>
                <w:kern w:val="0"/>
                <w:lang w:val="id"/>
                <w14:ligatures w14:val="none"/>
              </w:rPr>
              <w:t>…..</w:t>
            </w:r>
          </w:p>
          <w:p w14:paraId="5D3B1E68" w14:textId="77777777" w:rsidR="00BB6CC6" w:rsidRPr="008F6775" w:rsidRDefault="00BB6CC6" w:rsidP="00346688">
            <w:pPr>
              <w:widowControl w:val="0"/>
              <w:autoSpaceDE w:val="0"/>
              <w:autoSpaceDN w:val="0"/>
              <w:spacing w:after="0" w:line="360" w:lineRule="auto"/>
              <w:ind w:left="309"/>
              <w:rPr>
                <w:rFonts w:ascii="Times New Roman" w:eastAsia="Calibri" w:hAnsi="Times New Roman" w:cs="Times New Roman"/>
                <w:kern w:val="0"/>
                <w:lang w:val="id"/>
                <w14:ligatures w14:val="none"/>
              </w:rPr>
            </w:pPr>
            <w:r w:rsidRPr="008F6775">
              <w:rPr>
                <w:rFonts w:ascii="Times New Roman" w:eastAsia="Calibri" w:hAnsi="Times New Roman" w:cs="Times New Roman"/>
                <w:spacing w:val="-5"/>
                <w:kern w:val="0"/>
                <w:lang w:val="id"/>
                <w14:ligatures w14:val="none"/>
              </w:rPr>
              <w:t>});</w:t>
            </w:r>
          </w:p>
        </w:tc>
        <w:tc>
          <w:tcPr>
            <w:tcW w:w="4128" w:type="dxa"/>
            <w:gridSpan w:val="2"/>
          </w:tcPr>
          <w:p w14:paraId="400A661B" w14:textId="77777777" w:rsidR="00BB6CC6" w:rsidRPr="008F6775" w:rsidRDefault="00BB6CC6" w:rsidP="00346688">
            <w:pPr>
              <w:widowControl w:val="0"/>
              <w:autoSpaceDE w:val="0"/>
              <w:autoSpaceDN w:val="0"/>
              <w:spacing w:before="14" w:after="0" w:line="360" w:lineRule="auto"/>
              <w:rPr>
                <w:rFonts w:ascii="Times New Roman" w:eastAsia="Calibri" w:hAnsi="Times New Roman" w:cs="Times New Roman"/>
                <w:kern w:val="0"/>
                <w:lang w:val="id"/>
                <w14:ligatures w14:val="none"/>
              </w:rPr>
            </w:pPr>
          </w:p>
          <w:p w14:paraId="69FBE9FB" w14:textId="77777777" w:rsidR="00BB6CC6" w:rsidRPr="008F6775" w:rsidRDefault="00BB6CC6" w:rsidP="00346688">
            <w:pPr>
              <w:widowControl w:val="0"/>
              <w:autoSpaceDE w:val="0"/>
              <w:autoSpaceDN w:val="0"/>
              <w:spacing w:before="1" w:after="0" w:line="360" w:lineRule="auto"/>
              <w:ind w:left="157"/>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Validasi</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jika</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ada</w:t>
            </w:r>
            <w:r w:rsidRPr="008F6775">
              <w:rPr>
                <w:rFonts w:ascii="Times New Roman" w:eastAsia="Calibri" w:hAnsi="Times New Roman" w:cs="Times New Roman"/>
                <w:spacing w:val="-5"/>
                <w:kern w:val="0"/>
                <w:lang w:val="id"/>
                <w14:ligatures w14:val="none"/>
              </w:rPr>
              <w:t xml:space="preserve"> </w:t>
            </w:r>
            <w:r w:rsidRPr="008F6775">
              <w:rPr>
                <w:rFonts w:ascii="Times New Roman" w:eastAsia="Calibri" w:hAnsi="Times New Roman" w:cs="Times New Roman"/>
                <w:kern w:val="0"/>
                <w:lang w:val="id"/>
                <w14:ligatures w14:val="none"/>
              </w:rPr>
              <w:t>inputan</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spacing w:val="-2"/>
                <w:kern w:val="0"/>
                <w:lang w:val="id"/>
                <w14:ligatures w14:val="none"/>
              </w:rPr>
              <w:t>kosong</w:t>
            </w:r>
          </w:p>
        </w:tc>
      </w:tr>
      <w:tr w:rsidR="00BB6CC6" w:rsidRPr="008F6775" w14:paraId="5BE31766" w14:textId="77777777" w:rsidTr="00BB6CC6">
        <w:trPr>
          <w:gridAfter w:val="1"/>
          <w:wAfter w:w="20" w:type="dxa"/>
          <w:trHeight w:val="538"/>
        </w:trPr>
        <w:tc>
          <w:tcPr>
            <w:tcW w:w="478" w:type="dxa"/>
            <w:tcBorders>
              <w:top w:val="nil"/>
            </w:tcBorders>
          </w:tcPr>
          <w:p w14:paraId="0C7B71AA" w14:textId="77777777" w:rsidR="00BB6CC6" w:rsidRPr="008F6775" w:rsidRDefault="00BB6CC6" w:rsidP="00346688">
            <w:pPr>
              <w:pStyle w:val="TableParagraph"/>
              <w:spacing w:before="134" w:line="360" w:lineRule="auto"/>
              <w:ind w:left="11" w:right="53"/>
              <w:jc w:val="center"/>
              <w:rPr>
                <w:rFonts w:ascii="Times New Roman" w:hAnsi="Times New Roman" w:cs="Times New Roman"/>
              </w:rPr>
            </w:pPr>
            <w:r w:rsidRPr="008F6775">
              <w:rPr>
                <w:rFonts w:ascii="Times New Roman" w:hAnsi="Times New Roman" w:cs="Times New Roman"/>
                <w:spacing w:val="-5"/>
              </w:rPr>
              <w:t>A4</w:t>
            </w:r>
          </w:p>
        </w:tc>
        <w:tc>
          <w:tcPr>
            <w:tcW w:w="3881" w:type="dxa"/>
            <w:tcBorders>
              <w:top w:val="nil"/>
            </w:tcBorders>
          </w:tcPr>
          <w:p w14:paraId="76C4494B" w14:textId="77777777" w:rsidR="00BB6CC6" w:rsidRPr="008F6775" w:rsidRDefault="00BB6CC6" w:rsidP="00346688">
            <w:pPr>
              <w:pStyle w:val="TableParagraph"/>
              <w:spacing w:before="134" w:line="360" w:lineRule="auto"/>
              <w:ind w:left="107"/>
              <w:rPr>
                <w:rFonts w:ascii="Times New Roman" w:hAnsi="Times New Roman" w:cs="Times New Roman"/>
              </w:rPr>
            </w:pPr>
            <w:r w:rsidRPr="008F6775">
              <w:rPr>
                <w:rFonts w:ascii="Times New Roman" w:hAnsi="Times New Roman" w:cs="Times New Roman"/>
              </w:rPr>
              <w:t>if</w:t>
            </w:r>
            <w:r w:rsidRPr="008F6775">
              <w:rPr>
                <w:rFonts w:ascii="Times New Roman" w:hAnsi="Times New Roman" w:cs="Times New Roman"/>
                <w:spacing w:val="-6"/>
              </w:rPr>
              <w:t xml:space="preserve"> </w:t>
            </w:r>
            <w:r w:rsidRPr="008F6775">
              <w:rPr>
                <w:rFonts w:ascii="Times New Roman" w:hAnsi="Times New Roman" w:cs="Times New Roman"/>
              </w:rPr>
              <w:t>(username.startsWith('0'))</w:t>
            </w:r>
            <w:r w:rsidRPr="008F6775">
              <w:rPr>
                <w:rFonts w:ascii="Times New Roman" w:hAnsi="Times New Roman" w:cs="Times New Roman"/>
                <w:spacing w:val="-6"/>
              </w:rPr>
              <w:t xml:space="preserve"> </w:t>
            </w:r>
            <w:r w:rsidRPr="008F6775">
              <w:rPr>
                <w:rFonts w:ascii="Times New Roman" w:hAnsi="Times New Roman" w:cs="Times New Roman"/>
              </w:rPr>
              <w:t>{</w:t>
            </w:r>
            <w:r w:rsidRPr="008F6775">
              <w:rPr>
                <w:rFonts w:ascii="Times New Roman" w:hAnsi="Times New Roman" w:cs="Times New Roman"/>
                <w:spacing w:val="-6"/>
              </w:rPr>
              <w:t xml:space="preserve"> </w:t>
            </w:r>
            <w:r w:rsidRPr="008F6775">
              <w:rPr>
                <w:rFonts w:ascii="Times New Roman" w:hAnsi="Times New Roman" w:cs="Times New Roman"/>
              </w:rPr>
              <w:t>...</w:t>
            </w:r>
            <w:r w:rsidRPr="008F6775">
              <w:rPr>
                <w:rFonts w:ascii="Times New Roman" w:hAnsi="Times New Roman" w:cs="Times New Roman"/>
                <w:spacing w:val="-5"/>
              </w:rPr>
              <w:t xml:space="preserve"> </w:t>
            </w:r>
            <w:r w:rsidRPr="008F6775">
              <w:rPr>
                <w:rFonts w:ascii="Times New Roman" w:hAnsi="Times New Roman" w:cs="Times New Roman"/>
                <w:spacing w:val="-10"/>
              </w:rPr>
              <w:t>}</w:t>
            </w:r>
          </w:p>
        </w:tc>
        <w:tc>
          <w:tcPr>
            <w:tcW w:w="4108" w:type="dxa"/>
            <w:tcBorders>
              <w:top w:val="nil"/>
            </w:tcBorders>
          </w:tcPr>
          <w:p w14:paraId="633CA779" w14:textId="77777777" w:rsidR="00BB6CC6" w:rsidRPr="008F6775" w:rsidRDefault="00BB6CC6" w:rsidP="00346688">
            <w:pPr>
              <w:pStyle w:val="TableParagraph"/>
              <w:spacing w:line="360" w:lineRule="auto"/>
              <w:ind w:left="106"/>
              <w:rPr>
                <w:rFonts w:ascii="Times New Roman" w:hAnsi="Times New Roman" w:cs="Times New Roman"/>
              </w:rPr>
            </w:pPr>
            <w:r w:rsidRPr="008F6775">
              <w:rPr>
                <w:rFonts w:ascii="Times New Roman" w:hAnsi="Times New Roman" w:cs="Times New Roman"/>
              </w:rPr>
              <w:t>Validasi:</w:t>
            </w:r>
            <w:r w:rsidRPr="008F6775">
              <w:rPr>
                <w:rFonts w:ascii="Times New Roman" w:hAnsi="Times New Roman" w:cs="Times New Roman"/>
                <w:spacing w:val="-4"/>
              </w:rPr>
              <w:t xml:space="preserve"> </w:t>
            </w:r>
            <w:r w:rsidRPr="008F6775">
              <w:rPr>
                <w:rFonts w:ascii="Times New Roman" w:hAnsi="Times New Roman" w:cs="Times New Roman"/>
              </w:rPr>
              <w:t>jika</w:t>
            </w:r>
            <w:r w:rsidRPr="008F6775">
              <w:rPr>
                <w:rFonts w:ascii="Times New Roman" w:hAnsi="Times New Roman" w:cs="Times New Roman"/>
                <w:spacing w:val="-4"/>
              </w:rPr>
              <w:t xml:space="preserve"> </w:t>
            </w:r>
            <w:r w:rsidRPr="008F6775">
              <w:rPr>
                <w:rFonts w:ascii="Times New Roman" w:hAnsi="Times New Roman" w:cs="Times New Roman"/>
              </w:rPr>
              <w:t>username</w:t>
            </w:r>
            <w:r w:rsidRPr="008F6775">
              <w:rPr>
                <w:rFonts w:ascii="Times New Roman" w:hAnsi="Times New Roman" w:cs="Times New Roman"/>
                <w:spacing w:val="-4"/>
              </w:rPr>
              <w:t xml:space="preserve"> </w:t>
            </w:r>
            <w:r w:rsidRPr="008F6775">
              <w:rPr>
                <w:rFonts w:ascii="Times New Roman" w:hAnsi="Times New Roman" w:cs="Times New Roman"/>
              </w:rPr>
              <w:t>diawali</w:t>
            </w:r>
            <w:r w:rsidRPr="008F6775">
              <w:rPr>
                <w:rFonts w:ascii="Times New Roman" w:hAnsi="Times New Roman" w:cs="Times New Roman"/>
                <w:spacing w:val="-4"/>
              </w:rPr>
              <w:t xml:space="preserve"> </w:t>
            </w:r>
            <w:r w:rsidRPr="008F6775">
              <w:rPr>
                <w:rFonts w:ascii="Times New Roman" w:hAnsi="Times New Roman" w:cs="Times New Roman"/>
                <w:spacing w:val="-10"/>
              </w:rPr>
              <w:t>0</w:t>
            </w:r>
          </w:p>
          <w:p w14:paraId="28F1B615" w14:textId="77777777" w:rsidR="00BB6CC6" w:rsidRPr="008F6775" w:rsidRDefault="00BB6CC6" w:rsidP="00346688">
            <w:pPr>
              <w:pStyle w:val="TableParagraph"/>
              <w:spacing w:line="360" w:lineRule="auto"/>
              <w:ind w:left="106"/>
              <w:rPr>
                <w:rFonts w:ascii="Times New Roman" w:hAnsi="Times New Roman" w:cs="Times New Roman"/>
              </w:rPr>
            </w:pPr>
            <w:r w:rsidRPr="008F6775">
              <w:rPr>
                <w:rFonts w:ascii="Times New Roman" w:hAnsi="Times New Roman" w:cs="Times New Roman"/>
              </w:rPr>
              <w:t>→</w:t>
            </w:r>
            <w:r w:rsidRPr="008F6775">
              <w:rPr>
                <w:rFonts w:ascii="Times New Roman" w:hAnsi="Times New Roman" w:cs="Times New Roman"/>
                <w:spacing w:val="-2"/>
              </w:rPr>
              <w:t xml:space="preserve"> </w:t>
            </w:r>
            <w:r w:rsidRPr="008F6775">
              <w:rPr>
                <w:rFonts w:ascii="Times New Roman" w:hAnsi="Times New Roman" w:cs="Times New Roman"/>
              </w:rPr>
              <w:t>ganti</w:t>
            </w:r>
            <w:r w:rsidRPr="008F6775">
              <w:rPr>
                <w:rFonts w:ascii="Times New Roman" w:hAnsi="Times New Roman" w:cs="Times New Roman"/>
                <w:spacing w:val="-1"/>
              </w:rPr>
              <w:t xml:space="preserve"> </w:t>
            </w:r>
            <w:r w:rsidRPr="008F6775">
              <w:rPr>
                <w:rFonts w:ascii="Times New Roman" w:hAnsi="Times New Roman" w:cs="Times New Roman"/>
                <w:spacing w:val="-5"/>
              </w:rPr>
              <w:t>62</w:t>
            </w:r>
          </w:p>
        </w:tc>
      </w:tr>
      <w:tr w:rsidR="00BB6CC6" w:rsidRPr="008F6775" w14:paraId="2ABF5C32" w14:textId="77777777" w:rsidTr="00BB6CC6">
        <w:trPr>
          <w:gridAfter w:val="1"/>
          <w:wAfter w:w="20" w:type="dxa"/>
          <w:trHeight w:val="538"/>
        </w:trPr>
        <w:tc>
          <w:tcPr>
            <w:tcW w:w="478" w:type="dxa"/>
          </w:tcPr>
          <w:p w14:paraId="320580BE" w14:textId="77777777" w:rsidR="00BB6CC6" w:rsidRPr="008F6775" w:rsidRDefault="00BB6CC6" w:rsidP="00346688">
            <w:pPr>
              <w:pStyle w:val="TableParagraph"/>
              <w:spacing w:before="133" w:line="360" w:lineRule="auto"/>
              <w:ind w:left="11" w:right="53"/>
              <w:jc w:val="center"/>
              <w:rPr>
                <w:rFonts w:ascii="Times New Roman" w:hAnsi="Times New Roman" w:cs="Times New Roman"/>
              </w:rPr>
            </w:pPr>
            <w:r w:rsidRPr="008F6775">
              <w:rPr>
                <w:rFonts w:ascii="Times New Roman" w:hAnsi="Times New Roman" w:cs="Times New Roman"/>
                <w:spacing w:val="-5"/>
              </w:rPr>
              <w:t>A5</w:t>
            </w:r>
          </w:p>
        </w:tc>
        <w:tc>
          <w:tcPr>
            <w:tcW w:w="3881" w:type="dxa"/>
          </w:tcPr>
          <w:p w14:paraId="1828C6F4" w14:textId="77777777" w:rsidR="00BB6CC6" w:rsidRPr="008F6775" w:rsidRDefault="00BB6CC6" w:rsidP="00346688">
            <w:pPr>
              <w:pStyle w:val="TableParagraph"/>
              <w:spacing w:line="360" w:lineRule="auto"/>
              <w:ind w:left="107"/>
              <w:rPr>
                <w:rFonts w:ascii="Times New Roman" w:hAnsi="Times New Roman" w:cs="Times New Roman"/>
              </w:rPr>
            </w:pPr>
            <w:r w:rsidRPr="008F6775">
              <w:rPr>
                <w:rFonts w:ascii="Times New Roman" w:hAnsi="Times New Roman" w:cs="Times New Roman"/>
              </w:rPr>
              <w:t>const</w:t>
            </w:r>
            <w:r w:rsidRPr="008F6775">
              <w:rPr>
                <w:rFonts w:ascii="Times New Roman" w:hAnsi="Times New Roman" w:cs="Times New Roman"/>
                <w:spacing w:val="-4"/>
              </w:rPr>
              <w:t xml:space="preserve"> </w:t>
            </w:r>
            <w:r w:rsidRPr="008F6775">
              <w:rPr>
                <w:rFonts w:ascii="Times New Roman" w:hAnsi="Times New Roman" w:cs="Times New Roman"/>
              </w:rPr>
              <w:t>phoneRegex</w:t>
            </w:r>
            <w:r w:rsidRPr="008F6775">
              <w:rPr>
                <w:rFonts w:ascii="Times New Roman" w:hAnsi="Times New Roman" w:cs="Times New Roman"/>
                <w:spacing w:val="-6"/>
              </w:rPr>
              <w:t xml:space="preserve"> </w:t>
            </w:r>
            <w:r w:rsidRPr="008F6775">
              <w:rPr>
                <w:rFonts w:ascii="Times New Roman" w:hAnsi="Times New Roman" w:cs="Times New Roman"/>
              </w:rPr>
              <w:t>=</w:t>
            </w:r>
            <w:r w:rsidRPr="008F6775">
              <w:rPr>
                <w:rFonts w:ascii="Times New Roman" w:hAnsi="Times New Roman" w:cs="Times New Roman"/>
                <w:spacing w:val="-6"/>
              </w:rPr>
              <w:t xml:space="preserve"> </w:t>
            </w:r>
            <w:r w:rsidRPr="008F6775">
              <w:rPr>
                <w:rFonts w:ascii="Times New Roman" w:hAnsi="Times New Roman" w:cs="Times New Roman"/>
              </w:rPr>
              <w:t>/^62[0-9]+$/;</w:t>
            </w:r>
            <w:r w:rsidRPr="008F6775">
              <w:rPr>
                <w:rFonts w:ascii="Times New Roman" w:hAnsi="Times New Roman" w:cs="Times New Roman"/>
                <w:spacing w:val="-6"/>
              </w:rPr>
              <w:t xml:space="preserve"> </w:t>
            </w:r>
            <w:r w:rsidRPr="008F6775">
              <w:rPr>
                <w:rFonts w:ascii="Times New Roman" w:hAnsi="Times New Roman" w:cs="Times New Roman"/>
                <w:spacing w:val="-5"/>
              </w:rPr>
              <w:t>if</w:t>
            </w:r>
          </w:p>
          <w:p w14:paraId="6F652E84" w14:textId="77777777" w:rsidR="00BB6CC6" w:rsidRPr="008F6775" w:rsidRDefault="00BB6CC6" w:rsidP="00346688">
            <w:pPr>
              <w:pStyle w:val="TableParagraph"/>
              <w:spacing w:line="360" w:lineRule="auto"/>
              <w:ind w:left="107"/>
              <w:rPr>
                <w:rFonts w:ascii="Times New Roman" w:hAnsi="Times New Roman" w:cs="Times New Roman"/>
              </w:rPr>
            </w:pPr>
            <w:r w:rsidRPr="008F6775">
              <w:rPr>
                <w:rFonts w:ascii="Times New Roman" w:hAnsi="Times New Roman" w:cs="Times New Roman"/>
              </w:rPr>
              <w:t>(!phoneRegex.test(username))</w:t>
            </w:r>
            <w:r w:rsidRPr="008F6775">
              <w:rPr>
                <w:rFonts w:ascii="Times New Roman" w:hAnsi="Times New Roman" w:cs="Times New Roman"/>
                <w:spacing w:val="-8"/>
              </w:rPr>
              <w:t xml:space="preserve"> </w:t>
            </w:r>
            <w:r w:rsidRPr="008F6775">
              <w:rPr>
                <w:rFonts w:ascii="Times New Roman" w:hAnsi="Times New Roman" w:cs="Times New Roman"/>
              </w:rPr>
              <w:t>{</w:t>
            </w:r>
            <w:r w:rsidRPr="008F6775">
              <w:rPr>
                <w:rFonts w:ascii="Times New Roman" w:hAnsi="Times New Roman" w:cs="Times New Roman"/>
                <w:spacing w:val="-8"/>
              </w:rPr>
              <w:t xml:space="preserve"> </w:t>
            </w:r>
            <w:r w:rsidRPr="008F6775">
              <w:rPr>
                <w:rFonts w:ascii="Times New Roman" w:hAnsi="Times New Roman" w:cs="Times New Roman"/>
              </w:rPr>
              <w:t>...</w:t>
            </w:r>
            <w:r w:rsidRPr="008F6775">
              <w:rPr>
                <w:rFonts w:ascii="Times New Roman" w:hAnsi="Times New Roman" w:cs="Times New Roman"/>
                <w:spacing w:val="-7"/>
              </w:rPr>
              <w:t xml:space="preserve"> </w:t>
            </w:r>
            <w:r w:rsidRPr="008F6775">
              <w:rPr>
                <w:rFonts w:ascii="Times New Roman" w:hAnsi="Times New Roman" w:cs="Times New Roman"/>
                <w:spacing w:val="-10"/>
              </w:rPr>
              <w:t>}</w:t>
            </w:r>
          </w:p>
        </w:tc>
        <w:tc>
          <w:tcPr>
            <w:tcW w:w="4108" w:type="dxa"/>
          </w:tcPr>
          <w:p w14:paraId="17B680C8" w14:textId="77777777" w:rsidR="00BB6CC6" w:rsidRPr="008F6775" w:rsidRDefault="00BB6CC6" w:rsidP="00346688">
            <w:pPr>
              <w:pStyle w:val="TableParagraph"/>
              <w:spacing w:line="360" w:lineRule="auto"/>
              <w:ind w:left="106"/>
              <w:rPr>
                <w:rFonts w:ascii="Times New Roman" w:hAnsi="Times New Roman" w:cs="Times New Roman"/>
              </w:rPr>
            </w:pPr>
            <w:r w:rsidRPr="008F6775">
              <w:rPr>
                <w:rFonts w:ascii="Times New Roman" w:hAnsi="Times New Roman" w:cs="Times New Roman"/>
              </w:rPr>
              <w:t>Validasi:</w:t>
            </w:r>
            <w:r w:rsidRPr="008F6775">
              <w:rPr>
                <w:rFonts w:ascii="Times New Roman" w:hAnsi="Times New Roman" w:cs="Times New Roman"/>
                <w:spacing w:val="-5"/>
              </w:rPr>
              <w:t xml:space="preserve"> </w:t>
            </w:r>
            <w:r w:rsidRPr="008F6775">
              <w:rPr>
                <w:rFonts w:ascii="Times New Roman" w:hAnsi="Times New Roman" w:cs="Times New Roman"/>
              </w:rPr>
              <w:t>username</w:t>
            </w:r>
            <w:r w:rsidRPr="008F6775">
              <w:rPr>
                <w:rFonts w:ascii="Times New Roman" w:hAnsi="Times New Roman" w:cs="Times New Roman"/>
                <w:spacing w:val="-7"/>
              </w:rPr>
              <w:t xml:space="preserve"> </w:t>
            </w:r>
            <w:r w:rsidRPr="008F6775">
              <w:rPr>
                <w:rFonts w:ascii="Times New Roman" w:hAnsi="Times New Roman" w:cs="Times New Roman"/>
              </w:rPr>
              <w:t>harus</w:t>
            </w:r>
            <w:r w:rsidRPr="008F6775">
              <w:rPr>
                <w:rFonts w:ascii="Times New Roman" w:hAnsi="Times New Roman" w:cs="Times New Roman"/>
                <w:spacing w:val="-6"/>
              </w:rPr>
              <w:t xml:space="preserve"> </w:t>
            </w:r>
            <w:r w:rsidRPr="008F6775">
              <w:rPr>
                <w:rFonts w:ascii="Times New Roman" w:hAnsi="Times New Roman" w:cs="Times New Roman"/>
                <w:spacing w:val="-2"/>
              </w:rPr>
              <w:t>mulai</w:t>
            </w:r>
          </w:p>
          <w:p w14:paraId="4F7731D3" w14:textId="77777777" w:rsidR="00BB6CC6" w:rsidRPr="008F6775" w:rsidRDefault="00BB6CC6" w:rsidP="00346688">
            <w:pPr>
              <w:pStyle w:val="TableParagraph"/>
              <w:spacing w:line="360" w:lineRule="auto"/>
              <w:ind w:left="106"/>
              <w:rPr>
                <w:rFonts w:ascii="Times New Roman" w:hAnsi="Times New Roman" w:cs="Times New Roman"/>
              </w:rPr>
            </w:pPr>
            <w:r w:rsidRPr="008F6775">
              <w:rPr>
                <w:rFonts w:ascii="Times New Roman" w:hAnsi="Times New Roman" w:cs="Times New Roman"/>
              </w:rPr>
              <w:t>62</w:t>
            </w:r>
            <w:r w:rsidRPr="008F6775">
              <w:rPr>
                <w:rFonts w:ascii="Times New Roman" w:hAnsi="Times New Roman" w:cs="Times New Roman"/>
                <w:spacing w:val="-3"/>
              </w:rPr>
              <w:t xml:space="preserve"> </w:t>
            </w:r>
            <w:r w:rsidRPr="008F6775">
              <w:rPr>
                <w:rFonts w:ascii="Times New Roman" w:hAnsi="Times New Roman" w:cs="Times New Roman"/>
              </w:rPr>
              <w:t>dan</w:t>
            </w:r>
            <w:r w:rsidRPr="008F6775">
              <w:rPr>
                <w:rFonts w:ascii="Times New Roman" w:hAnsi="Times New Roman" w:cs="Times New Roman"/>
                <w:spacing w:val="-5"/>
              </w:rPr>
              <w:t xml:space="preserve"> </w:t>
            </w:r>
            <w:r w:rsidRPr="008F6775">
              <w:rPr>
                <w:rFonts w:ascii="Times New Roman" w:hAnsi="Times New Roman" w:cs="Times New Roman"/>
              </w:rPr>
              <w:t>hanya</w:t>
            </w:r>
            <w:r w:rsidRPr="008F6775">
              <w:rPr>
                <w:rFonts w:ascii="Times New Roman" w:hAnsi="Times New Roman" w:cs="Times New Roman"/>
                <w:spacing w:val="-2"/>
              </w:rPr>
              <w:t xml:space="preserve"> angka</w:t>
            </w:r>
          </w:p>
        </w:tc>
      </w:tr>
      <w:tr w:rsidR="00BB6CC6" w:rsidRPr="008F6775" w14:paraId="5227E32D" w14:textId="77777777" w:rsidTr="00BB6CC6">
        <w:trPr>
          <w:gridAfter w:val="1"/>
          <w:wAfter w:w="20" w:type="dxa"/>
          <w:trHeight w:val="538"/>
        </w:trPr>
        <w:tc>
          <w:tcPr>
            <w:tcW w:w="478" w:type="dxa"/>
          </w:tcPr>
          <w:p w14:paraId="0A40BD43" w14:textId="77777777" w:rsidR="00BB6CC6" w:rsidRPr="008F6775" w:rsidRDefault="00BB6CC6" w:rsidP="00346688">
            <w:pPr>
              <w:pStyle w:val="TableParagraph"/>
              <w:spacing w:before="133" w:line="360" w:lineRule="auto"/>
              <w:ind w:left="11" w:right="53"/>
              <w:jc w:val="center"/>
              <w:rPr>
                <w:rFonts w:ascii="Times New Roman" w:hAnsi="Times New Roman" w:cs="Times New Roman"/>
              </w:rPr>
            </w:pPr>
            <w:r w:rsidRPr="008F6775">
              <w:rPr>
                <w:rFonts w:ascii="Times New Roman" w:hAnsi="Times New Roman" w:cs="Times New Roman"/>
                <w:spacing w:val="-5"/>
              </w:rPr>
              <w:t>A6</w:t>
            </w:r>
          </w:p>
        </w:tc>
        <w:tc>
          <w:tcPr>
            <w:tcW w:w="3881" w:type="dxa"/>
          </w:tcPr>
          <w:p w14:paraId="70A977AC" w14:textId="77777777" w:rsidR="00BB6CC6" w:rsidRPr="008F6775" w:rsidRDefault="00BB6CC6" w:rsidP="00346688">
            <w:pPr>
              <w:pStyle w:val="TableParagraph"/>
              <w:spacing w:before="133" w:line="360" w:lineRule="auto"/>
              <w:ind w:left="107"/>
              <w:rPr>
                <w:rFonts w:ascii="Times New Roman" w:hAnsi="Times New Roman" w:cs="Times New Roman"/>
              </w:rPr>
            </w:pPr>
            <w:r w:rsidRPr="008F6775">
              <w:rPr>
                <w:rFonts w:ascii="Times New Roman" w:hAnsi="Times New Roman" w:cs="Times New Roman"/>
              </w:rPr>
              <w:t>username,</w:t>
            </w:r>
            <w:r w:rsidRPr="008F6775">
              <w:rPr>
                <w:rFonts w:ascii="Times New Roman" w:hAnsi="Times New Roman" w:cs="Times New Roman"/>
                <w:spacing w:val="-4"/>
              </w:rPr>
              <w:t xml:space="preserve"> </w:t>
            </w:r>
            <w:r w:rsidRPr="008F6775">
              <w:rPr>
                <w:rFonts w:ascii="Times New Roman" w:hAnsi="Times New Roman" w:cs="Times New Roman"/>
              </w:rPr>
              <w:t>password,</w:t>
            </w:r>
            <w:r w:rsidRPr="008F6775">
              <w:rPr>
                <w:rFonts w:ascii="Times New Roman" w:hAnsi="Times New Roman" w:cs="Times New Roman"/>
                <w:spacing w:val="-6"/>
              </w:rPr>
              <w:t xml:space="preserve"> </w:t>
            </w:r>
            <w:r w:rsidRPr="008F6775">
              <w:rPr>
                <w:rFonts w:ascii="Times New Roman" w:hAnsi="Times New Roman" w:cs="Times New Roman"/>
              </w:rPr>
              <w:t>name</w:t>
            </w:r>
            <w:r w:rsidRPr="008F6775">
              <w:rPr>
                <w:rFonts w:ascii="Times New Roman" w:hAnsi="Times New Roman" w:cs="Times New Roman"/>
                <w:spacing w:val="-3"/>
              </w:rPr>
              <w:t xml:space="preserve"> </w:t>
            </w:r>
            <w:r w:rsidRPr="008F6775">
              <w:rPr>
                <w:rFonts w:ascii="Times New Roman" w:hAnsi="Times New Roman" w:cs="Times New Roman"/>
              </w:rPr>
              <w:t>=</w:t>
            </w:r>
            <w:r w:rsidRPr="008F6775">
              <w:rPr>
                <w:rFonts w:ascii="Times New Roman" w:hAnsi="Times New Roman" w:cs="Times New Roman"/>
                <w:spacing w:val="-5"/>
              </w:rPr>
              <w:t xml:space="preserve"> </w:t>
            </w:r>
            <w:r w:rsidRPr="008F6775">
              <w:rPr>
                <w:rFonts w:ascii="Times New Roman" w:hAnsi="Times New Roman" w:cs="Times New Roman"/>
                <w:spacing w:val="-2"/>
              </w:rPr>
              <w:t>DOMPurify.sanitize(...)</w:t>
            </w:r>
          </w:p>
        </w:tc>
        <w:tc>
          <w:tcPr>
            <w:tcW w:w="4108" w:type="dxa"/>
          </w:tcPr>
          <w:p w14:paraId="3060F480" w14:textId="77777777" w:rsidR="00BB6CC6" w:rsidRPr="008F6775" w:rsidRDefault="00BB6CC6" w:rsidP="00346688">
            <w:pPr>
              <w:pStyle w:val="TableParagraph"/>
              <w:spacing w:line="360" w:lineRule="auto"/>
              <w:ind w:left="106"/>
              <w:rPr>
                <w:rFonts w:ascii="Times New Roman" w:hAnsi="Times New Roman" w:cs="Times New Roman"/>
              </w:rPr>
            </w:pPr>
            <w:r w:rsidRPr="008F6775">
              <w:rPr>
                <w:rFonts w:ascii="Times New Roman" w:hAnsi="Times New Roman" w:cs="Times New Roman"/>
              </w:rPr>
              <w:t>Sanitasi</w:t>
            </w:r>
            <w:r w:rsidRPr="008F6775">
              <w:rPr>
                <w:rFonts w:ascii="Times New Roman" w:hAnsi="Times New Roman" w:cs="Times New Roman"/>
                <w:spacing w:val="-2"/>
              </w:rPr>
              <w:t xml:space="preserve"> </w:t>
            </w:r>
            <w:r w:rsidRPr="008F6775">
              <w:rPr>
                <w:rFonts w:ascii="Times New Roman" w:hAnsi="Times New Roman" w:cs="Times New Roman"/>
              </w:rPr>
              <w:t>data</w:t>
            </w:r>
            <w:r w:rsidRPr="008F6775">
              <w:rPr>
                <w:rFonts w:ascii="Times New Roman" w:hAnsi="Times New Roman" w:cs="Times New Roman"/>
                <w:spacing w:val="-2"/>
              </w:rPr>
              <w:t xml:space="preserve"> </w:t>
            </w:r>
            <w:r w:rsidRPr="008F6775">
              <w:rPr>
                <w:rFonts w:ascii="Times New Roman" w:hAnsi="Times New Roman" w:cs="Times New Roman"/>
              </w:rPr>
              <w:t>untuk</w:t>
            </w:r>
            <w:r w:rsidRPr="008F6775">
              <w:rPr>
                <w:rFonts w:ascii="Times New Roman" w:hAnsi="Times New Roman" w:cs="Times New Roman"/>
                <w:spacing w:val="-4"/>
              </w:rPr>
              <w:t xml:space="preserve"> </w:t>
            </w:r>
            <w:r w:rsidRPr="008F6775">
              <w:rPr>
                <w:rFonts w:ascii="Times New Roman" w:hAnsi="Times New Roman" w:cs="Times New Roman"/>
                <w:spacing w:val="-2"/>
              </w:rPr>
              <w:t>mencegah</w:t>
            </w:r>
          </w:p>
          <w:p w14:paraId="1290A573" w14:textId="77777777" w:rsidR="00BB6CC6" w:rsidRPr="008F6775" w:rsidRDefault="00BB6CC6" w:rsidP="00346688">
            <w:pPr>
              <w:pStyle w:val="TableParagraph"/>
              <w:spacing w:line="360" w:lineRule="auto"/>
              <w:ind w:left="106"/>
              <w:rPr>
                <w:rFonts w:ascii="Times New Roman" w:hAnsi="Times New Roman" w:cs="Times New Roman"/>
              </w:rPr>
            </w:pPr>
            <w:r w:rsidRPr="008F6775">
              <w:rPr>
                <w:rFonts w:ascii="Times New Roman" w:hAnsi="Times New Roman" w:cs="Times New Roman"/>
              </w:rPr>
              <w:t>XSS</w:t>
            </w:r>
            <w:r w:rsidRPr="008F6775">
              <w:rPr>
                <w:rFonts w:ascii="Times New Roman" w:hAnsi="Times New Roman" w:cs="Times New Roman"/>
                <w:spacing w:val="-1"/>
              </w:rPr>
              <w:t xml:space="preserve"> </w:t>
            </w:r>
            <w:r w:rsidRPr="008F6775">
              <w:rPr>
                <w:rFonts w:ascii="Times New Roman" w:hAnsi="Times New Roman" w:cs="Times New Roman"/>
              </w:rPr>
              <w:t xml:space="preserve">/ </w:t>
            </w:r>
            <w:r w:rsidRPr="008F6775">
              <w:rPr>
                <w:rFonts w:ascii="Times New Roman" w:hAnsi="Times New Roman" w:cs="Times New Roman"/>
                <w:spacing w:val="-2"/>
              </w:rPr>
              <w:t>injeksi</w:t>
            </w:r>
          </w:p>
        </w:tc>
      </w:tr>
      <w:tr w:rsidR="00BB6CC6" w:rsidRPr="008F6775" w14:paraId="013D5A29" w14:textId="77777777" w:rsidTr="00BB6CC6">
        <w:trPr>
          <w:gridAfter w:val="1"/>
          <w:wAfter w:w="20" w:type="dxa"/>
          <w:trHeight w:val="299"/>
        </w:trPr>
        <w:tc>
          <w:tcPr>
            <w:tcW w:w="478" w:type="dxa"/>
          </w:tcPr>
          <w:p w14:paraId="5F430A3D" w14:textId="77777777" w:rsidR="00BB6CC6" w:rsidRPr="008F6775" w:rsidRDefault="00BB6CC6" w:rsidP="00346688">
            <w:pPr>
              <w:pStyle w:val="TableParagraph"/>
              <w:spacing w:before="13" w:line="360" w:lineRule="auto"/>
              <w:ind w:left="11" w:right="53"/>
              <w:jc w:val="center"/>
              <w:rPr>
                <w:rFonts w:ascii="Times New Roman" w:hAnsi="Times New Roman" w:cs="Times New Roman"/>
              </w:rPr>
            </w:pPr>
            <w:r w:rsidRPr="008F6775">
              <w:rPr>
                <w:rFonts w:ascii="Times New Roman" w:hAnsi="Times New Roman" w:cs="Times New Roman"/>
                <w:spacing w:val="-5"/>
              </w:rPr>
              <w:t>A7</w:t>
            </w:r>
          </w:p>
        </w:tc>
        <w:tc>
          <w:tcPr>
            <w:tcW w:w="3881" w:type="dxa"/>
          </w:tcPr>
          <w:p w14:paraId="29ECBEA6" w14:textId="77777777" w:rsidR="00BB6CC6" w:rsidRPr="008F6775" w:rsidRDefault="00BB6CC6" w:rsidP="00346688">
            <w:pPr>
              <w:pStyle w:val="TableParagraph"/>
              <w:spacing w:before="13" w:line="360" w:lineRule="auto"/>
              <w:ind w:left="107"/>
              <w:rPr>
                <w:rFonts w:ascii="Times New Roman" w:hAnsi="Times New Roman" w:cs="Times New Roman"/>
              </w:rPr>
            </w:pPr>
            <w:r w:rsidRPr="008F6775">
              <w:rPr>
                <w:rFonts w:ascii="Times New Roman" w:hAnsi="Times New Roman" w:cs="Times New Roman"/>
              </w:rPr>
              <w:t>fetch('/register',</w:t>
            </w:r>
            <w:r w:rsidRPr="008F6775">
              <w:rPr>
                <w:rFonts w:ascii="Times New Roman" w:hAnsi="Times New Roman" w:cs="Times New Roman"/>
                <w:spacing w:val="-7"/>
              </w:rPr>
              <w:t xml:space="preserve"> </w:t>
            </w:r>
            <w:r w:rsidRPr="008F6775">
              <w:rPr>
                <w:rFonts w:ascii="Times New Roman" w:hAnsi="Times New Roman" w:cs="Times New Roman"/>
              </w:rPr>
              <w:t>{</w:t>
            </w:r>
            <w:r w:rsidRPr="008F6775">
              <w:rPr>
                <w:rFonts w:ascii="Times New Roman" w:hAnsi="Times New Roman" w:cs="Times New Roman"/>
                <w:spacing w:val="-5"/>
              </w:rPr>
              <w:t xml:space="preserve"> </w:t>
            </w:r>
            <w:r w:rsidRPr="008F6775">
              <w:rPr>
                <w:rFonts w:ascii="Times New Roman" w:hAnsi="Times New Roman" w:cs="Times New Roman"/>
              </w:rPr>
              <w:t>method:</w:t>
            </w:r>
            <w:r w:rsidRPr="008F6775">
              <w:rPr>
                <w:rFonts w:ascii="Times New Roman" w:hAnsi="Times New Roman" w:cs="Times New Roman"/>
                <w:spacing w:val="-7"/>
              </w:rPr>
              <w:t xml:space="preserve"> </w:t>
            </w:r>
            <w:r w:rsidRPr="008F6775">
              <w:rPr>
                <w:rFonts w:ascii="Times New Roman" w:hAnsi="Times New Roman" w:cs="Times New Roman"/>
              </w:rPr>
              <w:t>'POST',</w:t>
            </w:r>
            <w:r w:rsidRPr="008F6775">
              <w:rPr>
                <w:rFonts w:ascii="Times New Roman" w:hAnsi="Times New Roman" w:cs="Times New Roman"/>
                <w:spacing w:val="-4"/>
              </w:rPr>
              <w:t xml:space="preserve"> </w:t>
            </w:r>
            <w:r w:rsidRPr="008F6775">
              <w:rPr>
                <w:rFonts w:ascii="Times New Roman" w:hAnsi="Times New Roman" w:cs="Times New Roman"/>
              </w:rPr>
              <w:t>...</w:t>
            </w:r>
            <w:r w:rsidRPr="008F6775">
              <w:rPr>
                <w:rFonts w:ascii="Times New Roman" w:hAnsi="Times New Roman" w:cs="Times New Roman"/>
                <w:spacing w:val="-3"/>
              </w:rPr>
              <w:t xml:space="preserve"> </w:t>
            </w:r>
            <w:r w:rsidRPr="008F6775">
              <w:rPr>
                <w:rFonts w:ascii="Times New Roman" w:hAnsi="Times New Roman" w:cs="Times New Roman"/>
                <w:spacing w:val="-5"/>
              </w:rPr>
              <w:t>})</w:t>
            </w:r>
          </w:p>
        </w:tc>
        <w:tc>
          <w:tcPr>
            <w:tcW w:w="4108" w:type="dxa"/>
          </w:tcPr>
          <w:p w14:paraId="7A5A9CC6" w14:textId="77777777" w:rsidR="00BB6CC6" w:rsidRPr="008F6775" w:rsidRDefault="00BB6CC6" w:rsidP="00346688">
            <w:pPr>
              <w:pStyle w:val="TableParagraph"/>
              <w:spacing w:before="13" w:line="360" w:lineRule="auto"/>
              <w:ind w:left="106"/>
              <w:rPr>
                <w:rFonts w:ascii="Times New Roman" w:hAnsi="Times New Roman" w:cs="Times New Roman"/>
              </w:rPr>
            </w:pPr>
            <w:r w:rsidRPr="008F6775">
              <w:rPr>
                <w:rFonts w:ascii="Times New Roman" w:hAnsi="Times New Roman" w:cs="Times New Roman"/>
              </w:rPr>
              <w:t>Kirim</w:t>
            </w:r>
            <w:r w:rsidRPr="008F6775">
              <w:rPr>
                <w:rFonts w:ascii="Times New Roman" w:hAnsi="Times New Roman" w:cs="Times New Roman"/>
                <w:spacing w:val="-3"/>
              </w:rPr>
              <w:t xml:space="preserve"> </w:t>
            </w:r>
            <w:r w:rsidRPr="008F6775">
              <w:rPr>
                <w:rFonts w:ascii="Times New Roman" w:hAnsi="Times New Roman" w:cs="Times New Roman"/>
              </w:rPr>
              <w:t>data</w:t>
            </w:r>
            <w:r w:rsidRPr="008F6775">
              <w:rPr>
                <w:rFonts w:ascii="Times New Roman" w:hAnsi="Times New Roman" w:cs="Times New Roman"/>
                <w:spacing w:val="-2"/>
              </w:rPr>
              <w:t xml:space="preserve"> </w:t>
            </w:r>
            <w:r w:rsidRPr="008F6775">
              <w:rPr>
                <w:rFonts w:ascii="Times New Roman" w:hAnsi="Times New Roman" w:cs="Times New Roman"/>
              </w:rPr>
              <w:t>ke</w:t>
            </w:r>
            <w:r w:rsidRPr="008F6775">
              <w:rPr>
                <w:rFonts w:ascii="Times New Roman" w:hAnsi="Times New Roman" w:cs="Times New Roman"/>
                <w:spacing w:val="-2"/>
              </w:rPr>
              <w:t xml:space="preserve"> </w:t>
            </w:r>
            <w:r w:rsidRPr="008F6775">
              <w:rPr>
                <w:rFonts w:ascii="Times New Roman" w:hAnsi="Times New Roman" w:cs="Times New Roman"/>
              </w:rPr>
              <w:t>server</w:t>
            </w:r>
            <w:r w:rsidRPr="008F6775">
              <w:rPr>
                <w:rFonts w:ascii="Times New Roman" w:hAnsi="Times New Roman" w:cs="Times New Roman"/>
                <w:spacing w:val="-2"/>
              </w:rPr>
              <w:t xml:space="preserve"> </w:t>
            </w:r>
            <w:r w:rsidRPr="008F6775">
              <w:rPr>
                <w:rFonts w:ascii="Times New Roman" w:hAnsi="Times New Roman" w:cs="Times New Roman"/>
              </w:rPr>
              <w:t>via</w:t>
            </w:r>
            <w:r w:rsidRPr="008F6775">
              <w:rPr>
                <w:rFonts w:ascii="Times New Roman" w:hAnsi="Times New Roman" w:cs="Times New Roman"/>
                <w:spacing w:val="-4"/>
              </w:rPr>
              <w:t xml:space="preserve"> AJAX</w:t>
            </w:r>
          </w:p>
        </w:tc>
      </w:tr>
      <w:tr w:rsidR="00BB6CC6" w:rsidRPr="008F6775" w14:paraId="683EBFDF" w14:textId="77777777" w:rsidTr="00BB6CC6">
        <w:trPr>
          <w:gridAfter w:val="1"/>
          <w:wAfter w:w="20" w:type="dxa"/>
          <w:trHeight w:val="538"/>
        </w:trPr>
        <w:tc>
          <w:tcPr>
            <w:tcW w:w="478" w:type="dxa"/>
          </w:tcPr>
          <w:p w14:paraId="29B87EAF" w14:textId="77777777" w:rsidR="00BB6CC6" w:rsidRPr="008F6775" w:rsidRDefault="00BB6CC6" w:rsidP="00346688">
            <w:pPr>
              <w:pStyle w:val="TableParagraph"/>
              <w:spacing w:before="133" w:line="360" w:lineRule="auto"/>
              <w:ind w:left="11" w:right="53"/>
              <w:jc w:val="center"/>
              <w:rPr>
                <w:rFonts w:ascii="Times New Roman" w:hAnsi="Times New Roman" w:cs="Times New Roman"/>
              </w:rPr>
            </w:pPr>
            <w:r w:rsidRPr="008F6775">
              <w:rPr>
                <w:rFonts w:ascii="Times New Roman" w:hAnsi="Times New Roman" w:cs="Times New Roman"/>
                <w:spacing w:val="-5"/>
              </w:rPr>
              <w:t>A8</w:t>
            </w:r>
          </w:p>
        </w:tc>
        <w:tc>
          <w:tcPr>
            <w:tcW w:w="3881" w:type="dxa"/>
          </w:tcPr>
          <w:p w14:paraId="25E0C45D" w14:textId="77777777" w:rsidR="00BB6CC6" w:rsidRPr="008F6775" w:rsidRDefault="00BB6CC6" w:rsidP="00346688">
            <w:pPr>
              <w:pStyle w:val="TableParagraph"/>
              <w:spacing w:before="133" w:line="360" w:lineRule="auto"/>
              <w:ind w:left="107"/>
              <w:rPr>
                <w:rFonts w:ascii="Times New Roman" w:hAnsi="Times New Roman" w:cs="Times New Roman"/>
              </w:rPr>
            </w:pPr>
            <w:r w:rsidRPr="008F6775">
              <w:rPr>
                <w:rFonts w:ascii="Times New Roman" w:hAnsi="Times New Roman" w:cs="Times New Roman"/>
              </w:rPr>
              <w:t>if</w:t>
            </w:r>
            <w:r w:rsidRPr="008F6775">
              <w:rPr>
                <w:rFonts w:ascii="Times New Roman" w:hAnsi="Times New Roman" w:cs="Times New Roman"/>
                <w:spacing w:val="-4"/>
              </w:rPr>
              <w:t xml:space="preserve"> </w:t>
            </w:r>
            <w:r w:rsidRPr="008F6775">
              <w:rPr>
                <w:rFonts w:ascii="Times New Roman" w:hAnsi="Times New Roman" w:cs="Times New Roman"/>
              </w:rPr>
              <w:t>(data.status</w:t>
            </w:r>
            <w:r w:rsidRPr="008F6775">
              <w:rPr>
                <w:rFonts w:ascii="Times New Roman" w:hAnsi="Times New Roman" w:cs="Times New Roman"/>
                <w:spacing w:val="-6"/>
              </w:rPr>
              <w:t xml:space="preserve"> </w:t>
            </w:r>
            <w:r w:rsidRPr="008F6775">
              <w:rPr>
                <w:rFonts w:ascii="Times New Roman" w:hAnsi="Times New Roman" w:cs="Times New Roman"/>
              </w:rPr>
              <w:t>===</w:t>
            </w:r>
            <w:r w:rsidRPr="008F6775">
              <w:rPr>
                <w:rFonts w:ascii="Times New Roman" w:hAnsi="Times New Roman" w:cs="Times New Roman"/>
                <w:spacing w:val="-3"/>
              </w:rPr>
              <w:t xml:space="preserve"> </w:t>
            </w:r>
            <w:r w:rsidRPr="008F6775">
              <w:rPr>
                <w:rFonts w:ascii="Times New Roman" w:hAnsi="Times New Roman" w:cs="Times New Roman"/>
              </w:rPr>
              <w:t>'success')</w:t>
            </w:r>
            <w:r w:rsidRPr="008F6775">
              <w:rPr>
                <w:rFonts w:ascii="Times New Roman" w:hAnsi="Times New Roman" w:cs="Times New Roman"/>
                <w:spacing w:val="-3"/>
              </w:rPr>
              <w:t xml:space="preserve"> </w:t>
            </w:r>
            <w:r w:rsidRPr="008F6775">
              <w:rPr>
                <w:rFonts w:ascii="Times New Roman" w:hAnsi="Times New Roman" w:cs="Times New Roman"/>
              </w:rPr>
              <w:t>{</w:t>
            </w:r>
            <w:r w:rsidRPr="008F6775">
              <w:rPr>
                <w:rFonts w:ascii="Times New Roman" w:hAnsi="Times New Roman" w:cs="Times New Roman"/>
                <w:spacing w:val="-3"/>
              </w:rPr>
              <w:t xml:space="preserve"> </w:t>
            </w:r>
            <w:r w:rsidRPr="008F6775">
              <w:rPr>
                <w:rFonts w:ascii="Times New Roman" w:hAnsi="Times New Roman" w:cs="Times New Roman"/>
              </w:rPr>
              <w:t>...</w:t>
            </w:r>
            <w:r w:rsidRPr="008F6775">
              <w:rPr>
                <w:rFonts w:ascii="Times New Roman" w:hAnsi="Times New Roman" w:cs="Times New Roman"/>
                <w:spacing w:val="-3"/>
              </w:rPr>
              <w:t xml:space="preserve"> </w:t>
            </w:r>
            <w:r w:rsidRPr="008F6775">
              <w:rPr>
                <w:rFonts w:ascii="Times New Roman" w:hAnsi="Times New Roman" w:cs="Times New Roman"/>
                <w:spacing w:val="-10"/>
              </w:rPr>
              <w:t>}</w:t>
            </w:r>
          </w:p>
        </w:tc>
        <w:tc>
          <w:tcPr>
            <w:tcW w:w="4108" w:type="dxa"/>
          </w:tcPr>
          <w:p w14:paraId="3AD9D906" w14:textId="77777777" w:rsidR="00BB6CC6" w:rsidRPr="008F6775" w:rsidRDefault="00BB6CC6" w:rsidP="00346688">
            <w:pPr>
              <w:pStyle w:val="TableParagraph"/>
              <w:spacing w:line="360" w:lineRule="auto"/>
              <w:ind w:left="106"/>
              <w:rPr>
                <w:rFonts w:ascii="Times New Roman" w:hAnsi="Times New Roman" w:cs="Times New Roman"/>
              </w:rPr>
            </w:pPr>
            <w:r w:rsidRPr="008F6775">
              <w:rPr>
                <w:rFonts w:ascii="Times New Roman" w:hAnsi="Times New Roman" w:cs="Times New Roman"/>
              </w:rPr>
              <w:t>Tanggapi</w:t>
            </w:r>
            <w:r w:rsidRPr="008F6775">
              <w:rPr>
                <w:rFonts w:ascii="Times New Roman" w:hAnsi="Times New Roman" w:cs="Times New Roman"/>
                <w:spacing w:val="-3"/>
              </w:rPr>
              <w:t xml:space="preserve"> </w:t>
            </w:r>
            <w:r w:rsidRPr="008F6775">
              <w:rPr>
                <w:rFonts w:ascii="Times New Roman" w:hAnsi="Times New Roman" w:cs="Times New Roman"/>
              </w:rPr>
              <w:t>jika</w:t>
            </w:r>
            <w:r w:rsidRPr="008F6775">
              <w:rPr>
                <w:rFonts w:ascii="Times New Roman" w:hAnsi="Times New Roman" w:cs="Times New Roman"/>
                <w:spacing w:val="-3"/>
              </w:rPr>
              <w:t xml:space="preserve"> </w:t>
            </w:r>
            <w:r w:rsidRPr="008F6775">
              <w:rPr>
                <w:rFonts w:ascii="Times New Roman" w:hAnsi="Times New Roman" w:cs="Times New Roman"/>
              </w:rPr>
              <w:t>server</w:t>
            </w:r>
            <w:r w:rsidRPr="008F6775">
              <w:rPr>
                <w:rFonts w:ascii="Times New Roman" w:hAnsi="Times New Roman" w:cs="Times New Roman"/>
                <w:spacing w:val="-4"/>
              </w:rPr>
              <w:t xml:space="preserve"> </w:t>
            </w:r>
            <w:r w:rsidRPr="008F6775">
              <w:rPr>
                <w:rFonts w:ascii="Times New Roman" w:hAnsi="Times New Roman" w:cs="Times New Roman"/>
                <w:spacing w:val="-2"/>
              </w:rPr>
              <w:t>merespons</w:t>
            </w:r>
          </w:p>
          <w:p w14:paraId="526783F9" w14:textId="77777777" w:rsidR="00BB6CC6" w:rsidRPr="008F6775" w:rsidRDefault="00BB6CC6" w:rsidP="00346688">
            <w:pPr>
              <w:pStyle w:val="TableParagraph"/>
              <w:spacing w:line="360" w:lineRule="auto"/>
              <w:ind w:left="106"/>
              <w:rPr>
                <w:rFonts w:ascii="Times New Roman" w:hAnsi="Times New Roman" w:cs="Times New Roman"/>
              </w:rPr>
            </w:pPr>
            <w:r w:rsidRPr="008F6775">
              <w:rPr>
                <w:rFonts w:ascii="Times New Roman" w:hAnsi="Times New Roman" w:cs="Times New Roman"/>
                <w:spacing w:val="-2"/>
              </w:rPr>
              <w:t>sukses</w:t>
            </w:r>
          </w:p>
        </w:tc>
      </w:tr>
      <w:tr w:rsidR="00BB6CC6" w:rsidRPr="008F6775" w14:paraId="4379C124" w14:textId="77777777" w:rsidTr="00DE0EFF">
        <w:tblPrEx>
          <w:tblW w:w="8487"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ExChange w:id="1057" w:author="Lingga Safitri" w:date="2025-07-01T17:01:00Z" w16du:dateUtc="2025-07-01T10:01:00Z">
            <w:tblPrEx>
              <w:tblW w:w="8487"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Ex>
          </w:tblPrExChange>
        </w:tblPrEx>
        <w:trPr>
          <w:gridAfter w:val="1"/>
          <w:wAfter w:w="20" w:type="dxa"/>
          <w:trHeight w:val="393"/>
          <w:trPrChange w:id="1058" w:author="Lingga Safitri" w:date="2025-07-01T17:01:00Z" w16du:dateUtc="2025-07-01T10:01:00Z">
            <w:trPr>
              <w:gridAfter w:val="1"/>
              <w:wAfter w:w="20" w:type="dxa"/>
              <w:trHeight w:val="538"/>
            </w:trPr>
          </w:trPrChange>
        </w:trPr>
        <w:tc>
          <w:tcPr>
            <w:tcW w:w="478" w:type="dxa"/>
            <w:tcPrChange w:id="1059" w:author="Lingga Safitri" w:date="2025-07-01T17:01:00Z" w16du:dateUtc="2025-07-01T10:01:00Z">
              <w:tcPr>
                <w:tcW w:w="478" w:type="dxa"/>
              </w:tcPr>
            </w:tcPrChange>
          </w:tcPr>
          <w:p w14:paraId="4A53B4BD" w14:textId="77777777" w:rsidR="00BB6CC6" w:rsidRPr="008F6775" w:rsidRDefault="00BB6CC6" w:rsidP="00346688">
            <w:pPr>
              <w:pStyle w:val="TableParagraph"/>
              <w:spacing w:before="133" w:line="360" w:lineRule="auto"/>
              <w:ind w:left="11" w:right="53"/>
              <w:jc w:val="center"/>
              <w:rPr>
                <w:rFonts w:ascii="Times New Roman" w:hAnsi="Times New Roman" w:cs="Times New Roman"/>
              </w:rPr>
            </w:pPr>
            <w:r w:rsidRPr="008F6775">
              <w:rPr>
                <w:rFonts w:ascii="Times New Roman" w:hAnsi="Times New Roman" w:cs="Times New Roman"/>
                <w:spacing w:val="-5"/>
              </w:rPr>
              <w:t>A9</w:t>
            </w:r>
          </w:p>
        </w:tc>
        <w:tc>
          <w:tcPr>
            <w:tcW w:w="3881" w:type="dxa"/>
            <w:tcPrChange w:id="1060" w:author="Lingga Safitri" w:date="2025-07-01T17:01:00Z" w16du:dateUtc="2025-07-01T10:01:00Z">
              <w:tcPr>
                <w:tcW w:w="3881" w:type="dxa"/>
              </w:tcPr>
            </w:tcPrChange>
          </w:tcPr>
          <w:p w14:paraId="084991A0" w14:textId="77777777" w:rsidR="00BB6CC6" w:rsidRPr="008F6775" w:rsidRDefault="00BB6CC6" w:rsidP="00346688">
            <w:pPr>
              <w:pStyle w:val="TableParagraph"/>
              <w:spacing w:before="133" w:line="360" w:lineRule="auto"/>
              <w:ind w:left="107"/>
              <w:rPr>
                <w:rFonts w:ascii="Times New Roman" w:hAnsi="Times New Roman" w:cs="Times New Roman"/>
              </w:rPr>
            </w:pPr>
            <w:r w:rsidRPr="008F6775">
              <w:rPr>
                <w:rFonts w:ascii="Times New Roman" w:hAnsi="Times New Roman" w:cs="Times New Roman"/>
              </w:rPr>
              <w:t>else {</w:t>
            </w:r>
            <w:r w:rsidRPr="008F6775">
              <w:rPr>
                <w:rFonts w:ascii="Times New Roman" w:hAnsi="Times New Roman" w:cs="Times New Roman"/>
                <w:spacing w:val="-4"/>
              </w:rPr>
              <w:t xml:space="preserve"> </w:t>
            </w:r>
            <w:r w:rsidRPr="008F6775">
              <w:rPr>
                <w:rFonts w:ascii="Times New Roman" w:hAnsi="Times New Roman" w:cs="Times New Roman"/>
              </w:rPr>
              <w:t>...</w:t>
            </w:r>
            <w:r w:rsidRPr="008F6775">
              <w:rPr>
                <w:rFonts w:ascii="Times New Roman" w:hAnsi="Times New Roman" w:cs="Times New Roman"/>
                <w:spacing w:val="-1"/>
              </w:rPr>
              <w:t xml:space="preserve"> </w:t>
            </w:r>
            <w:r w:rsidRPr="008F6775">
              <w:rPr>
                <w:rFonts w:ascii="Times New Roman" w:hAnsi="Times New Roman" w:cs="Times New Roman"/>
                <w:spacing w:val="-10"/>
              </w:rPr>
              <w:t>}</w:t>
            </w:r>
          </w:p>
        </w:tc>
        <w:tc>
          <w:tcPr>
            <w:tcW w:w="4108" w:type="dxa"/>
            <w:tcPrChange w:id="1061" w:author="Lingga Safitri" w:date="2025-07-01T17:01:00Z" w16du:dateUtc="2025-07-01T10:01:00Z">
              <w:tcPr>
                <w:tcW w:w="4108" w:type="dxa"/>
              </w:tcPr>
            </w:tcPrChange>
          </w:tcPr>
          <w:p w14:paraId="09646E3C" w14:textId="77777777" w:rsidR="00BB6CC6" w:rsidRPr="008F6775" w:rsidRDefault="00BB6CC6" w:rsidP="00346688">
            <w:pPr>
              <w:pStyle w:val="TableParagraph"/>
              <w:spacing w:line="360" w:lineRule="auto"/>
              <w:ind w:left="106"/>
              <w:rPr>
                <w:rFonts w:ascii="Times New Roman" w:hAnsi="Times New Roman" w:cs="Times New Roman"/>
              </w:rPr>
            </w:pPr>
            <w:r w:rsidRPr="008F6775">
              <w:rPr>
                <w:rFonts w:ascii="Times New Roman" w:hAnsi="Times New Roman" w:cs="Times New Roman"/>
              </w:rPr>
              <w:t>Tanggapi</w:t>
            </w:r>
            <w:r w:rsidRPr="008F6775">
              <w:rPr>
                <w:rFonts w:ascii="Times New Roman" w:hAnsi="Times New Roman" w:cs="Times New Roman"/>
                <w:spacing w:val="-3"/>
              </w:rPr>
              <w:t xml:space="preserve"> </w:t>
            </w:r>
            <w:r w:rsidRPr="008F6775">
              <w:rPr>
                <w:rFonts w:ascii="Times New Roman" w:hAnsi="Times New Roman" w:cs="Times New Roman"/>
              </w:rPr>
              <w:t>jika</w:t>
            </w:r>
            <w:r w:rsidRPr="008F6775">
              <w:rPr>
                <w:rFonts w:ascii="Times New Roman" w:hAnsi="Times New Roman" w:cs="Times New Roman"/>
                <w:spacing w:val="-3"/>
              </w:rPr>
              <w:t xml:space="preserve"> </w:t>
            </w:r>
            <w:r w:rsidRPr="008F6775">
              <w:rPr>
                <w:rFonts w:ascii="Times New Roman" w:hAnsi="Times New Roman" w:cs="Times New Roman"/>
              </w:rPr>
              <w:t>server</w:t>
            </w:r>
            <w:r w:rsidRPr="008F6775">
              <w:rPr>
                <w:rFonts w:ascii="Times New Roman" w:hAnsi="Times New Roman" w:cs="Times New Roman"/>
                <w:spacing w:val="-4"/>
              </w:rPr>
              <w:t xml:space="preserve"> </w:t>
            </w:r>
            <w:r w:rsidRPr="008F6775">
              <w:rPr>
                <w:rFonts w:ascii="Times New Roman" w:hAnsi="Times New Roman" w:cs="Times New Roman"/>
                <w:spacing w:val="-2"/>
              </w:rPr>
              <w:t>merespons</w:t>
            </w:r>
          </w:p>
          <w:p w14:paraId="6CE5B5BB" w14:textId="77777777" w:rsidR="00BB6CC6" w:rsidRPr="008F6775" w:rsidRDefault="00BB6CC6">
            <w:pPr>
              <w:pStyle w:val="TableParagraph"/>
              <w:keepNext/>
              <w:spacing w:line="360" w:lineRule="auto"/>
              <w:ind w:left="106"/>
              <w:rPr>
                <w:rFonts w:ascii="Times New Roman" w:hAnsi="Times New Roman" w:cs="Times New Roman"/>
              </w:rPr>
              <w:pPrChange w:id="1062" w:author="Lingga Safitri" w:date="2025-07-01T17:01:00Z" w16du:dateUtc="2025-07-01T10:01:00Z">
                <w:pPr>
                  <w:pStyle w:val="TableParagraph"/>
                  <w:spacing w:line="360" w:lineRule="auto"/>
                  <w:ind w:left="106"/>
                </w:pPr>
              </w:pPrChange>
            </w:pPr>
            <w:r w:rsidRPr="008F6775">
              <w:rPr>
                <w:rFonts w:ascii="Times New Roman" w:hAnsi="Times New Roman" w:cs="Times New Roman"/>
                <w:spacing w:val="-2"/>
              </w:rPr>
              <w:t>error</w:t>
            </w:r>
          </w:p>
        </w:tc>
      </w:tr>
    </w:tbl>
    <w:p w14:paraId="319AF486" w14:textId="66FDF949" w:rsidR="00BB6CC6" w:rsidRPr="0081315E" w:rsidRDefault="00BB6CC6">
      <w:pPr>
        <w:pStyle w:val="Caption"/>
        <w:rPr>
          <w:rFonts w:ascii="Times New Roman" w:hAnsi="Times New Roman" w:cs="Times New Roman"/>
          <w:lang w:val="en-ID"/>
        </w:rPr>
        <w:pPrChange w:id="1063" w:author="Lingga Safitri" w:date="2025-07-01T17:01:00Z" w16du:dateUtc="2025-07-01T10:01:00Z">
          <w:pPr>
            <w:spacing w:line="360" w:lineRule="auto"/>
          </w:pPr>
        </w:pPrChange>
      </w:pPr>
    </w:p>
    <w:tbl>
      <w:tblPr>
        <w:tblW w:w="8797"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6"/>
        <w:gridCol w:w="3873"/>
        <w:gridCol w:w="4348"/>
      </w:tblGrid>
      <w:tr w:rsidR="00BB6CC6" w:rsidRPr="008F6775" w14:paraId="7BA42939" w14:textId="77777777" w:rsidTr="00BB6CC6">
        <w:trPr>
          <w:trHeight w:val="496"/>
        </w:trPr>
        <w:tc>
          <w:tcPr>
            <w:tcW w:w="576" w:type="dxa"/>
          </w:tcPr>
          <w:p w14:paraId="72A99550" w14:textId="77777777" w:rsidR="00BB6CC6" w:rsidRPr="008F6775" w:rsidRDefault="00BB6CC6" w:rsidP="00346688">
            <w:pPr>
              <w:widowControl w:val="0"/>
              <w:autoSpaceDE w:val="0"/>
              <w:autoSpaceDN w:val="0"/>
              <w:spacing w:after="0" w:line="360" w:lineRule="auto"/>
              <w:ind w:left="8"/>
              <w:jc w:val="center"/>
              <w:rPr>
                <w:rFonts w:ascii="Times New Roman" w:eastAsia="Calibri" w:hAnsi="Times New Roman" w:cs="Times New Roman"/>
                <w:b/>
                <w:kern w:val="0"/>
                <w:lang w:val="id"/>
                <w14:ligatures w14:val="none"/>
              </w:rPr>
            </w:pPr>
            <w:r w:rsidRPr="008F6775">
              <w:rPr>
                <w:rFonts w:ascii="Times New Roman" w:eastAsia="Calibri" w:hAnsi="Times New Roman" w:cs="Times New Roman"/>
                <w:b/>
                <w:spacing w:val="-4"/>
                <w:kern w:val="0"/>
                <w:lang w:val="id"/>
                <w14:ligatures w14:val="none"/>
              </w:rPr>
              <w:t>Path</w:t>
            </w:r>
          </w:p>
          <w:p w14:paraId="6ED21712" w14:textId="77777777" w:rsidR="00BB6CC6" w:rsidRPr="008F6775" w:rsidRDefault="00BB6CC6" w:rsidP="00346688">
            <w:pPr>
              <w:widowControl w:val="0"/>
              <w:autoSpaceDE w:val="0"/>
              <w:autoSpaceDN w:val="0"/>
              <w:spacing w:before="1" w:after="0" w:line="360" w:lineRule="auto"/>
              <w:ind w:left="8"/>
              <w:jc w:val="center"/>
              <w:rPr>
                <w:rFonts w:ascii="Times New Roman" w:eastAsia="Calibri" w:hAnsi="Times New Roman" w:cs="Times New Roman"/>
                <w:b/>
                <w:kern w:val="0"/>
                <w:lang w:val="id"/>
                <w14:ligatures w14:val="none"/>
              </w:rPr>
            </w:pPr>
            <w:r w:rsidRPr="008F6775">
              <w:rPr>
                <w:rFonts w:ascii="Times New Roman" w:eastAsia="Calibri" w:hAnsi="Times New Roman" w:cs="Times New Roman"/>
                <w:b/>
                <w:spacing w:val="-5"/>
                <w:kern w:val="0"/>
                <w:lang w:val="id"/>
                <w14:ligatures w14:val="none"/>
              </w:rPr>
              <w:t>ID</w:t>
            </w:r>
          </w:p>
        </w:tc>
        <w:tc>
          <w:tcPr>
            <w:tcW w:w="3873" w:type="dxa"/>
          </w:tcPr>
          <w:p w14:paraId="0CCBF4DE" w14:textId="77777777" w:rsidR="00BB6CC6" w:rsidRPr="008F6775" w:rsidRDefault="00BB6CC6" w:rsidP="00346688">
            <w:pPr>
              <w:widowControl w:val="0"/>
              <w:autoSpaceDE w:val="0"/>
              <w:autoSpaceDN w:val="0"/>
              <w:spacing w:before="134" w:after="0" w:line="360" w:lineRule="auto"/>
              <w:ind w:left="10"/>
              <w:jc w:val="center"/>
              <w:rPr>
                <w:rFonts w:ascii="Times New Roman" w:eastAsia="Calibri" w:hAnsi="Times New Roman" w:cs="Times New Roman"/>
                <w:b/>
                <w:kern w:val="0"/>
                <w:lang w:val="id"/>
                <w14:ligatures w14:val="none"/>
              </w:rPr>
            </w:pPr>
            <w:r w:rsidRPr="008F6775">
              <w:rPr>
                <w:rFonts w:ascii="Times New Roman" w:eastAsia="Calibri" w:hAnsi="Times New Roman" w:cs="Times New Roman"/>
                <w:b/>
                <w:kern w:val="0"/>
                <w:lang w:val="id"/>
                <w14:ligatures w14:val="none"/>
              </w:rPr>
              <w:t>Baris</w:t>
            </w:r>
            <w:r w:rsidRPr="008F6775">
              <w:rPr>
                <w:rFonts w:ascii="Times New Roman" w:eastAsia="Calibri" w:hAnsi="Times New Roman" w:cs="Times New Roman"/>
                <w:b/>
                <w:spacing w:val="-6"/>
                <w:kern w:val="0"/>
                <w:lang w:val="id"/>
                <w14:ligatures w14:val="none"/>
              </w:rPr>
              <w:t xml:space="preserve"> </w:t>
            </w:r>
            <w:r w:rsidRPr="008F6775">
              <w:rPr>
                <w:rFonts w:ascii="Times New Roman" w:eastAsia="Calibri" w:hAnsi="Times New Roman" w:cs="Times New Roman"/>
                <w:b/>
                <w:kern w:val="0"/>
                <w:lang w:val="id"/>
                <w14:ligatures w14:val="none"/>
              </w:rPr>
              <w:t>yang</w:t>
            </w:r>
            <w:r w:rsidRPr="008F6775">
              <w:rPr>
                <w:rFonts w:ascii="Times New Roman" w:eastAsia="Calibri" w:hAnsi="Times New Roman" w:cs="Times New Roman"/>
                <w:b/>
                <w:spacing w:val="-3"/>
                <w:kern w:val="0"/>
                <w:lang w:val="id"/>
                <w14:ligatures w14:val="none"/>
              </w:rPr>
              <w:t xml:space="preserve"> </w:t>
            </w:r>
            <w:r w:rsidRPr="008F6775">
              <w:rPr>
                <w:rFonts w:ascii="Times New Roman" w:eastAsia="Calibri" w:hAnsi="Times New Roman" w:cs="Times New Roman"/>
                <w:b/>
                <w:spacing w:val="-2"/>
                <w:kern w:val="0"/>
                <w:lang w:val="id"/>
                <w14:ligatures w14:val="none"/>
              </w:rPr>
              <w:t>dilewati</w:t>
            </w:r>
          </w:p>
        </w:tc>
        <w:tc>
          <w:tcPr>
            <w:tcW w:w="4348" w:type="dxa"/>
          </w:tcPr>
          <w:p w14:paraId="077DAEB6" w14:textId="77777777" w:rsidR="00BB6CC6" w:rsidRPr="008F6775" w:rsidRDefault="00BB6CC6" w:rsidP="00346688">
            <w:pPr>
              <w:widowControl w:val="0"/>
              <w:autoSpaceDE w:val="0"/>
              <w:autoSpaceDN w:val="0"/>
              <w:spacing w:before="134" w:after="0" w:line="360" w:lineRule="auto"/>
              <w:ind w:left="6"/>
              <w:jc w:val="center"/>
              <w:rPr>
                <w:rFonts w:ascii="Times New Roman" w:eastAsia="Calibri" w:hAnsi="Times New Roman" w:cs="Times New Roman"/>
                <w:b/>
                <w:kern w:val="0"/>
                <w:lang w:val="id"/>
                <w14:ligatures w14:val="none"/>
              </w:rPr>
            </w:pPr>
            <w:r w:rsidRPr="008F6775">
              <w:rPr>
                <w:rFonts w:ascii="Times New Roman" w:eastAsia="Calibri" w:hAnsi="Times New Roman" w:cs="Times New Roman"/>
                <w:b/>
                <w:spacing w:val="-2"/>
                <w:kern w:val="0"/>
                <w:lang w:val="id"/>
                <w14:ligatures w14:val="none"/>
              </w:rPr>
              <w:t>Keterangan</w:t>
            </w:r>
          </w:p>
        </w:tc>
      </w:tr>
      <w:tr w:rsidR="00BB6CC6" w:rsidRPr="008F6775" w14:paraId="2949D552" w14:textId="77777777" w:rsidTr="00BB6CC6">
        <w:trPr>
          <w:trHeight w:val="745"/>
        </w:trPr>
        <w:tc>
          <w:tcPr>
            <w:tcW w:w="576" w:type="dxa"/>
          </w:tcPr>
          <w:p w14:paraId="63CE56E2" w14:textId="77777777" w:rsidR="00BB6CC6" w:rsidRPr="008F6775" w:rsidRDefault="00BB6CC6" w:rsidP="00346688">
            <w:pPr>
              <w:widowControl w:val="0"/>
              <w:autoSpaceDE w:val="0"/>
              <w:autoSpaceDN w:val="0"/>
              <w:spacing w:before="14" w:after="0" w:line="360" w:lineRule="auto"/>
              <w:rPr>
                <w:rFonts w:ascii="Times New Roman" w:eastAsia="Calibri" w:hAnsi="Times New Roman" w:cs="Times New Roman"/>
                <w:kern w:val="0"/>
                <w:lang w:val="id"/>
                <w14:ligatures w14:val="none"/>
              </w:rPr>
            </w:pPr>
          </w:p>
          <w:p w14:paraId="7DE7FA95" w14:textId="77777777" w:rsidR="00BB6CC6" w:rsidRPr="008F6775" w:rsidRDefault="00BB6CC6" w:rsidP="00346688">
            <w:pPr>
              <w:widowControl w:val="0"/>
              <w:autoSpaceDE w:val="0"/>
              <w:autoSpaceDN w:val="0"/>
              <w:spacing w:before="1"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spacing w:val="-5"/>
                <w:kern w:val="0"/>
                <w:lang w:val="id"/>
                <w14:ligatures w14:val="none"/>
              </w:rPr>
              <w:t>P1</w:t>
            </w:r>
          </w:p>
        </w:tc>
        <w:tc>
          <w:tcPr>
            <w:tcW w:w="3873" w:type="dxa"/>
          </w:tcPr>
          <w:p w14:paraId="47852834" w14:textId="77777777" w:rsidR="00BB6CC6" w:rsidRPr="008F6775" w:rsidRDefault="00BB6CC6" w:rsidP="00346688">
            <w:pPr>
              <w:widowControl w:val="0"/>
              <w:autoSpaceDE w:val="0"/>
              <w:autoSpaceDN w:val="0"/>
              <w:spacing w:before="133" w:after="0" w:line="360" w:lineRule="auto"/>
              <w:ind w:left="108"/>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A1</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A2</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A3</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(false)</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A4</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(false)</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A5</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(true)</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A6</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A7</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spacing w:val="-10"/>
                <w:kern w:val="0"/>
                <w:lang w:val="id"/>
                <w14:ligatures w14:val="none"/>
              </w:rPr>
              <w:t>1</w:t>
            </w:r>
          </w:p>
          <w:p w14:paraId="5A643951" w14:textId="77777777" w:rsidR="00BB6CC6" w:rsidRPr="008F6775" w:rsidRDefault="00BB6CC6" w:rsidP="00346688">
            <w:pPr>
              <w:widowControl w:val="0"/>
              <w:autoSpaceDE w:val="0"/>
              <w:autoSpaceDN w:val="0"/>
              <w:spacing w:after="0" w:line="360" w:lineRule="auto"/>
              <w:ind w:left="108"/>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2 →</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3 →</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4</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5</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6</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7</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 8 →</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9</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(false)</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12 →</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13 →</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spacing w:val="-5"/>
                <w:kern w:val="0"/>
                <w:lang w:val="id"/>
                <w14:ligatures w14:val="none"/>
              </w:rPr>
              <w:t>14</w:t>
            </w:r>
          </w:p>
        </w:tc>
        <w:tc>
          <w:tcPr>
            <w:tcW w:w="4348" w:type="dxa"/>
          </w:tcPr>
          <w:p w14:paraId="51F7BDE1" w14:textId="77777777" w:rsidR="00BB6CC6" w:rsidRPr="008F6775" w:rsidRDefault="00BB6CC6" w:rsidP="00346688">
            <w:pPr>
              <w:widowControl w:val="0"/>
              <w:autoSpaceDE w:val="0"/>
              <w:autoSpaceDN w:val="0"/>
              <w:spacing w:after="0" w:line="360" w:lineRule="auto"/>
              <w:ind w:left="105"/>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Pengguna berhasil mendaftar (username</w:t>
            </w:r>
            <w:r w:rsidRPr="008F6775">
              <w:rPr>
                <w:rFonts w:ascii="Times New Roman" w:eastAsia="Calibri" w:hAnsi="Times New Roman" w:cs="Times New Roman"/>
                <w:spacing w:val="-13"/>
                <w:kern w:val="0"/>
                <w:lang w:val="id"/>
                <w14:ligatures w14:val="none"/>
              </w:rPr>
              <w:t xml:space="preserve"> </w:t>
            </w:r>
            <w:r w:rsidRPr="008F6775">
              <w:rPr>
                <w:rFonts w:ascii="Times New Roman" w:eastAsia="Calibri" w:hAnsi="Times New Roman" w:cs="Times New Roman"/>
                <w:kern w:val="0"/>
                <w:lang w:val="id"/>
                <w14:ligatures w14:val="none"/>
              </w:rPr>
              <w:t>valid,</w:t>
            </w:r>
            <w:r w:rsidRPr="008F6775">
              <w:rPr>
                <w:rFonts w:ascii="Times New Roman" w:eastAsia="Calibri" w:hAnsi="Times New Roman" w:cs="Times New Roman"/>
                <w:spacing w:val="-11"/>
                <w:kern w:val="0"/>
                <w:lang w:val="id"/>
                <w14:ligatures w14:val="none"/>
              </w:rPr>
              <w:t xml:space="preserve"> </w:t>
            </w:r>
            <w:r w:rsidRPr="008F6775">
              <w:rPr>
                <w:rFonts w:ascii="Times New Roman" w:eastAsia="Calibri" w:hAnsi="Times New Roman" w:cs="Times New Roman"/>
                <w:kern w:val="0"/>
                <w:lang w:val="id"/>
                <w14:ligatures w14:val="none"/>
              </w:rPr>
              <w:t>data</w:t>
            </w:r>
            <w:r w:rsidRPr="008F6775">
              <w:rPr>
                <w:rFonts w:ascii="Times New Roman" w:eastAsia="Calibri" w:hAnsi="Times New Roman" w:cs="Times New Roman"/>
                <w:spacing w:val="-11"/>
                <w:kern w:val="0"/>
                <w:lang w:val="id"/>
                <w14:ligatures w14:val="none"/>
              </w:rPr>
              <w:t xml:space="preserve"> </w:t>
            </w:r>
            <w:r w:rsidRPr="008F6775">
              <w:rPr>
                <w:rFonts w:ascii="Times New Roman" w:eastAsia="Calibri" w:hAnsi="Times New Roman" w:cs="Times New Roman"/>
                <w:kern w:val="0"/>
                <w:lang w:val="id"/>
                <w14:ligatures w14:val="none"/>
              </w:rPr>
              <w:t>disimpan</w:t>
            </w:r>
          </w:p>
          <w:p w14:paraId="283C3855" w14:textId="77777777" w:rsidR="00BB6CC6" w:rsidRPr="008F6775" w:rsidRDefault="00BB6CC6" w:rsidP="00346688">
            <w:pPr>
              <w:widowControl w:val="0"/>
              <w:autoSpaceDE w:val="0"/>
              <w:autoSpaceDN w:val="0"/>
              <w:spacing w:after="0" w:line="360" w:lineRule="auto"/>
              <w:ind w:left="105"/>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di</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spacing w:val="-5"/>
                <w:kern w:val="0"/>
                <w:lang w:val="id"/>
                <w14:ligatures w14:val="none"/>
              </w:rPr>
              <w:t>DB)</w:t>
            </w:r>
          </w:p>
        </w:tc>
      </w:tr>
      <w:tr w:rsidR="00BB6CC6" w:rsidRPr="008F6775" w14:paraId="7290DC26" w14:textId="77777777" w:rsidTr="00BB6CC6">
        <w:trPr>
          <w:trHeight w:val="496"/>
        </w:trPr>
        <w:tc>
          <w:tcPr>
            <w:tcW w:w="576" w:type="dxa"/>
          </w:tcPr>
          <w:p w14:paraId="1089665C" w14:textId="77777777" w:rsidR="00BB6CC6" w:rsidRPr="008F6775" w:rsidRDefault="00BB6CC6" w:rsidP="00346688">
            <w:pPr>
              <w:widowControl w:val="0"/>
              <w:autoSpaceDE w:val="0"/>
              <w:autoSpaceDN w:val="0"/>
              <w:spacing w:before="133"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spacing w:val="-5"/>
                <w:kern w:val="0"/>
                <w:lang w:val="id"/>
                <w14:ligatures w14:val="none"/>
              </w:rPr>
              <w:t>P2</w:t>
            </w:r>
          </w:p>
        </w:tc>
        <w:tc>
          <w:tcPr>
            <w:tcW w:w="3873" w:type="dxa"/>
          </w:tcPr>
          <w:p w14:paraId="02289A69" w14:textId="77777777" w:rsidR="00BB6CC6" w:rsidRPr="008F6775" w:rsidRDefault="00BB6CC6" w:rsidP="00346688">
            <w:pPr>
              <w:widowControl w:val="0"/>
              <w:autoSpaceDE w:val="0"/>
              <w:autoSpaceDN w:val="0"/>
              <w:spacing w:after="0" w:line="360" w:lineRule="auto"/>
              <w:ind w:left="108"/>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A1</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A2</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A3</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(false)</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A4</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(false)</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A5</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(true)</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A6</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A7</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spacing w:val="-10"/>
                <w:kern w:val="0"/>
                <w:lang w:val="id"/>
                <w14:ligatures w14:val="none"/>
              </w:rPr>
              <w:t>1</w:t>
            </w:r>
          </w:p>
          <w:p w14:paraId="6AB87074" w14:textId="77777777" w:rsidR="00BB6CC6" w:rsidRPr="008F6775" w:rsidRDefault="00BB6CC6" w:rsidP="00346688">
            <w:pPr>
              <w:widowControl w:val="0"/>
              <w:autoSpaceDE w:val="0"/>
              <w:autoSpaceDN w:val="0"/>
              <w:spacing w:after="0" w:line="360" w:lineRule="auto"/>
              <w:ind w:left="108"/>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2 →</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3 →</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4 →</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5</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6</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7</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 8 →</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9</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(true)</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10 →</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spacing w:val="-5"/>
                <w:kern w:val="0"/>
                <w:lang w:val="id"/>
                <w14:ligatures w14:val="none"/>
              </w:rPr>
              <w:t>11</w:t>
            </w:r>
          </w:p>
        </w:tc>
        <w:tc>
          <w:tcPr>
            <w:tcW w:w="4348" w:type="dxa"/>
          </w:tcPr>
          <w:p w14:paraId="40BF08D4" w14:textId="77777777" w:rsidR="00BB6CC6" w:rsidRPr="008F6775" w:rsidRDefault="00BB6CC6" w:rsidP="00346688">
            <w:pPr>
              <w:widowControl w:val="0"/>
              <w:autoSpaceDE w:val="0"/>
              <w:autoSpaceDN w:val="0"/>
              <w:spacing w:after="0" w:line="360" w:lineRule="auto"/>
              <w:ind w:left="105"/>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Username</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sudah</w:t>
            </w:r>
            <w:r w:rsidRPr="008F6775">
              <w:rPr>
                <w:rFonts w:ascii="Times New Roman" w:eastAsia="Calibri" w:hAnsi="Times New Roman" w:cs="Times New Roman"/>
                <w:spacing w:val="-5"/>
                <w:kern w:val="0"/>
                <w:lang w:val="id"/>
                <w14:ligatures w14:val="none"/>
              </w:rPr>
              <w:t xml:space="preserve"> </w:t>
            </w:r>
            <w:r w:rsidRPr="008F6775">
              <w:rPr>
                <w:rFonts w:ascii="Times New Roman" w:eastAsia="Calibri" w:hAnsi="Times New Roman" w:cs="Times New Roman"/>
                <w:kern w:val="0"/>
                <w:lang w:val="id"/>
                <w14:ligatures w14:val="none"/>
              </w:rPr>
              <w:t>terdaftar,</w:t>
            </w:r>
            <w:r w:rsidRPr="008F6775">
              <w:rPr>
                <w:rFonts w:ascii="Times New Roman" w:eastAsia="Calibri" w:hAnsi="Times New Roman" w:cs="Times New Roman"/>
                <w:spacing w:val="-6"/>
                <w:kern w:val="0"/>
                <w:lang w:val="id"/>
                <w14:ligatures w14:val="none"/>
              </w:rPr>
              <w:t xml:space="preserve"> </w:t>
            </w:r>
            <w:r w:rsidRPr="008F6775">
              <w:rPr>
                <w:rFonts w:ascii="Times New Roman" w:eastAsia="Calibri" w:hAnsi="Times New Roman" w:cs="Times New Roman"/>
                <w:spacing w:val="-4"/>
                <w:kern w:val="0"/>
                <w:lang w:val="id"/>
                <w14:ligatures w14:val="none"/>
              </w:rPr>
              <w:t>gagal</w:t>
            </w:r>
          </w:p>
          <w:p w14:paraId="7BC29311" w14:textId="77777777" w:rsidR="00BB6CC6" w:rsidRPr="008F6775" w:rsidRDefault="00BB6CC6" w:rsidP="00346688">
            <w:pPr>
              <w:widowControl w:val="0"/>
              <w:autoSpaceDE w:val="0"/>
              <w:autoSpaceDN w:val="0"/>
              <w:spacing w:after="0" w:line="360" w:lineRule="auto"/>
              <w:ind w:left="105"/>
              <w:rPr>
                <w:rFonts w:ascii="Times New Roman" w:eastAsia="Calibri" w:hAnsi="Times New Roman" w:cs="Times New Roman"/>
                <w:kern w:val="0"/>
                <w:lang w:val="id"/>
                <w14:ligatures w14:val="none"/>
              </w:rPr>
            </w:pPr>
            <w:r w:rsidRPr="008F6775">
              <w:rPr>
                <w:rFonts w:ascii="Times New Roman" w:eastAsia="Calibri" w:hAnsi="Times New Roman" w:cs="Times New Roman"/>
                <w:spacing w:val="-2"/>
                <w:kern w:val="0"/>
                <w:lang w:val="id"/>
                <w14:ligatures w14:val="none"/>
              </w:rPr>
              <w:t>mendaftar</w:t>
            </w:r>
          </w:p>
        </w:tc>
      </w:tr>
      <w:tr w:rsidR="00BB6CC6" w:rsidRPr="008F6775" w14:paraId="2305071D" w14:textId="77777777" w:rsidTr="00BB6CC6">
        <w:trPr>
          <w:trHeight w:val="496"/>
        </w:trPr>
        <w:tc>
          <w:tcPr>
            <w:tcW w:w="576" w:type="dxa"/>
          </w:tcPr>
          <w:p w14:paraId="3A5A8A14" w14:textId="77777777" w:rsidR="00BB6CC6" w:rsidRPr="008F6775" w:rsidRDefault="00BB6CC6" w:rsidP="00346688">
            <w:pPr>
              <w:widowControl w:val="0"/>
              <w:autoSpaceDE w:val="0"/>
              <w:autoSpaceDN w:val="0"/>
              <w:spacing w:before="133"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spacing w:val="-5"/>
                <w:kern w:val="0"/>
                <w:lang w:val="id"/>
                <w14:ligatures w14:val="none"/>
              </w:rPr>
              <w:t>P3</w:t>
            </w:r>
          </w:p>
        </w:tc>
        <w:tc>
          <w:tcPr>
            <w:tcW w:w="3873" w:type="dxa"/>
          </w:tcPr>
          <w:p w14:paraId="3E6FE6E0" w14:textId="77777777" w:rsidR="00BB6CC6" w:rsidRPr="008F6775" w:rsidRDefault="00BB6CC6" w:rsidP="00346688">
            <w:pPr>
              <w:widowControl w:val="0"/>
              <w:autoSpaceDE w:val="0"/>
              <w:autoSpaceDN w:val="0"/>
              <w:spacing w:after="0" w:line="360" w:lineRule="auto"/>
              <w:ind w:left="108"/>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A1</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A2</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A3</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(false)</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A4</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(true)</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A5</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(true)</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A6</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5"/>
                <w:kern w:val="0"/>
                <w:lang w:val="id"/>
                <w14:ligatures w14:val="none"/>
              </w:rPr>
              <w:t xml:space="preserve"> </w:t>
            </w:r>
            <w:r w:rsidRPr="008F6775">
              <w:rPr>
                <w:rFonts w:ascii="Times New Roman" w:eastAsia="Calibri" w:hAnsi="Times New Roman" w:cs="Times New Roman"/>
                <w:kern w:val="0"/>
                <w:lang w:val="id"/>
                <w14:ligatures w14:val="none"/>
              </w:rPr>
              <w:t>A7</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spacing w:val="-10"/>
                <w:kern w:val="0"/>
                <w:lang w:val="id"/>
                <w14:ligatures w14:val="none"/>
              </w:rPr>
              <w:t>1</w:t>
            </w:r>
          </w:p>
          <w:p w14:paraId="65F8EF65" w14:textId="77777777" w:rsidR="00BB6CC6" w:rsidRPr="008F6775" w:rsidRDefault="00BB6CC6" w:rsidP="00346688">
            <w:pPr>
              <w:widowControl w:val="0"/>
              <w:autoSpaceDE w:val="0"/>
              <w:autoSpaceDN w:val="0"/>
              <w:spacing w:after="0" w:line="360" w:lineRule="auto"/>
              <w:ind w:left="108"/>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 2 →</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3 →</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4 →</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spacing w:val="-5"/>
                <w:kern w:val="0"/>
                <w:lang w:val="id"/>
                <w14:ligatures w14:val="none"/>
              </w:rPr>
              <w:t>...</w:t>
            </w:r>
          </w:p>
        </w:tc>
        <w:tc>
          <w:tcPr>
            <w:tcW w:w="4348" w:type="dxa"/>
          </w:tcPr>
          <w:p w14:paraId="1A04F599" w14:textId="77777777" w:rsidR="00BB6CC6" w:rsidRPr="008F6775" w:rsidRDefault="00BB6CC6" w:rsidP="00346688">
            <w:pPr>
              <w:widowControl w:val="0"/>
              <w:autoSpaceDE w:val="0"/>
              <w:autoSpaceDN w:val="0"/>
              <w:spacing w:after="0" w:line="360" w:lineRule="auto"/>
              <w:ind w:left="105"/>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Nomor</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diawali</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0,</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diubah</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jadi</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spacing w:val="-5"/>
                <w:kern w:val="0"/>
                <w:lang w:val="id"/>
                <w14:ligatures w14:val="none"/>
              </w:rPr>
              <w:t>62,</w:t>
            </w:r>
          </w:p>
          <w:p w14:paraId="4B4EA461" w14:textId="77777777" w:rsidR="00BB6CC6" w:rsidRPr="008F6775" w:rsidRDefault="00BB6CC6" w:rsidP="00346688">
            <w:pPr>
              <w:widowControl w:val="0"/>
              <w:autoSpaceDE w:val="0"/>
              <w:autoSpaceDN w:val="0"/>
              <w:spacing w:after="0" w:line="360" w:lineRule="auto"/>
              <w:ind w:left="105"/>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kemudian</w:t>
            </w:r>
            <w:r w:rsidRPr="008F6775">
              <w:rPr>
                <w:rFonts w:ascii="Times New Roman" w:eastAsia="Calibri" w:hAnsi="Times New Roman" w:cs="Times New Roman"/>
                <w:spacing w:val="-6"/>
                <w:kern w:val="0"/>
                <w:lang w:val="id"/>
                <w14:ligatures w14:val="none"/>
              </w:rPr>
              <w:t xml:space="preserve"> </w:t>
            </w:r>
            <w:r w:rsidRPr="008F6775">
              <w:rPr>
                <w:rFonts w:ascii="Times New Roman" w:eastAsia="Calibri" w:hAnsi="Times New Roman" w:cs="Times New Roman"/>
                <w:kern w:val="0"/>
                <w:lang w:val="id"/>
                <w14:ligatures w14:val="none"/>
              </w:rPr>
              <w:t>lanjut</w:t>
            </w:r>
            <w:r w:rsidRPr="008F6775">
              <w:rPr>
                <w:rFonts w:ascii="Times New Roman" w:eastAsia="Calibri" w:hAnsi="Times New Roman" w:cs="Times New Roman"/>
                <w:spacing w:val="-6"/>
                <w:kern w:val="0"/>
                <w:lang w:val="id"/>
                <w14:ligatures w14:val="none"/>
              </w:rPr>
              <w:t xml:space="preserve"> </w:t>
            </w:r>
            <w:r w:rsidRPr="008F6775">
              <w:rPr>
                <w:rFonts w:ascii="Times New Roman" w:eastAsia="Calibri" w:hAnsi="Times New Roman" w:cs="Times New Roman"/>
                <w:kern w:val="0"/>
                <w:lang w:val="id"/>
                <w14:ligatures w14:val="none"/>
              </w:rPr>
              <w:t>ke</w:t>
            </w:r>
            <w:r w:rsidRPr="008F6775">
              <w:rPr>
                <w:rFonts w:ascii="Times New Roman" w:eastAsia="Calibri" w:hAnsi="Times New Roman" w:cs="Times New Roman"/>
                <w:spacing w:val="-6"/>
                <w:kern w:val="0"/>
                <w:lang w:val="id"/>
                <w14:ligatures w14:val="none"/>
              </w:rPr>
              <w:t xml:space="preserve"> </w:t>
            </w:r>
            <w:r w:rsidRPr="008F6775">
              <w:rPr>
                <w:rFonts w:ascii="Times New Roman" w:eastAsia="Calibri" w:hAnsi="Times New Roman" w:cs="Times New Roman"/>
                <w:kern w:val="0"/>
                <w:lang w:val="id"/>
                <w14:ligatures w14:val="none"/>
              </w:rPr>
              <w:t>proses</w:t>
            </w:r>
            <w:r w:rsidRPr="008F6775">
              <w:rPr>
                <w:rFonts w:ascii="Times New Roman" w:eastAsia="Calibri" w:hAnsi="Times New Roman" w:cs="Times New Roman"/>
                <w:spacing w:val="-5"/>
                <w:kern w:val="0"/>
                <w:lang w:val="id"/>
                <w14:ligatures w14:val="none"/>
              </w:rPr>
              <w:t xml:space="preserve"> </w:t>
            </w:r>
            <w:r w:rsidRPr="008F6775">
              <w:rPr>
                <w:rFonts w:ascii="Times New Roman" w:eastAsia="Calibri" w:hAnsi="Times New Roman" w:cs="Times New Roman"/>
                <w:spacing w:val="-2"/>
                <w:kern w:val="0"/>
                <w:lang w:val="id"/>
                <w14:ligatures w14:val="none"/>
              </w:rPr>
              <w:t>P1/P2</w:t>
            </w:r>
          </w:p>
        </w:tc>
      </w:tr>
      <w:tr w:rsidR="00BB6CC6" w:rsidRPr="008F6775" w14:paraId="777B507F" w14:textId="77777777" w:rsidTr="00BB6CC6">
        <w:trPr>
          <w:trHeight w:val="496"/>
        </w:trPr>
        <w:tc>
          <w:tcPr>
            <w:tcW w:w="576" w:type="dxa"/>
          </w:tcPr>
          <w:p w14:paraId="12EEB044" w14:textId="77777777" w:rsidR="00BB6CC6" w:rsidRPr="008F6775" w:rsidRDefault="00BB6CC6" w:rsidP="00346688">
            <w:pPr>
              <w:widowControl w:val="0"/>
              <w:autoSpaceDE w:val="0"/>
              <w:autoSpaceDN w:val="0"/>
              <w:spacing w:before="133"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spacing w:val="-5"/>
                <w:kern w:val="0"/>
                <w:lang w:val="id"/>
                <w14:ligatures w14:val="none"/>
              </w:rPr>
              <w:t>P4</w:t>
            </w:r>
          </w:p>
        </w:tc>
        <w:tc>
          <w:tcPr>
            <w:tcW w:w="3873" w:type="dxa"/>
          </w:tcPr>
          <w:p w14:paraId="69ECD42D" w14:textId="77777777" w:rsidR="00BB6CC6" w:rsidRPr="008F6775" w:rsidRDefault="00BB6CC6" w:rsidP="00346688">
            <w:pPr>
              <w:widowControl w:val="0"/>
              <w:autoSpaceDE w:val="0"/>
              <w:autoSpaceDN w:val="0"/>
              <w:spacing w:before="133" w:after="0" w:line="360" w:lineRule="auto"/>
              <w:ind w:left="108"/>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A1</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A2</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A3</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spacing w:val="-2"/>
                <w:kern w:val="0"/>
                <w:lang w:val="id"/>
                <w14:ligatures w14:val="none"/>
              </w:rPr>
              <w:t>(true)</w:t>
            </w:r>
          </w:p>
        </w:tc>
        <w:tc>
          <w:tcPr>
            <w:tcW w:w="4348" w:type="dxa"/>
          </w:tcPr>
          <w:p w14:paraId="3D94BA62" w14:textId="77777777" w:rsidR="00BB6CC6" w:rsidRPr="008F6775" w:rsidRDefault="00BB6CC6" w:rsidP="00346688">
            <w:pPr>
              <w:widowControl w:val="0"/>
              <w:autoSpaceDE w:val="0"/>
              <w:autoSpaceDN w:val="0"/>
              <w:spacing w:after="0" w:line="360" w:lineRule="auto"/>
              <w:ind w:left="105"/>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Form</w:t>
            </w:r>
            <w:r w:rsidRPr="008F6775">
              <w:rPr>
                <w:rFonts w:ascii="Times New Roman" w:eastAsia="Calibri" w:hAnsi="Times New Roman" w:cs="Times New Roman"/>
                <w:spacing w:val="-5"/>
                <w:kern w:val="0"/>
                <w:lang w:val="id"/>
                <w14:ligatures w14:val="none"/>
              </w:rPr>
              <w:t xml:space="preserve"> </w:t>
            </w:r>
            <w:r w:rsidRPr="008F6775">
              <w:rPr>
                <w:rFonts w:ascii="Times New Roman" w:eastAsia="Calibri" w:hAnsi="Times New Roman" w:cs="Times New Roman"/>
                <w:kern w:val="0"/>
                <w:lang w:val="id"/>
                <w14:ligatures w14:val="none"/>
              </w:rPr>
              <w:t>tidak</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lengkap,</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ditolak</w:t>
            </w:r>
            <w:r w:rsidRPr="008F6775">
              <w:rPr>
                <w:rFonts w:ascii="Times New Roman" w:eastAsia="Calibri" w:hAnsi="Times New Roman" w:cs="Times New Roman"/>
                <w:spacing w:val="-5"/>
                <w:kern w:val="0"/>
                <w:lang w:val="id"/>
                <w14:ligatures w14:val="none"/>
              </w:rPr>
              <w:t xml:space="preserve"> di</w:t>
            </w:r>
          </w:p>
          <w:p w14:paraId="0DBF1AFF" w14:textId="77777777" w:rsidR="00BB6CC6" w:rsidRPr="008F6775" w:rsidRDefault="00BB6CC6" w:rsidP="00346688">
            <w:pPr>
              <w:widowControl w:val="0"/>
              <w:autoSpaceDE w:val="0"/>
              <w:autoSpaceDN w:val="0"/>
              <w:spacing w:after="0" w:line="360" w:lineRule="auto"/>
              <w:ind w:left="105"/>
              <w:rPr>
                <w:rFonts w:ascii="Times New Roman" w:eastAsia="Calibri" w:hAnsi="Times New Roman" w:cs="Times New Roman"/>
                <w:kern w:val="0"/>
                <w:lang w:val="id"/>
                <w14:ligatures w14:val="none"/>
              </w:rPr>
            </w:pPr>
            <w:r w:rsidRPr="008F6775">
              <w:rPr>
                <w:rFonts w:ascii="Times New Roman" w:eastAsia="Calibri" w:hAnsi="Times New Roman" w:cs="Times New Roman"/>
                <w:spacing w:val="-2"/>
                <w:kern w:val="0"/>
                <w:lang w:val="id"/>
                <w14:ligatures w14:val="none"/>
              </w:rPr>
              <w:t>client</w:t>
            </w:r>
          </w:p>
        </w:tc>
      </w:tr>
      <w:tr w:rsidR="00BB6CC6" w:rsidRPr="008F6775" w14:paraId="384D558F" w14:textId="77777777" w:rsidTr="00BB6CC6">
        <w:trPr>
          <w:trHeight w:val="496"/>
        </w:trPr>
        <w:tc>
          <w:tcPr>
            <w:tcW w:w="576" w:type="dxa"/>
          </w:tcPr>
          <w:p w14:paraId="50CC0A40" w14:textId="77777777" w:rsidR="00BB6CC6" w:rsidRPr="008F6775" w:rsidRDefault="00BB6CC6" w:rsidP="00346688">
            <w:pPr>
              <w:widowControl w:val="0"/>
              <w:autoSpaceDE w:val="0"/>
              <w:autoSpaceDN w:val="0"/>
              <w:spacing w:before="133" w:after="0" w:line="360" w:lineRule="auto"/>
              <w:ind w:left="107"/>
              <w:rPr>
                <w:rFonts w:ascii="Times New Roman" w:eastAsia="Calibri" w:hAnsi="Times New Roman" w:cs="Times New Roman"/>
                <w:kern w:val="0"/>
                <w:lang w:val="id"/>
                <w14:ligatures w14:val="none"/>
              </w:rPr>
            </w:pPr>
            <w:r w:rsidRPr="008F6775">
              <w:rPr>
                <w:rFonts w:ascii="Times New Roman" w:eastAsia="Calibri" w:hAnsi="Times New Roman" w:cs="Times New Roman"/>
                <w:spacing w:val="-5"/>
                <w:kern w:val="0"/>
                <w:lang w:val="id"/>
                <w14:ligatures w14:val="none"/>
              </w:rPr>
              <w:t>P5</w:t>
            </w:r>
          </w:p>
        </w:tc>
        <w:tc>
          <w:tcPr>
            <w:tcW w:w="3873" w:type="dxa"/>
          </w:tcPr>
          <w:p w14:paraId="3EB22BAA" w14:textId="77777777" w:rsidR="00BB6CC6" w:rsidRPr="008F6775" w:rsidRDefault="00BB6CC6" w:rsidP="00346688">
            <w:pPr>
              <w:widowControl w:val="0"/>
              <w:autoSpaceDE w:val="0"/>
              <w:autoSpaceDN w:val="0"/>
              <w:spacing w:before="133" w:after="0" w:line="360" w:lineRule="auto"/>
              <w:ind w:left="108"/>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A1</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A2</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A3</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(false)</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1"/>
                <w:kern w:val="0"/>
                <w:lang w:val="id"/>
                <w14:ligatures w14:val="none"/>
              </w:rPr>
              <w:t xml:space="preserve"> </w:t>
            </w:r>
            <w:r w:rsidRPr="008F6775">
              <w:rPr>
                <w:rFonts w:ascii="Times New Roman" w:eastAsia="Calibri" w:hAnsi="Times New Roman" w:cs="Times New Roman"/>
                <w:kern w:val="0"/>
                <w:lang w:val="id"/>
                <w14:ligatures w14:val="none"/>
              </w:rPr>
              <w:t>A4</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(false)</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w:t>
            </w:r>
            <w:r w:rsidRPr="008F6775">
              <w:rPr>
                <w:rFonts w:ascii="Times New Roman" w:eastAsia="Calibri" w:hAnsi="Times New Roman" w:cs="Times New Roman"/>
                <w:spacing w:val="-2"/>
                <w:kern w:val="0"/>
                <w:lang w:val="id"/>
                <w14:ligatures w14:val="none"/>
              </w:rPr>
              <w:t xml:space="preserve"> </w:t>
            </w:r>
            <w:r w:rsidRPr="008F6775">
              <w:rPr>
                <w:rFonts w:ascii="Times New Roman" w:eastAsia="Calibri" w:hAnsi="Times New Roman" w:cs="Times New Roman"/>
                <w:kern w:val="0"/>
                <w:lang w:val="id"/>
                <w14:ligatures w14:val="none"/>
              </w:rPr>
              <w:t>A5</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spacing w:val="-2"/>
                <w:kern w:val="0"/>
                <w:lang w:val="id"/>
                <w14:ligatures w14:val="none"/>
              </w:rPr>
              <w:t>(false)</w:t>
            </w:r>
          </w:p>
        </w:tc>
        <w:tc>
          <w:tcPr>
            <w:tcW w:w="4348" w:type="dxa"/>
          </w:tcPr>
          <w:p w14:paraId="5442009C" w14:textId="77777777" w:rsidR="00BB6CC6" w:rsidRPr="008F6775" w:rsidRDefault="00BB6CC6" w:rsidP="00346688">
            <w:pPr>
              <w:widowControl w:val="0"/>
              <w:autoSpaceDE w:val="0"/>
              <w:autoSpaceDN w:val="0"/>
              <w:spacing w:after="0" w:line="360" w:lineRule="auto"/>
              <w:ind w:left="105"/>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Username</w:t>
            </w:r>
            <w:r w:rsidRPr="008F6775">
              <w:rPr>
                <w:rFonts w:ascii="Times New Roman" w:eastAsia="Calibri" w:hAnsi="Times New Roman" w:cs="Times New Roman"/>
                <w:spacing w:val="-5"/>
                <w:kern w:val="0"/>
                <w:lang w:val="id"/>
                <w14:ligatures w14:val="none"/>
              </w:rPr>
              <w:t xml:space="preserve"> </w:t>
            </w:r>
            <w:r w:rsidRPr="008F6775">
              <w:rPr>
                <w:rFonts w:ascii="Times New Roman" w:eastAsia="Calibri" w:hAnsi="Times New Roman" w:cs="Times New Roman"/>
                <w:kern w:val="0"/>
                <w:lang w:val="id"/>
                <w14:ligatures w14:val="none"/>
              </w:rPr>
              <w:t>tidak</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kern w:val="0"/>
                <w:lang w:val="id"/>
                <w14:ligatures w14:val="none"/>
              </w:rPr>
              <w:t>valid</w:t>
            </w:r>
            <w:r w:rsidRPr="008F6775">
              <w:rPr>
                <w:rFonts w:ascii="Times New Roman" w:eastAsia="Calibri" w:hAnsi="Times New Roman" w:cs="Times New Roman"/>
                <w:spacing w:val="-4"/>
                <w:kern w:val="0"/>
                <w:lang w:val="id"/>
                <w14:ligatures w14:val="none"/>
              </w:rPr>
              <w:t xml:space="preserve"> </w:t>
            </w:r>
            <w:r w:rsidRPr="008F6775">
              <w:rPr>
                <w:rFonts w:ascii="Times New Roman" w:eastAsia="Calibri" w:hAnsi="Times New Roman" w:cs="Times New Roman"/>
                <w:spacing w:val="-2"/>
                <w:kern w:val="0"/>
                <w:lang w:val="id"/>
                <w14:ligatures w14:val="none"/>
              </w:rPr>
              <w:t>(bukan</w:t>
            </w:r>
          </w:p>
          <w:p w14:paraId="031E3113" w14:textId="77777777" w:rsidR="00BB6CC6" w:rsidRPr="008F6775" w:rsidRDefault="00BB6CC6" w:rsidP="00346688">
            <w:pPr>
              <w:widowControl w:val="0"/>
              <w:autoSpaceDE w:val="0"/>
              <w:autoSpaceDN w:val="0"/>
              <w:spacing w:after="0" w:line="360" w:lineRule="auto"/>
              <w:ind w:left="105"/>
              <w:rPr>
                <w:rFonts w:ascii="Times New Roman" w:eastAsia="Calibri" w:hAnsi="Times New Roman" w:cs="Times New Roman"/>
                <w:kern w:val="0"/>
                <w:lang w:val="id"/>
                <w14:ligatures w14:val="none"/>
              </w:rPr>
            </w:pPr>
            <w:r w:rsidRPr="008F6775">
              <w:rPr>
                <w:rFonts w:ascii="Times New Roman" w:eastAsia="Calibri" w:hAnsi="Times New Roman" w:cs="Times New Roman"/>
                <w:kern w:val="0"/>
                <w:lang w:val="id"/>
                <w14:ligatures w14:val="none"/>
              </w:rPr>
              <w:t>angka</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62...),</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ditolak</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kern w:val="0"/>
                <w:lang w:val="id"/>
                <w14:ligatures w14:val="none"/>
              </w:rPr>
              <w:t>di</w:t>
            </w:r>
            <w:r w:rsidRPr="008F6775">
              <w:rPr>
                <w:rFonts w:ascii="Times New Roman" w:eastAsia="Calibri" w:hAnsi="Times New Roman" w:cs="Times New Roman"/>
                <w:spacing w:val="-3"/>
                <w:kern w:val="0"/>
                <w:lang w:val="id"/>
                <w14:ligatures w14:val="none"/>
              </w:rPr>
              <w:t xml:space="preserve"> </w:t>
            </w:r>
            <w:r w:rsidRPr="008F6775">
              <w:rPr>
                <w:rFonts w:ascii="Times New Roman" w:eastAsia="Calibri" w:hAnsi="Times New Roman" w:cs="Times New Roman"/>
                <w:spacing w:val="-2"/>
                <w:kern w:val="0"/>
                <w:lang w:val="id"/>
                <w14:ligatures w14:val="none"/>
              </w:rPr>
              <w:t>client</w:t>
            </w:r>
          </w:p>
        </w:tc>
      </w:tr>
    </w:tbl>
    <w:p w14:paraId="3D9CA9A0" w14:textId="77777777" w:rsidR="00BB6CC6" w:rsidRPr="008F6775" w:rsidRDefault="00BB6CC6" w:rsidP="00346688">
      <w:pPr>
        <w:spacing w:line="360" w:lineRule="auto"/>
        <w:rPr>
          <w:rFonts w:ascii="Times New Roman" w:hAnsi="Times New Roman" w:cs="Times New Roman"/>
          <w:lang w:val="en-ID"/>
        </w:rPr>
      </w:pPr>
    </w:p>
    <w:p w14:paraId="3FE4CF94" w14:textId="34631BB6" w:rsidR="00BB6CC6" w:rsidRPr="008F6775" w:rsidRDefault="00BB6CC6" w:rsidP="00346688">
      <w:pPr>
        <w:spacing w:line="360" w:lineRule="auto"/>
        <w:rPr>
          <w:rFonts w:ascii="Times New Roman" w:hAnsi="Times New Roman" w:cs="Times New Roman"/>
          <w:lang w:val="en-ID"/>
        </w:rPr>
      </w:pPr>
    </w:p>
    <w:p w14:paraId="656655AD" w14:textId="2387CFCB" w:rsidR="00BB6CC6" w:rsidRPr="008F6775" w:rsidRDefault="002F4927" w:rsidP="00346688">
      <w:pPr>
        <w:spacing w:line="360" w:lineRule="auto"/>
        <w:rPr>
          <w:rFonts w:ascii="Times New Roman" w:hAnsi="Times New Roman" w:cs="Times New Roman"/>
          <w:lang w:val="en-ID"/>
        </w:rPr>
      </w:pPr>
      <w:r w:rsidRPr="0081315E">
        <w:rPr>
          <w:noProof/>
        </w:rPr>
        <mc:AlternateContent>
          <mc:Choice Requires="wps">
            <w:drawing>
              <wp:anchor distT="0" distB="0" distL="114300" distR="114300" simplePos="0" relativeHeight="251698176" behindDoc="0" locked="0" layoutInCell="1" allowOverlap="1" wp14:anchorId="2C3B6D0C" wp14:editId="1B676C35">
                <wp:simplePos x="0" y="0"/>
                <wp:positionH relativeFrom="column">
                  <wp:posOffset>451485</wp:posOffset>
                </wp:positionH>
                <wp:positionV relativeFrom="paragraph">
                  <wp:posOffset>3756660</wp:posOffset>
                </wp:positionV>
                <wp:extent cx="4501515" cy="635"/>
                <wp:effectExtent l="0" t="0" r="0" b="0"/>
                <wp:wrapNone/>
                <wp:docPr id="1456821182" name="Text Box 1"/>
                <wp:cNvGraphicFramePr/>
                <a:graphic xmlns:a="http://schemas.openxmlformats.org/drawingml/2006/main">
                  <a:graphicData uri="http://schemas.microsoft.com/office/word/2010/wordprocessingShape">
                    <wps:wsp>
                      <wps:cNvSpPr txBox="1"/>
                      <wps:spPr>
                        <a:xfrm>
                          <a:off x="0" y="0"/>
                          <a:ext cx="4501515" cy="635"/>
                        </a:xfrm>
                        <a:prstGeom prst="rect">
                          <a:avLst/>
                        </a:prstGeom>
                        <a:solidFill>
                          <a:prstClr val="white"/>
                        </a:solidFill>
                        <a:ln>
                          <a:noFill/>
                        </a:ln>
                      </wps:spPr>
                      <wps:txbx>
                        <w:txbxContent>
                          <w:p w14:paraId="6160E3F2" w14:textId="35AB1C01" w:rsidR="002F4927" w:rsidRPr="006A1783" w:rsidRDefault="002F4927" w:rsidP="002F4927">
                            <w:pPr>
                              <w:pStyle w:val="Caption"/>
                              <w:jc w:val="center"/>
                              <w:rPr>
                                <w:rFonts w:ascii="Times New Roman" w:hAnsi="Times New Roman" w:cs="Times New Roman"/>
                                <w:noProof/>
                                <w:szCs w:val="22"/>
                              </w:rPr>
                            </w:pPr>
                            <w:r>
                              <w:t>Gambar</w:t>
                            </w:r>
                            <w:r w:rsidR="00EA5BE8">
                              <w:t xml:space="preserve"> 4.2</w:t>
                            </w:r>
                            <w:r>
                              <w:t xml:space="preserve"> </w:t>
                            </w:r>
                            <w:r w:rsidRPr="0007257F">
                              <w:t>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B6D0C" id="_x0000_s1034" type="#_x0000_t202" style="position:absolute;margin-left:35.55pt;margin-top:295.8pt;width:354.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z7GgIAAD8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" stroked="f">
                <v:textbox style="mso-fit-shape-to-text:t" inset="0,0,0,0">
                  <w:txbxContent>
                    <w:p w14:paraId="6160E3F2" w14:textId="35AB1C01" w:rsidR="002F4927" w:rsidRPr="006A1783" w:rsidRDefault="002F4927" w:rsidP="002F4927">
                      <w:pPr>
                        <w:pStyle w:val="Caption"/>
                        <w:jc w:val="center"/>
                        <w:rPr>
                          <w:rFonts w:ascii="Times New Roman" w:hAnsi="Times New Roman" w:cs="Times New Roman"/>
                          <w:noProof/>
                          <w:szCs w:val="22"/>
                        </w:rPr>
                      </w:pPr>
                      <w:r>
                        <w:t>Gambar</w:t>
                      </w:r>
                      <w:r w:rsidR="00EA5BE8">
                        <w:t xml:space="preserve"> 4.2</w:t>
                      </w:r>
                      <w:r>
                        <w:t xml:space="preserve"> </w:t>
                      </w:r>
                      <w:r w:rsidRPr="0007257F">
                        <w:t>Register</w:t>
                      </w:r>
                    </w:p>
                  </w:txbxContent>
                </v:textbox>
              </v:shape>
            </w:pict>
          </mc:Fallback>
        </mc:AlternateContent>
      </w:r>
      <w:r w:rsidRPr="0081315E">
        <w:rPr>
          <w:rFonts w:ascii="Times New Roman" w:hAnsi="Times New Roman" w:cs="Times New Roman"/>
          <w:noProof/>
          <w:sz w:val="24"/>
        </w:rPr>
        <w:drawing>
          <wp:anchor distT="0" distB="0" distL="0" distR="0" simplePos="0" relativeHeight="251675648" behindDoc="0" locked="0" layoutInCell="1" allowOverlap="1" wp14:anchorId="1013BD7F" wp14:editId="166665B0">
            <wp:simplePos x="0" y="0"/>
            <wp:positionH relativeFrom="page">
              <wp:posOffset>1351280</wp:posOffset>
            </wp:positionH>
            <wp:positionV relativeFrom="paragraph">
              <wp:posOffset>-435113</wp:posOffset>
            </wp:positionV>
            <wp:extent cx="4501939" cy="4134789"/>
            <wp:effectExtent l="0" t="0" r="0" b="0"/>
            <wp:wrapNone/>
            <wp:docPr id="307" name="Image 307" descr="PlantUML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 name="Image 307" descr="PlantUML diagram"/>
                    <pic:cNvPicPr/>
                  </pic:nvPicPr>
                  <pic:blipFill>
                    <a:blip r:embed="rId37" cstate="print"/>
                    <a:stretch>
                      <a:fillRect/>
                    </a:stretch>
                  </pic:blipFill>
                  <pic:spPr>
                    <a:xfrm>
                      <a:off x="0" y="0"/>
                      <a:ext cx="4501939" cy="4134789"/>
                    </a:xfrm>
                    <a:prstGeom prst="rect">
                      <a:avLst/>
                    </a:prstGeom>
                  </pic:spPr>
                </pic:pic>
              </a:graphicData>
            </a:graphic>
          </wp:anchor>
        </w:drawing>
      </w:r>
    </w:p>
    <w:p w14:paraId="522D54E8" w14:textId="301F227F" w:rsidR="00BB6CC6" w:rsidRPr="008F6775" w:rsidRDefault="00BB6CC6" w:rsidP="00346688">
      <w:pPr>
        <w:spacing w:line="360" w:lineRule="auto"/>
        <w:rPr>
          <w:rFonts w:ascii="Times New Roman" w:hAnsi="Times New Roman" w:cs="Times New Roman"/>
          <w:lang w:val="en-ID"/>
        </w:rPr>
      </w:pPr>
    </w:p>
    <w:p w14:paraId="357B304A" w14:textId="51F84BAB" w:rsidR="00BB6CC6" w:rsidRPr="008F6775" w:rsidRDefault="00BB6CC6" w:rsidP="00346688">
      <w:pPr>
        <w:spacing w:line="360" w:lineRule="auto"/>
        <w:rPr>
          <w:rFonts w:ascii="Times New Roman" w:hAnsi="Times New Roman" w:cs="Times New Roman"/>
          <w:lang w:val="en-ID"/>
        </w:rPr>
      </w:pPr>
    </w:p>
    <w:p w14:paraId="3D7BAF38" w14:textId="4CFDD7DA" w:rsidR="00BB6CC6" w:rsidRPr="008F6775" w:rsidRDefault="00BB6CC6" w:rsidP="00346688">
      <w:pPr>
        <w:spacing w:line="360" w:lineRule="auto"/>
        <w:rPr>
          <w:rFonts w:ascii="Times New Roman" w:hAnsi="Times New Roman" w:cs="Times New Roman"/>
          <w:lang w:val="en-ID"/>
        </w:rPr>
      </w:pPr>
    </w:p>
    <w:p w14:paraId="414E9E3C" w14:textId="00194E0D" w:rsidR="00BB6CC6" w:rsidRPr="008F6775" w:rsidRDefault="00BB6CC6" w:rsidP="00346688">
      <w:pPr>
        <w:spacing w:line="360" w:lineRule="auto"/>
        <w:rPr>
          <w:rFonts w:ascii="Times New Roman" w:hAnsi="Times New Roman" w:cs="Times New Roman"/>
          <w:lang w:val="en-ID"/>
        </w:rPr>
      </w:pPr>
    </w:p>
    <w:p w14:paraId="65D3EB90" w14:textId="0E00DEEA" w:rsidR="00BB6CC6" w:rsidRPr="008F6775" w:rsidRDefault="00BB6CC6" w:rsidP="00346688">
      <w:pPr>
        <w:spacing w:line="360" w:lineRule="auto"/>
        <w:rPr>
          <w:rFonts w:ascii="Times New Roman" w:hAnsi="Times New Roman" w:cs="Times New Roman"/>
          <w:lang w:val="en-ID"/>
        </w:rPr>
      </w:pPr>
    </w:p>
    <w:p w14:paraId="527471D3" w14:textId="583F9C0B" w:rsidR="00BB6CC6" w:rsidRPr="008F6775" w:rsidRDefault="00BB6CC6" w:rsidP="00346688">
      <w:pPr>
        <w:spacing w:line="360" w:lineRule="auto"/>
        <w:rPr>
          <w:rFonts w:ascii="Times New Roman" w:hAnsi="Times New Roman" w:cs="Times New Roman"/>
          <w:lang w:val="en-ID"/>
        </w:rPr>
      </w:pPr>
    </w:p>
    <w:p w14:paraId="1B523D85" w14:textId="3D0EE3E5" w:rsidR="00BB6CC6" w:rsidRPr="008F6775" w:rsidRDefault="00BB6CC6" w:rsidP="00346688">
      <w:pPr>
        <w:spacing w:line="360" w:lineRule="auto"/>
        <w:rPr>
          <w:rFonts w:ascii="Times New Roman" w:hAnsi="Times New Roman" w:cs="Times New Roman"/>
          <w:lang w:val="en-ID"/>
        </w:rPr>
      </w:pPr>
    </w:p>
    <w:p w14:paraId="7F499417" w14:textId="5FC65498" w:rsidR="00BB6CC6" w:rsidRPr="008F6775" w:rsidRDefault="00BB6CC6" w:rsidP="00346688">
      <w:pPr>
        <w:spacing w:line="360" w:lineRule="auto"/>
        <w:rPr>
          <w:rFonts w:ascii="Times New Roman" w:hAnsi="Times New Roman" w:cs="Times New Roman"/>
          <w:lang w:val="en-ID"/>
        </w:rPr>
      </w:pPr>
    </w:p>
    <w:p w14:paraId="173C0740" w14:textId="77777777" w:rsidR="002F4927" w:rsidRPr="008F6775" w:rsidRDefault="002F4927" w:rsidP="00346688">
      <w:pPr>
        <w:spacing w:line="360" w:lineRule="auto"/>
        <w:rPr>
          <w:rFonts w:ascii="Times New Roman" w:hAnsi="Times New Roman" w:cs="Times New Roman"/>
          <w:lang w:val="en-ID"/>
        </w:rPr>
      </w:pPr>
    </w:p>
    <w:p w14:paraId="0CC5ED00" w14:textId="77777777" w:rsidR="002F4927" w:rsidRPr="008F6775" w:rsidRDefault="002F4927" w:rsidP="00346688">
      <w:pPr>
        <w:spacing w:line="360" w:lineRule="auto"/>
        <w:rPr>
          <w:rFonts w:ascii="Times New Roman" w:hAnsi="Times New Roman" w:cs="Times New Roman"/>
          <w:lang w:val="en-ID"/>
        </w:rPr>
      </w:pPr>
    </w:p>
    <w:p w14:paraId="56A839D0" w14:textId="0EBEBE4D" w:rsidR="00BB6CC6" w:rsidRPr="008F6775" w:rsidRDefault="00BB6CC6" w:rsidP="00346688">
      <w:pPr>
        <w:spacing w:line="360" w:lineRule="auto"/>
        <w:rPr>
          <w:rFonts w:ascii="Times New Roman" w:hAnsi="Times New Roman" w:cs="Times New Roman"/>
          <w:lang w:val="en-ID"/>
        </w:rPr>
      </w:pPr>
    </w:p>
    <w:p w14:paraId="2F74A433" w14:textId="77777777" w:rsidR="00BB6CC6" w:rsidRPr="008F6775" w:rsidRDefault="00BB6CC6" w:rsidP="00346688">
      <w:pPr>
        <w:pStyle w:val="ListParagraph"/>
        <w:widowControl w:val="0"/>
        <w:numPr>
          <w:ilvl w:val="0"/>
          <w:numId w:val="59"/>
        </w:numPr>
        <w:tabs>
          <w:tab w:val="left" w:pos="1023"/>
        </w:tabs>
        <w:autoSpaceDE w:val="0"/>
        <w:autoSpaceDN w:val="0"/>
        <w:spacing w:before="182" w:after="0" w:line="360" w:lineRule="auto"/>
        <w:ind w:left="1023" w:hanging="280"/>
        <w:contextualSpacing w:val="0"/>
        <w:rPr>
          <w:rFonts w:ascii="Times New Roman" w:hAnsi="Times New Roman" w:cs="Times New Roman"/>
          <w:sz w:val="24"/>
        </w:rPr>
      </w:pPr>
      <w:bookmarkStart w:id="1064" w:name="_Hlk202226005"/>
      <w:r w:rsidRPr="008F6775">
        <w:rPr>
          <w:rFonts w:ascii="Times New Roman" w:hAnsi="Times New Roman" w:cs="Times New Roman"/>
          <w:sz w:val="24"/>
        </w:rPr>
        <w:lastRenderedPageBreak/>
        <w:t>Dashboard</w:t>
      </w:r>
      <w:r w:rsidRPr="008F6775">
        <w:rPr>
          <w:rFonts w:ascii="Times New Roman" w:hAnsi="Times New Roman" w:cs="Times New Roman"/>
          <w:spacing w:val="-2"/>
          <w:sz w:val="24"/>
        </w:rPr>
        <w:t xml:space="preserve"> </w:t>
      </w:r>
      <w:r w:rsidRPr="008F6775">
        <w:rPr>
          <w:rFonts w:ascii="Times New Roman" w:hAnsi="Times New Roman" w:cs="Times New Roman"/>
          <w:sz w:val="24"/>
        </w:rPr>
        <w:t>User</w:t>
      </w:r>
      <w:r w:rsidRPr="008F6775">
        <w:rPr>
          <w:rFonts w:ascii="Times New Roman" w:hAnsi="Times New Roman" w:cs="Times New Roman"/>
          <w:spacing w:val="-2"/>
          <w:sz w:val="24"/>
        </w:rPr>
        <w:t xml:space="preserve"> </w:t>
      </w:r>
      <w:r w:rsidRPr="008F6775">
        <w:rPr>
          <w:rFonts w:ascii="Times New Roman" w:hAnsi="Times New Roman" w:cs="Times New Roman"/>
          <w:sz w:val="24"/>
        </w:rPr>
        <w:t>atau</w:t>
      </w:r>
      <w:r w:rsidRPr="008F6775">
        <w:rPr>
          <w:rFonts w:ascii="Times New Roman" w:hAnsi="Times New Roman" w:cs="Times New Roman"/>
          <w:spacing w:val="-1"/>
          <w:sz w:val="24"/>
        </w:rPr>
        <w:t xml:space="preserve"> </w:t>
      </w:r>
      <w:r w:rsidRPr="008F6775">
        <w:rPr>
          <w:rFonts w:ascii="Times New Roman" w:hAnsi="Times New Roman" w:cs="Times New Roman"/>
          <w:spacing w:val="-2"/>
          <w:sz w:val="24"/>
        </w:rPr>
        <w:t>pasien</w:t>
      </w:r>
    </w:p>
    <w:p w14:paraId="28CC0A33" w14:textId="11022546" w:rsidR="00BB6CC6" w:rsidRPr="008F6775" w:rsidRDefault="00DE0EFF">
      <w:pPr>
        <w:pStyle w:val="BodyText"/>
        <w:spacing w:before="9" w:line="360" w:lineRule="auto"/>
        <w:jc w:val="center"/>
        <w:rPr>
          <w:sz w:val="18"/>
          <w:szCs w:val="18"/>
          <w:rPrChange w:id="1065" w:author="Lingga Safitri" w:date="2025-07-01T17:21:00Z" w16du:dateUtc="2025-07-01T10:21:00Z">
            <w:rPr>
              <w:sz w:val="15"/>
            </w:rPr>
          </w:rPrChange>
        </w:rPr>
        <w:pPrChange w:id="1066" w:author="Lingga Safitri" w:date="2025-07-01T17:03:00Z" w16du:dateUtc="2025-07-01T10:03:00Z">
          <w:pPr>
            <w:pStyle w:val="BodyText"/>
            <w:spacing w:before="9" w:line="360" w:lineRule="auto"/>
          </w:pPr>
        </w:pPrChange>
      </w:pPr>
      <w:bookmarkStart w:id="1067" w:name="_Toc202282800"/>
      <w:ins w:id="1068" w:author="Lingga Safitri" w:date="2025-07-01T17:03:00Z" w16du:dateUtc="2025-07-01T10:03:00Z">
        <w:r w:rsidRPr="008F6775">
          <w:rPr>
            <w:sz w:val="18"/>
            <w:szCs w:val="18"/>
            <w:rPrChange w:id="1069" w:author="Lingga Safitri" w:date="2025-07-01T17:21:00Z" w16du:dateUtc="2025-07-01T10:21:00Z">
              <w:rPr/>
            </w:rPrChange>
          </w:rPr>
          <w:t xml:space="preserve">Tabel 4 </w:t>
        </w:r>
        <w:r w:rsidRPr="008F6775">
          <w:rPr>
            <w:sz w:val="18"/>
            <w:szCs w:val="18"/>
            <w:rPrChange w:id="1070" w:author="Lingga Safitri" w:date="2025-07-01T17:21:00Z" w16du:dateUtc="2025-07-01T10:21:00Z">
              <w:rPr/>
            </w:rPrChange>
          </w:rPr>
          <w:fldChar w:fldCharType="begin"/>
        </w:r>
        <w:r w:rsidRPr="008F6775">
          <w:rPr>
            <w:sz w:val="18"/>
            <w:szCs w:val="18"/>
            <w:rPrChange w:id="1071" w:author="Lingga Safitri" w:date="2025-07-01T17:21:00Z" w16du:dateUtc="2025-07-01T10:21:00Z">
              <w:rPr/>
            </w:rPrChange>
          </w:rPr>
          <w:instrText xml:space="preserve"> SEQ Tabel_4 \* ARABIC </w:instrText>
        </w:r>
        <w:r w:rsidRPr="008F6775">
          <w:rPr>
            <w:sz w:val="18"/>
            <w:szCs w:val="18"/>
            <w:rPrChange w:id="1072" w:author="Lingga Safitri" w:date="2025-07-01T17:21:00Z" w16du:dateUtc="2025-07-01T10:21:00Z">
              <w:rPr/>
            </w:rPrChange>
          </w:rPr>
          <w:fldChar w:fldCharType="separate"/>
        </w:r>
      </w:ins>
      <w:r w:rsidR="00461B03">
        <w:rPr>
          <w:noProof/>
          <w:sz w:val="18"/>
          <w:szCs w:val="18"/>
        </w:rPr>
        <w:t>4</w:t>
      </w:r>
      <w:ins w:id="1073" w:author="Lingga Safitri" w:date="2025-07-01T17:03:00Z" w16du:dateUtc="2025-07-01T10:03:00Z">
        <w:r w:rsidRPr="008F6775">
          <w:rPr>
            <w:sz w:val="18"/>
            <w:szCs w:val="18"/>
            <w:rPrChange w:id="1074" w:author="Lingga Safitri" w:date="2025-07-01T17:21:00Z" w16du:dateUtc="2025-07-01T10:21:00Z">
              <w:rPr/>
            </w:rPrChange>
          </w:rPr>
          <w:fldChar w:fldCharType="end"/>
        </w:r>
        <w:r w:rsidRPr="008F6775">
          <w:rPr>
            <w:sz w:val="18"/>
            <w:szCs w:val="18"/>
            <w:rPrChange w:id="1075" w:author="Lingga Safitri" w:date="2025-07-01T17:21:00Z" w16du:dateUtc="2025-07-01T10:21:00Z">
              <w:rPr/>
            </w:rPrChange>
          </w:rPr>
          <w:t xml:space="preserve"> Dashboard User atau pasien</w:t>
        </w:r>
      </w:ins>
      <w:bookmarkEnd w:id="1067"/>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4"/>
        <w:gridCol w:w="5917"/>
        <w:gridCol w:w="3337"/>
      </w:tblGrid>
      <w:tr w:rsidR="00BB6CC6" w:rsidRPr="008F6775" w14:paraId="061F813B" w14:textId="77777777" w:rsidTr="00C15697">
        <w:trPr>
          <w:trHeight w:val="537"/>
        </w:trPr>
        <w:tc>
          <w:tcPr>
            <w:tcW w:w="494" w:type="dxa"/>
          </w:tcPr>
          <w:p w14:paraId="36B01FEB" w14:textId="77777777" w:rsidR="00BB6CC6" w:rsidRPr="008F6775" w:rsidRDefault="00BB6CC6" w:rsidP="00346688">
            <w:pPr>
              <w:pStyle w:val="TableParagraph"/>
              <w:spacing w:line="360" w:lineRule="auto"/>
              <w:ind w:left="67" w:right="55"/>
              <w:jc w:val="center"/>
              <w:rPr>
                <w:rFonts w:ascii="Times New Roman" w:hAnsi="Times New Roman" w:cs="Times New Roman"/>
                <w:b/>
              </w:rPr>
            </w:pPr>
            <w:r w:rsidRPr="008F6775">
              <w:rPr>
                <w:rFonts w:ascii="Times New Roman" w:hAnsi="Times New Roman" w:cs="Times New Roman"/>
                <w:b/>
                <w:spacing w:val="-5"/>
              </w:rPr>
              <w:t>No</w:t>
            </w:r>
          </w:p>
          <w:p w14:paraId="1DC54899" w14:textId="77777777" w:rsidR="00BB6CC6" w:rsidRPr="008F6775" w:rsidRDefault="00BB6CC6" w:rsidP="00346688">
            <w:pPr>
              <w:pStyle w:val="TableParagraph"/>
              <w:spacing w:line="360" w:lineRule="auto"/>
              <w:ind w:left="67" w:right="56"/>
              <w:jc w:val="center"/>
              <w:rPr>
                <w:rFonts w:ascii="Times New Roman" w:hAnsi="Times New Roman" w:cs="Times New Roman"/>
                <w:b/>
              </w:rPr>
            </w:pPr>
            <w:r w:rsidRPr="008F6775">
              <w:rPr>
                <w:rFonts w:ascii="Times New Roman" w:hAnsi="Times New Roman" w:cs="Times New Roman"/>
                <w:b/>
                <w:spacing w:val="-10"/>
              </w:rPr>
              <w:t>.</w:t>
            </w:r>
          </w:p>
        </w:tc>
        <w:tc>
          <w:tcPr>
            <w:tcW w:w="5917" w:type="dxa"/>
          </w:tcPr>
          <w:p w14:paraId="347EE156" w14:textId="77777777" w:rsidR="00BB6CC6" w:rsidRPr="008F6775" w:rsidRDefault="00BB6CC6" w:rsidP="00346688">
            <w:pPr>
              <w:pStyle w:val="TableParagraph"/>
              <w:spacing w:before="133" w:line="360" w:lineRule="auto"/>
              <w:ind w:left="8"/>
              <w:jc w:val="center"/>
              <w:rPr>
                <w:rFonts w:ascii="Times New Roman" w:hAnsi="Times New Roman" w:cs="Times New Roman"/>
                <w:b/>
              </w:rPr>
            </w:pPr>
            <w:r w:rsidRPr="008F6775">
              <w:rPr>
                <w:rFonts w:ascii="Times New Roman" w:hAnsi="Times New Roman" w:cs="Times New Roman"/>
                <w:b/>
              </w:rPr>
              <w:t>Baris</w:t>
            </w:r>
            <w:r w:rsidRPr="008F6775">
              <w:rPr>
                <w:rFonts w:ascii="Times New Roman" w:hAnsi="Times New Roman" w:cs="Times New Roman"/>
                <w:b/>
                <w:spacing w:val="-4"/>
              </w:rPr>
              <w:t xml:space="preserve"> Kode</w:t>
            </w:r>
          </w:p>
        </w:tc>
        <w:tc>
          <w:tcPr>
            <w:tcW w:w="3337" w:type="dxa"/>
          </w:tcPr>
          <w:p w14:paraId="02976C39" w14:textId="77777777" w:rsidR="00BB6CC6" w:rsidRPr="008F6775" w:rsidRDefault="00BB6CC6" w:rsidP="00346688">
            <w:pPr>
              <w:pStyle w:val="TableParagraph"/>
              <w:spacing w:before="133" w:line="360" w:lineRule="auto"/>
              <w:ind w:left="7"/>
              <w:jc w:val="center"/>
              <w:rPr>
                <w:rFonts w:ascii="Times New Roman" w:hAnsi="Times New Roman" w:cs="Times New Roman"/>
                <w:b/>
              </w:rPr>
            </w:pPr>
            <w:r w:rsidRPr="008F6775">
              <w:rPr>
                <w:rFonts w:ascii="Times New Roman" w:hAnsi="Times New Roman" w:cs="Times New Roman"/>
                <w:b/>
                <w:spacing w:val="-2"/>
              </w:rPr>
              <w:t>Deskripsi</w:t>
            </w:r>
          </w:p>
        </w:tc>
      </w:tr>
      <w:tr w:rsidR="00BB6CC6" w:rsidRPr="008F6775" w14:paraId="5E498018" w14:textId="77777777" w:rsidTr="00C15697">
        <w:trPr>
          <w:trHeight w:val="537"/>
        </w:trPr>
        <w:tc>
          <w:tcPr>
            <w:tcW w:w="494" w:type="dxa"/>
          </w:tcPr>
          <w:p w14:paraId="01AD6299" w14:textId="77777777" w:rsidR="00BB6CC6" w:rsidRPr="008F6775" w:rsidRDefault="00BB6CC6" w:rsidP="00346688">
            <w:pPr>
              <w:pStyle w:val="TableParagraph"/>
              <w:spacing w:before="133" w:line="360" w:lineRule="auto"/>
              <w:ind w:left="179"/>
              <w:jc w:val="center"/>
              <w:rPr>
                <w:rFonts w:ascii="Times New Roman" w:hAnsi="Times New Roman" w:cs="Times New Roman"/>
              </w:rPr>
            </w:pPr>
            <w:r w:rsidRPr="008F6775">
              <w:rPr>
                <w:rFonts w:ascii="Times New Roman" w:hAnsi="Times New Roman" w:cs="Times New Roman"/>
                <w:spacing w:val="-10"/>
              </w:rPr>
              <w:t>1</w:t>
            </w:r>
          </w:p>
        </w:tc>
        <w:tc>
          <w:tcPr>
            <w:tcW w:w="5917" w:type="dxa"/>
          </w:tcPr>
          <w:p w14:paraId="73AC277D" w14:textId="77777777" w:rsidR="00BB6CC6" w:rsidRPr="008F6775" w:rsidRDefault="00BB6CC6" w:rsidP="00346688">
            <w:pPr>
              <w:pStyle w:val="TableParagraph"/>
              <w:spacing w:before="153" w:line="360" w:lineRule="auto"/>
              <w:rPr>
                <w:rFonts w:ascii="Times New Roman" w:hAnsi="Times New Roman" w:cs="Times New Roman"/>
                <w:sz w:val="20"/>
              </w:rPr>
            </w:pPr>
            <w:r w:rsidRPr="008F6775">
              <w:rPr>
                <w:rFonts w:ascii="Times New Roman" w:hAnsi="Times New Roman" w:cs="Times New Roman"/>
                <w:spacing w:val="-2"/>
                <w:sz w:val="20"/>
              </w:rPr>
              <w:t>fetch('/csrf-token')</w:t>
            </w:r>
          </w:p>
        </w:tc>
        <w:tc>
          <w:tcPr>
            <w:tcW w:w="3337" w:type="dxa"/>
          </w:tcPr>
          <w:p w14:paraId="2E73E5E5"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rPr>
              <w:t>Ambil</w:t>
            </w:r>
            <w:r w:rsidRPr="008F6775">
              <w:rPr>
                <w:rFonts w:ascii="Times New Roman" w:hAnsi="Times New Roman" w:cs="Times New Roman"/>
                <w:spacing w:val="-4"/>
              </w:rPr>
              <w:t xml:space="preserve"> </w:t>
            </w:r>
            <w:r w:rsidRPr="008F6775">
              <w:rPr>
                <w:rFonts w:ascii="Times New Roman" w:hAnsi="Times New Roman" w:cs="Times New Roman"/>
              </w:rPr>
              <w:t>CSRF</w:t>
            </w:r>
            <w:r w:rsidRPr="008F6775">
              <w:rPr>
                <w:rFonts w:ascii="Times New Roman" w:hAnsi="Times New Roman" w:cs="Times New Roman"/>
                <w:spacing w:val="-2"/>
              </w:rPr>
              <w:t xml:space="preserve"> </w:t>
            </w:r>
            <w:r w:rsidRPr="008F6775">
              <w:rPr>
                <w:rFonts w:ascii="Times New Roman" w:hAnsi="Times New Roman" w:cs="Times New Roman"/>
              </w:rPr>
              <w:t>token</w:t>
            </w:r>
            <w:r w:rsidRPr="008F6775">
              <w:rPr>
                <w:rFonts w:ascii="Times New Roman" w:hAnsi="Times New Roman" w:cs="Times New Roman"/>
                <w:spacing w:val="-3"/>
              </w:rPr>
              <w:t xml:space="preserve"> </w:t>
            </w:r>
            <w:r w:rsidRPr="008F6775">
              <w:rPr>
                <w:rFonts w:ascii="Times New Roman" w:hAnsi="Times New Roman" w:cs="Times New Roman"/>
              </w:rPr>
              <w:t>saat</w:t>
            </w:r>
            <w:r w:rsidRPr="008F6775">
              <w:rPr>
                <w:rFonts w:ascii="Times New Roman" w:hAnsi="Times New Roman" w:cs="Times New Roman"/>
                <w:spacing w:val="-2"/>
              </w:rPr>
              <w:t xml:space="preserve"> halaman</w:t>
            </w:r>
          </w:p>
          <w:p w14:paraId="2F47530A"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spacing w:val="-2"/>
              </w:rPr>
              <w:t>dimuat</w:t>
            </w:r>
          </w:p>
        </w:tc>
      </w:tr>
      <w:tr w:rsidR="00BB6CC6" w:rsidRPr="008F6775" w14:paraId="42FF727E" w14:textId="77777777" w:rsidTr="00C15697">
        <w:trPr>
          <w:trHeight w:val="537"/>
        </w:trPr>
        <w:tc>
          <w:tcPr>
            <w:tcW w:w="494" w:type="dxa"/>
          </w:tcPr>
          <w:p w14:paraId="44C41447" w14:textId="77777777" w:rsidR="00BB6CC6" w:rsidRPr="008F6775" w:rsidRDefault="00BB6CC6" w:rsidP="00346688">
            <w:pPr>
              <w:pStyle w:val="TableParagraph"/>
              <w:spacing w:before="133" w:line="360" w:lineRule="auto"/>
              <w:ind w:left="179"/>
              <w:jc w:val="center"/>
              <w:rPr>
                <w:rFonts w:ascii="Times New Roman" w:hAnsi="Times New Roman" w:cs="Times New Roman"/>
              </w:rPr>
            </w:pPr>
            <w:r w:rsidRPr="008F6775">
              <w:rPr>
                <w:rFonts w:ascii="Times New Roman" w:hAnsi="Times New Roman" w:cs="Times New Roman"/>
                <w:spacing w:val="-10"/>
              </w:rPr>
              <w:t>2</w:t>
            </w:r>
          </w:p>
        </w:tc>
        <w:tc>
          <w:tcPr>
            <w:tcW w:w="5917" w:type="dxa"/>
          </w:tcPr>
          <w:p w14:paraId="314AAF6D" w14:textId="77777777" w:rsidR="00BB6CC6" w:rsidRPr="008F6775" w:rsidRDefault="00BB6CC6" w:rsidP="00346688">
            <w:pPr>
              <w:pStyle w:val="TableParagraph"/>
              <w:spacing w:before="133" w:line="360" w:lineRule="auto"/>
              <w:rPr>
                <w:rFonts w:ascii="Times New Roman" w:hAnsi="Times New Roman" w:cs="Times New Roman"/>
                <w:sz w:val="20"/>
              </w:rPr>
            </w:pPr>
            <w:r w:rsidRPr="008F6775">
              <w:rPr>
                <w:rFonts w:ascii="Times New Roman" w:hAnsi="Times New Roman" w:cs="Times New Roman"/>
                <w:sz w:val="20"/>
              </w:rPr>
              <w:t>fetch(atob(test))</w:t>
            </w:r>
            <w:r w:rsidRPr="008F6775">
              <w:rPr>
                <w:rFonts w:ascii="Times New Roman" w:hAnsi="Times New Roman" w:cs="Times New Roman"/>
                <w:spacing w:val="-13"/>
                <w:sz w:val="20"/>
              </w:rPr>
              <w:t xml:space="preserve"> </w:t>
            </w:r>
            <w:r w:rsidRPr="008F6775">
              <w:rPr>
                <w:rFonts w:ascii="Times New Roman" w:hAnsi="Times New Roman" w:cs="Times New Roman"/>
              </w:rPr>
              <w:t>//</w:t>
            </w:r>
            <w:r w:rsidRPr="008F6775">
              <w:rPr>
                <w:rFonts w:ascii="Times New Roman" w:hAnsi="Times New Roman" w:cs="Times New Roman"/>
                <w:spacing w:val="-8"/>
              </w:rPr>
              <w:t xml:space="preserve"> </w:t>
            </w:r>
            <w:r w:rsidRPr="008F6775">
              <w:rPr>
                <w:rFonts w:ascii="Times New Roman" w:hAnsi="Times New Roman" w:cs="Times New Roman"/>
                <w:spacing w:val="-2"/>
                <w:sz w:val="20"/>
              </w:rPr>
              <w:t>/doctors</w:t>
            </w:r>
          </w:p>
        </w:tc>
        <w:tc>
          <w:tcPr>
            <w:tcW w:w="3337" w:type="dxa"/>
          </w:tcPr>
          <w:p w14:paraId="1938B4F4"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rPr>
              <w:t>Ambil</w:t>
            </w:r>
            <w:r w:rsidRPr="008F6775">
              <w:rPr>
                <w:rFonts w:ascii="Times New Roman" w:hAnsi="Times New Roman" w:cs="Times New Roman"/>
                <w:spacing w:val="-3"/>
              </w:rPr>
              <w:t xml:space="preserve"> </w:t>
            </w:r>
            <w:r w:rsidRPr="008F6775">
              <w:rPr>
                <w:rFonts w:ascii="Times New Roman" w:hAnsi="Times New Roman" w:cs="Times New Roman"/>
              </w:rPr>
              <w:t>daftar</w:t>
            </w:r>
            <w:r w:rsidRPr="008F6775">
              <w:rPr>
                <w:rFonts w:ascii="Times New Roman" w:hAnsi="Times New Roman" w:cs="Times New Roman"/>
                <w:spacing w:val="-2"/>
              </w:rPr>
              <w:t xml:space="preserve"> </w:t>
            </w:r>
            <w:r w:rsidRPr="008F6775">
              <w:rPr>
                <w:rFonts w:ascii="Times New Roman" w:hAnsi="Times New Roman" w:cs="Times New Roman"/>
              </w:rPr>
              <w:t>dokter,</w:t>
            </w:r>
            <w:r w:rsidRPr="008F6775">
              <w:rPr>
                <w:rFonts w:ascii="Times New Roman" w:hAnsi="Times New Roman" w:cs="Times New Roman"/>
                <w:spacing w:val="-1"/>
              </w:rPr>
              <w:t xml:space="preserve"> </w:t>
            </w:r>
            <w:r w:rsidRPr="008F6775">
              <w:rPr>
                <w:rFonts w:ascii="Times New Roman" w:hAnsi="Times New Roman" w:cs="Times New Roman"/>
                <w:spacing w:val="-2"/>
              </w:rPr>
              <w:t>sanitize</w:t>
            </w:r>
          </w:p>
          <w:p w14:paraId="2F82ABA4"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rPr>
              <w:t>dengan</w:t>
            </w:r>
            <w:r w:rsidRPr="008F6775">
              <w:rPr>
                <w:rFonts w:ascii="Times New Roman" w:hAnsi="Times New Roman" w:cs="Times New Roman"/>
                <w:spacing w:val="-5"/>
              </w:rPr>
              <w:t xml:space="preserve"> </w:t>
            </w:r>
            <w:r w:rsidRPr="008F6775">
              <w:rPr>
                <w:rFonts w:ascii="Times New Roman" w:hAnsi="Times New Roman" w:cs="Times New Roman"/>
                <w:spacing w:val="-2"/>
              </w:rPr>
              <w:t>DOMPurify</w:t>
            </w:r>
          </w:p>
        </w:tc>
      </w:tr>
      <w:tr w:rsidR="00BB6CC6" w:rsidRPr="008F6775" w14:paraId="79F1E987" w14:textId="77777777" w:rsidTr="00C15697">
        <w:trPr>
          <w:trHeight w:val="299"/>
        </w:trPr>
        <w:tc>
          <w:tcPr>
            <w:tcW w:w="494" w:type="dxa"/>
          </w:tcPr>
          <w:p w14:paraId="5CD8234A" w14:textId="77777777" w:rsidR="00BB6CC6" w:rsidRPr="008F6775" w:rsidRDefault="00BB6CC6" w:rsidP="00346688">
            <w:pPr>
              <w:pStyle w:val="TableParagraph"/>
              <w:spacing w:before="16" w:line="360" w:lineRule="auto"/>
              <w:ind w:left="179"/>
              <w:jc w:val="center"/>
              <w:rPr>
                <w:rFonts w:ascii="Times New Roman" w:hAnsi="Times New Roman" w:cs="Times New Roman"/>
              </w:rPr>
            </w:pPr>
            <w:r w:rsidRPr="008F6775">
              <w:rPr>
                <w:rFonts w:ascii="Times New Roman" w:hAnsi="Times New Roman" w:cs="Times New Roman"/>
                <w:spacing w:val="-10"/>
              </w:rPr>
              <w:t>3</w:t>
            </w:r>
          </w:p>
        </w:tc>
        <w:tc>
          <w:tcPr>
            <w:tcW w:w="5917" w:type="dxa"/>
          </w:tcPr>
          <w:p w14:paraId="6ACEADB7" w14:textId="77777777" w:rsidR="00BB6CC6" w:rsidRPr="008F6775" w:rsidRDefault="00BB6CC6" w:rsidP="00346688">
            <w:pPr>
              <w:pStyle w:val="TableParagraph"/>
              <w:spacing w:before="35" w:line="360" w:lineRule="auto"/>
              <w:rPr>
                <w:rFonts w:ascii="Times New Roman" w:hAnsi="Times New Roman" w:cs="Times New Roman"/>
                <w:sz w:val="20"/>
              </w:rPr>
            </w:pPr>
            <w:r w:rsidRPr="008F6775">
              <w:rPr>
                <w:rFonts w:ascii="Times New Roman" w:hAnsi="Times New Roman" w:cs="Times New Roman"/>
                <w:spacing w:val="-2"/>
                <w:sz w:val="20"/>
              </w:rPr>
              <w:t>textarea.addEventListener('input',</w:t>
            </w:r>
            <w:r w:rsidRPr="008F6775">
              <w:rPr>
                <w:rFonts w:ascii="Times New Roman" w:hAnsi="Times New Roman" w:cs="Times New Roman"/>
                <w:spacing w:val="33"/>
                <w:sz w:val="20"/>
              </w:rPr>
              <w:t xml:space="preserve"> </w:t>
            </w:r>
            <w:r w:rsidRPr="008F6775">
              <w:rPr>
                <w:rFonts w:ascii="Times New Roman" w:hAnsi="Times New Roman" w:cs="Times New Roman"/>
                <w:spacing w:val="-5"/>
                <w:sz w:val="20"/>
              </w:rPr>
              <w:t>…)</w:t>
            </w:r>
          </w:p>
        </w:tc>
        <w:tc>
          <w:tcPr>
            <w:tcW w:w="3337" w:type="dxa"/>
          </w:tcPr>
          <w:p w14:paraId="15EB2B89" w14:textId="77777777" w:rsidR="00BB6CC6" w:rsidRPr="008F6775" w:rsidRDefault="00BB6CC6" w:rsidP="00346688">
            <w:pPr>
              <w:pStyle w:val="TableParagraph"/>
              <w:spacing w:before="16" w:line="360" w:lineRule="auto"/>
              <w:rPr>
                <w:rFonts w:ascii="Times New Roman" w:hAnsi="Times New Roman" w:cs="Times New Roman"/>
              </w:rPr>
            </w:pPr>
            <w:r w:rsidRPr="008F6775">
              <w:rPr>
                <w:rFonts w:ascii="Times New Roman" w:hAnsi="Times New Roman" w:cs="Times New Roman"/>
              </w:rPr>
              <w:t>Auto-resize</w:t>
            </w:r>
            <w:r w:rsidRPr="008F6775">
              <w:rPr>
                <w:rFonts w:ascii="Times New Roman" w:hAnsi="Times New Roman" w:cs="Times New Roman"/>
                <w:spacing w:val="-7"/>
              </w:rPr>
              <w:t xml:space="preserve"> </w:t>
            </w:r>
            <w:r w:rsidRPr="008F6775">
              <w:rPr>
                <w:rFonts w:ascii="Times New Roman" w:hAnsi="Times New Roman" w:cs="Times New Roman"/>
              </w:rPr>
              <w:t>textarea</w:t>
            </w:r>
            <w:r w:rsidRPr="008F6775">
              <w:rPr>
                <w:rFonts w:ascii="Times New Roman" w:hAnsi="Times New Roman" w:cs="Times New Roman"/>
                <w:spacing w:val="-5"/>
              </w:rPr>
              <w:t xml:space="preserve"> </w:t>
            </w:r>
            <w:r w:rsidRPr="008F6775">
              <w:rPr>
                <w:rFonts w:ascii="Times New Roman" w:hAnsi="Times New Roman" w:cs="Times New Roman"/>
                <w:spacing w:val="-2"/>
              </w:rPr>
              <w:t>keluhan</w:t>
            </w:r>
          </w:p>
        </w:tc>
      </w:tr>
      <w:tr w:rsidR="00BB6CC6" w:rsidRPr="008F6775" w14:paraId="6C7136A5" w14:textId="77777777" w:rsidTr="00C15697">
        <w:trPr>
          <w:trHeight w:val="498"/>
        </w:trPr>
        <w:tc>
          <w:tcPr>
            <w:tcW w:w="494" w:type="dxa"/>
          </w:tcPr>
          <w:p w14:paraId="5098DA2D" w14:textId="77777777" w:rsidR="00BB6CC6" w:rsidRPr="008F6775" w:rsidRDefault="00BB6CC6" w:rsidP="00346688">
            <w:pPr>
              <w:pStyle w:val="TableParagraph"/>
              <w:spacing w:before="114" w:line="360" w:lineRule="auto"/>
              <w:ind w:left="179"/>
              <w:jc w:val="center"/>
              <w:rPr>
                <w:rFonts w:ascii="Times New Roman" w:hAnsi="Times New Roman" w:cs="Times New Roman"/>
              </w:rPr>
            </w:pPr>
            <w:r w:rsidRPr="008F6775">
              <w:rPr>
                <w:rFonts w:ascii="Times New Roman" w:hAnsi="Times New Roman" w:cs="Times New Roman"/>
                <w:spacing w:val="-10"/>
              </w:rPr>
              <w:t>4</w:t>
            </w:r>
          </w:p>
        </w:tc>
        <w:tc>
          <w:tcPr>
            <w:tcW w:w="5917" w:type="dxa"/>
          </w:tcPr>
          <w:p w14:paraId="12F6CD30" w14:textId="77777777" w:rsidR="00BB6CC6" w:rsidRPr="008F6775" w:rsidRDefault="00BB6CC6" w:rsidP="00346688">
            <w:pPr>
              <w:pStyle w:val="TableParagraph"/>
              <w:spacing w:before="23" w:line="360" w:lineRule="auto"/>
              <w:rPr>
                <w:rFonts w:ascii="Times New Roman" w:hAnsi="Times New Roman" w:cs="Times New Roman"/>
                <w:sz w:val="20"/>
              </w:rPr>
            </w:pPr>
            <w:r w:rsidRPr="008F6775">
              <w:rPr>
                <w:rFonts w:ascii="Times New Roman" w:hAnsi="Times New Roman" w:cs="Times New Roman"/>
                <w:sz w:val="20"/>
              </w:rPr>
              <w:t>button.addEventListener('click',</w:t>
            </w:r>
            <w:r w:rsidRPr="008F6775">
              <w:rPr>
                <w:rFonts w:ascii="Times New Roman" w:hAnsi="Times New Roman" w:cs="Times New Roman"/>
                <w:spacing w:val="-14"/>
                <w:sz w:val="20"/>
              </w:rPr>
              <w:t xml:space="preserve"> </w:t>
            </w:r>
            <w:r w:rsidRPr="008F6775">
              <w:rPr>
                <w:rFonts w:ascii="Times New Roman" w:hAnsi="Times New Roman" w:cs="Times New Roman"/>
                <w:sz w:val="20"/>
              </w:rPr>
              <w:t>()</w:t>
            </w:r>
            <w:r w:rsidRPr="008F6775">
              <w:rPr>
                <w:rFonts w:ascii="Times New Roman" w:hAnsi="Times New Roman" w:cs="Times New Roman"/>
                <w:spacing w:val="-14"/>
                <w:sz w:val="20"/>
              </w:rPr>
              <w:t xml:space="preserve"> </w:t>
            </w:r>
            <w:r w:rsidRPr="008F6775">
              <w:rPr>
                <w:rFonts w:ascii="Times New Roman" w:hAnsi="Times New Roman" w:cs="Times New Roman"/>
                <w:sz w:val="20"/>
              </w:rPr>
              <w:t xml:space="preserve">=&gt; </w:t>
            </w:r>
            <w:r w:rsidRPr="008F6775">
              <w:rPr>
                <w:rFonts w:ascii="Times New Roman" w:hAnsi="Times New Roman" w:cs="Times New Roman"/>
                <w:spacing w:val="-2"/>
                <w:sz w:val="20"/>
              </w:rPr>
              <w:t>sendMessageToDoctor(doc.id))</w:t>
            </w:r>
          </w:p>
        </w:tc>
        <w:tc>
          <w:tcPr>
            <w:tcW w:w="3337" w:type="dxa"/>
          </w:tcPr>
          <w:p w14:paraId="212A5FF0" w14:textId="77777777" w:rsidR="00BB6CC6" w:rsidRPr="008F6775" w:rsidRDefault="00BB6CC6" w:rsidP="00346688">
            <w:pPr>
              <w:pStyle w:val="TableParagraph"/>
              <w:spacing w:before="1" w:line="360" w:lineRule="auto"/>
              <w:rPr>
                <w:rFonts w:ascii="Times New Roman" w:hAnsi="Times New Roman" w:cs="Times New Roman"/>
              </w:rPr>
            </w:pPr>
            <w:r w:rsidRPr="008F6775">
              <w:rPr>
                <w:rFonts w:ascii="Times New Roman" w:hAnsi="Times New Roman" w:cs="Times New Roman"/>
              </w:rPr>
              <w:t>Event</w:t>
            </w:r>
            <w:r w:rsidRPr="008F6775">
              <w:rPr>
                <w:rFonts w:ascii="Times New Roman" w:hAnsi="Times New Roman" w:cs="Times New Roman"/>
                <w:spacing w:val="-5"/>
              </w:rPr>
              <w:t xml:space="preserve"> </w:t>
            </w:r>
            <w:r w:rsidRPr="008F6775">
              <w:rPr>
                <w:rFonts w:ascii="Times New Roman" w:hAnsi="Times New Roman" w:cs="Times New Roman"/>
              </w:rPr>
              <w:t>“Pilih</w:t>
            </w:r>
            <w:r w:rsidRPr="008F6775">
              <w:rPr>
                <w:rFonts w:ascii="Times New Roman" w:hAnsi="Times New Roman" w:cs="Times New Roman"/>
                <w:spacing w:val="-3"/>
              </w:rPr>
              <w:t xml:space="preserve"> </w:t>
            </w:r>
            <w:r w:rsidRPr="008F6775">
              <w:rPr>
                <w:rFonts w:ascii="Times New Roman" w:hAnsi="Times New Roman" w:cs="Times New Roman"/>
              </w:rPr>
              <w:t>Dokter”</w:t>
            </w:r>
            <w:r w:rsidRPr="008F6775">
              <w:rPr>
                <w:rFonts w:ascii="Times New Roman" w:hAnsi="Times New Roman" w:cs="Times New Roman"/>
                <w:spacing w:val="-2"/>
              </w:rPr>
              <w:t xml:space="preserve"> memanggil</w:t>
            </w:r>
          </w:p>
          <w:p w14:paraId="71AF482F" w14:textId="77777777" w:rsidR="00BB6CC6" w:rsidRPr="008F6775" w:rsidRDefault="00BB6CC6" w:rsidP="00346688">
            <w:pPr>
              <w:pStyle w:val="TableParagraph"/>
              <w:spacing w:line="360" w:lineRule="auto"/>
              <w:rPr>
                <w:rFonts w:ascii="Times New Roman" w:hAnsi="Times New Roman" w:cs="Times New Roman"/>
                <w:sz w:val="20"/>
              </w:rPr>
            </w:pPr>
            <w:r w:rsidRPr="008F6775">
              <w:rPr>
                <w:rFonts w:ascii="Times New Roman" w:hAnsi="Times New Roman" w:cs="Times New Roman"/>
                <w:spacing w:val="-2"/>
                <w:sz w:val="20"/>
              </w:rPr>
              <w:t>sendMessageToDoctor</w:t>
            </w:r>
          </w:p>
        </w:tc>
      </w:tr>
      <w:tr w:rsidR="00BB6CC6" w:rsidRPr="008F6775" w14:paraId="0258A4BB" w14:textId="77777777" w:rsidTr="00C15697">
        <w:trPr>
          <w:trHeight w:val="537"/>
        </w:trPr>
        <w:tc>
          <w:tcPr>
            <w:tcW w:w="494" w:type="dxa"/>
          </w:tcPr>
          <w:p w14:paraId="4E4A56A5" w14:textId="77777777" w:rsidR="00BB6CC6" w:rsidRPr="008F6775" w:rsidRDefault="00BB6CC6" w:rsidP="00346688">
            <w:pPr>
              <w:pStyle w:val="TableParagraph"/>
              <w:spacing w:before="133" w:line="360" w:lineRule="auto"/>
              <w:ind w:left="179"/>
              <w:jc w:val="center"/>
              <w:rPr>
                <w:rFonts w:ascii="Times New Roman" w:hAnsi="Times New Roman" w:cs="Times New Roman"/>
              </w:rPr>
            </w:pPr>
            <w:r w:rsidRPr="008F6775">
              <w:rPr>
                <w:rFonts w:ascii="Times New Roman" w:hAnsi="Times New Roman" w:cs="Times New Roman"/>
                <w:spacing w:val="-10"/>
              </w:rPr>
              <w:t>5</w:t>
            </w:r>
          </w:p>
        </w:tc>
        <w:tc>
          <w:tcPr>
            <w:tcW w:w="5917" w:type="dxa"/>
          </w:tcPr>
          <w:p w14:paraId="14EAD7C7" w14:textId="77777777" w:rsidR="00BB6CC6" w:rsidRPr="008F6775" w:rsidRDefault="00BB6CC6" w:rsidP="00346688">
            <w:pPr>
              <w:pStyle w:val="TableParagraph"/>
              <w:spacing w:before="153" w:line="360" w:lineRule="auto"/>
              <w:rPr>
                <w:rFonts w:ascii="Times New Roman" w:hAnsi="Times New Roman" w:cs="Times New Roman"/>
                <w:sz w:val="20"/>
              </w:rPr>
            </w:pPr>
            <w:r w:rsidRPr="008F6775">
              <w:rPr>
                <w:rFonts w:ascii="Times New Roman" w:hAnsi="Times New Roman" w:cs="Times New Roman"/>
                <w:sz w:val="20"/>
              </w:rPr>
              <w:t>if</w:t>
            </w:r>
            <w:r w:rsidRPr="008F6775">
              <w:rPr>
                <w:rFonts w:ascii="Times New Roman" w:hAnsi="Times New Roman" w:cs="Times New Roman"/>
                <w:spacing w:val="-10"/>
                <w:sz w:val="20"/>
              </w:rPr>
              <w:t xml:space="preserve"> </w:t>
            </w:r>
            <w:r w:rsidRPr="008F6775">
              <w:rPr>
                <w:rFonts w:ascii="Times New Roman" w:hAnsi="Times New Roman" w:cs="Times New Roman"/>
                <w:sz w:val="20"/>
              </w:rPr>
              <w:t>(!message)</w:t>
            </w:r>
            <w:r w:rsidRPr="008F6775">
              <w:rPr>
                <w:rFonts w:ascii="Times New Roman" w:hAnsi="Times New Roman" w:cs="Times New Roman"/>
                <w:spacing w:val="-9"/>
                <w:sz w:val="20"/>
              </w:rPr>
              <w:t xml:space="preserve"> </w:t>
            </w:r>
            <w:r w:rsidRPr="008F6775">
              <w:rPr>
                <w:rFonts w:ascii="Times New Roman" w:hAnsi="Times New Roman" w:cs="Times New Roman"/>
                <w:sz w:val="20"/>
              </w:rPr>
              <w:t>{</w:t>
            </w:r>
            <w:r w:rsidRPr="008F6775">
              <w:rPr>
                <w:rFonts w:ascii="Times New Roman" w:hAnsi="Times New Roman" w:cs="Times New Roman"/>
                <w:spacing w:val="-9"/>
                <w:sz w:val="20"/>
              </w:rPr>
              <w:t xml:space="preserve"> </w:t>
            </w:r>
            <w:r w:rsidRPr="008F6775">
              <w:rPr>
                <w:rFonts w:ascii="Times New Roman" w:hAnsi="Times New Roman" w:cs="Times New Roman"/>
                <w:sz w:val="20"/>
              </w:rPr>
              <w:t>Swal.fire('Keluhan</w:t>
            </w:r>
            <w:r w:rsidRPr="008F6775">
              <w:rPr>
                <w:rFonts w:ascii="Times New Roman" w:hAnsi="Times New Roman" w:cs="Times New Roman"/>
                <w:spacing w:val="-9"/>
                <w:sz w:val="20"/>
              </w:rPr>
              <w:t xml:space="preserve"> </w:t>
            </w:r>
            <w:r w:rsidRPr="008F6775">
              <w:rPr>
                <w:rFonts w:ascii="Times New Roman" w:hAnsi="Times New Roman" w:cs="Times New Roman"/>
                <w:sz w:val="20"/>
              </w:rPr>
              <w:t>Kosong')…</w:t>
            </w:r>
            <w:r w:rsidRPr="008F6775">
              <w:rPr>
                <w:rFonts w:ascii="Times New Roman" w:hAnsi="Times New Roman" w:cs="Times New Roman"/>
                <w:spacing w:val="-9"/>
                <w:sz w:val="20"/>
              </w:rPr>
              <w:t xml:space="preserve"> </w:t>
            </w:r>
            <w:r w:rsidRPr="008F6775">
              <w:rPr>
                <w:rFonts w:ascii="Times New Roman" w:hAnsi="Times New Roman" w:cs="Times New Roman"/>
                <w:sz w:val="20"/>
              </w:rPr>
              <w:t>return;</w:t>
            </w:r>
            <w:r w:rsidRPr="008F6775">
              <w:rPr>
                <w:rFonts w:ascii="Times New Roman" w:hAnsi="Times New Roman" w:cs="Times New Roman"/>
                <w:spacing w:val="-10"/>
                <w:sz w:val="20"/>
              </w:rPr>
              <w:t xml:space="preserve"> }</w:t>
            </w:r>
          </w:p>
        </w:tc>
        <w:tc>
          <w:tcPr>
            <w:tcW w:w="3337" w:type="dxa"/>
          </w:tcPr>
          <w:p w14:paraId="1064ACFC"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rPr>
              <w:t>Validasi</w:t>
            </w:r>
            <w:r w:rsidRPr="008F6775">
              <w:rPr>
                <w:rFonts w:ascii="Times New Roman" w:hAnsi="Times New Roman" w:cs="Times New Roman"/>
                <w:spacing w:val="-5"/>
              </w:rPr>
              <w:t xml:space="preserve"> </w:t>
            </w:r>
            <w:r w:rsidRPr="008F6775">
              <w:rPr>
                <w:rFonts w:ascii="Times New Roman" w:hAnsi="Times New Roman" w:cs="Times New Roman"/>
              </w:rPr>
              <w:t>keluhan</w:t>
            </w:r>
            <w:r w:rsidRPr="008F6775">
              <w:rPr>
                <w:rFonts w:ascii="Times New Roman" w:hAnsi="Times New Roman" w:cs="Times New Roman"/>
                <w:spacing w:val="-5"/>
              </w:rPr>
              <w:t xml:space="preserve"> </w:t>
            </w:r>
            <w:r w:rsidRPr="008F6775">
              <w:rPr>
                <w:rFonts w:ascii="Times New Roman" w:hAnsi="Times New Roman" w:cs="Times New Roman"/>
              </w:rPr>
              <w:t>tidak</w:t>
            </w:r>
            <w:r w:rsidRPr="008F6775">
              <w:rPr>
                <w:rFonts w:ascii="Times New Roman" w:hAnsi="Times New Roman" w:cs="Times New Roman"/>
                <w:spacing w:val="-5"/>
              </w:rPr>
              <w:t xml:space="preserve"> </w:t>
            </w:r>
            <w:r w:rsidRPr="008F6775">
              <w:rPr>
                <w:rFonts w:ascii="Times New Roman" w:hAnsi="Times New Roman" w:cs="Times New Roman"/>
                <w:spacing w:val="-4"/>
              </w:rPr>
              <w:t>boleh</w:t>
            </w:r>
          </w:p>
          <w:p w14:paraId="014D022A"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spacing w:val="-2"/>
              </w:rPr>
              <w:t>kosong</w:t>
            </w:r>
          </w:p>
        </w:tc>
      </w:tr>
      <w:tr w:rsidR="00BB6CC6" w:rsidRPr="008F6775" w14:paraId="049C2A96" w14:textId="77777777" w:rsidTr="00C15697">
        <w:trPr>
          <w:trHeight w:val="299"/>
        </w:trPr>
        <w:tc>
          <w:tcPr>
            <w:tcW w:w="494" w:type="dxa"/>
          </w:tcPr>
          <w:p w14:paraId="1DB45881" w14:textId="77777777" w:rsidR="00BB6CC6" w:rsidRPr="008F6775" w:rsidRDefault="00BB6CC6" w:rsidP="00346688">
            <w:pPr>
              <w:pStyle w:val="TableParagraph"/>
              <w:spacing w:before="16" w:line="360" w:lineRule="auto"/>
              <w:ind w:left="179"/>
              <w:jc w:val="center"/>
              <w:rPr>
                <w:rFonts w:ascii="Times New Roman" w:hAnsi="Times New Roman" w:cs="Times New Roman"/>
              </w:rPr>
            </w:pPr>
            <w:r w:rsidRPr="008F6775">
              <w:rPr>
                <w:rFonts w:ascii="Times New Roman" w:hAnsi="Times New Roman" w:cs="Times New Roman"/>
                <w:spacing w:val="-10"/>
              </w:rPr>
              <w:t>6</w:t>
            </w:r>
          </w:p>
        </w:tc>
        <w:tc>
          <w:tcPr>
            <w:tcW w:w="5917" w:type="dxa"/>
          </w:tcPr>
          <w:p w14:paraId="2AB3FF2D" w14:textId="77777777" w:rsidR="00BB6CC6" w:rsidRPr="008F6775" w:rsidRDefault="00BB6CC6" w:rsidP="00346688">
            <w:pPr>
              <w:pStyle w:val="TableParagraph"/>
              <w:spacing w:before="35" w:line="360" w:lineRule="auto"/>
              <w:rPr>
                <w:rFonts w:ascii="Times New Roman" w:hAnsi="Times New Roman" w:cs="Times New Roman"/>
                <w:sz w:val="20"/>
              </w:rPr>
            </w:pPr>
            <w:r w:rsidRPr="008F6775">
              <w:rPr>
                <w:rFonts w:ascii="Times New Roman" w:hAnsi="Times New Roman" w:cs="Times New Roman"/>
                <w:spacing w:val="-2"/>
                <w:sz w:val="20"/>
              </w:rPr>
              <w:t>fetch('/get-user')</w:t>
            </w:r>
          </w:p>
        </w:tc>
        <w:tc>
          <w:tcPr>
            <w:tcW w:w="3337" w:type="dxa"/>
          </w:tcPr>
          <w:p w14:paraId="56513647" w14:textId="77777777" w:rsidR="00BB6CC6" w:rsidRPr="008F6775" w:rsidRDefault="00BB6CC6" w:rsidP="00346688">
            <w:pPr>
              <w:pStyle w:val="TableParagraph"/>
              <w:spacing w:before="16" w:line="360" w:lineRule="auto"/>
              <w:rPr>
                <w:rFonts w:ascii="Times New Roman" w:hAnsi="Times New Roman" w:cs="Times New Roman"/>
              </w:rPr>
            </w:pPr>
            <w:r w:rsidRPr="008F6775">
              <w:rPr>
                <w:rFonts w:ascii="Times New Roman" w:hAnsi="Times New Roman" w:cs="Times New Roman"/>
              </w:rPr>
              <w:t>Ambil</w:t>
            </w:r>
            <w:r w:rsidRPr="008F6775">
              <w:rPr>
                <w:rFonts w:ascii="Times New Roman" w:hAnsi="Times New Roman" w:cs="Times New Roman"/>
                <w:spacing w:val="-5"/>
              </w:rPr>
              <w:t xml:space="preserve"> </w:t>
            </w:r>
            <w:r w:rsidRPr="008F6775">
              <w:rPr>
                <w:rFonts w:ascii="Times New Roman" w:hAnsi="Times New Roman" w:cs="Times New Roman"/>
              </w:rPr>
              <w:t>data</w:t>
            </w:r>
            <w:r w:rsidRPr="008F6775">
              <w:rPr>
                <w:rFonts w:ascii="Times New Roman" w:hAnsi="Times New Roman" w:cs="Times New Roman"/>
                <w:spacing w:val="-1"/>
              </w:rPr>
              <w:t xml:space="preserve"> </w:t>
            </w:r>
            <w:r w:rsidRPr="008F6775">
              <w:rPr>
                <w:rFonts w:ascii="Times New Roman" w:hAnsi="Times New Roman" w:cs="Times New Roman"/>
              </w:rPr>
              <w:t>user</w:t>
            </w:r>
            <w:r w:rsidRPr="008F6775">
              <w:rPr>
                <w:rFonts w:ascii="Times New Roman" w:hAnsi="Times New Roman" w:cs="Times New Roman"/>
                <w:spacing w:val="-1"/>
              </w:rPr>
              <w:t xml:space="preserve"> </w:t>
            </w:r>
            <w:r w:rsidRPr="008F6775">
              <w:rPr>
                <w:rFonts w:ascii="Times New Roman" w:hAnsi="Times New Roman" w:cs="Times New Roman"/>
                <w:spacing w:val="-4"/>
              </w:rPr>
              <w:t>login</w:t>
            </w:r>
          </w:p>
        </w:tc>
      </w:tr>
      <w:tr w:rsidR="00BB6CC6" w:rsidRPr="008F6775" w14:paraId="0D935B44" w14:textId="77777777" w:rsidTr="00C15697">
        <w:trPr>
          <w:trHeight w:val="537"/>
        </w:trPr>
        <w:tc>
          <w:tcPr>
            <w:tcW w:w="494" w:type="dxa"/>
          </w:tcPr>
          <w:p w14:paraId="761A5DC2" w14:textId="77777777" w:rsidR="00BB6CC6" w:rsidRPr="008F6775" w:rsidRDefault="00BB6CC6" w:rsidP="00346688">
            <w:pPr>
              <w:pStyle w:val="TableParagraph"/>
              <w:spacing w:before="136" w:line="360" w:lineRule="auto"/>
              <w:ind w:left="179"/>
              <w:jc w:val="center"/>
              <w:rPr>
                <w:rFonts w:ascii="Times New Roman" w:hAnsi="Times New Roman" w:cs="Times New Roman"/>
              </w:rPr>
            </w:pPr>
            <w:r w:rsidRPr="008F6775">
              <w:rPr>
                <w:rFonts w:ascii="Times New Roman" w:hAnsi="Times New Roman" w:cs="Times New Roman"/>
                <w:spacing w:val="-10"/>
              </w:rPr>
              <w:t>7</w:t>
            </w:r>
          </w:p>
        </w:tc>
        <w:tc>
          <w:tcPr>
            <w:tcW w:w="5917" w:type="dxa"/>
          </w:tcPr>
          <w:p w14:paraId="6C8BCE30" w14:textId="77777777" w:rsidR="00BB6CC6" w:rsidRPr="008F6775" w:rsidRDefault="00BB6CC6" w:rsidP="00346688">
            <w:pPr>
              <w:pStyle w:val="TableParagraph"/>
              <w:spacing w:before="136" w:line="360" w:lineRule="auto"/>
              <w:rPr>
                <w:rFonts w:ascii="Times New Roman" w:hAnsi="Times New Roman" w:cs="Times New Roman"/>
                <w:sz w:val="20"/>
              </w:rPr>
            </w:pPr>
            <w:r w:rsidRPr="008F6775">
              <w:rPr>
                <w:rFonts w:ascii="Times New Roman" w:hAnsi="Times New Roman" w:cs="Times New Roman"/>
                <w:spacing w:val="-2"/>
                <w:sz w:val="20"/>
              </w:rPr>
              <w:t>fetch(</w:t>
            </w:r>
            <w:r w:rsidRPr="008F6775">
              <w:rPr>
                <w:rFonts w:ascii="Times New Roman" w:hAnsi="Times New Roman" w:cs="Times New Roman"/>
                <w:spacing w:val="-2"/>
              </w:rPr>
              <w:t>/bookings?user_id=${user.id}&amp;is_active=1</w:t>
            </w:r>
            <w:r w:rsidRPr="008F6775">
              <w:rPr>
                <w:rFonts w:ascii="Times New Roman" w:hAnsi="Times New Roman" w:cs="Times New Roman"/>
                <w:spacing w:val="-2"/>
                <w:sz w:val="20"/>
              </w:rPr>
              <w:t>)</w:t>
            </w:r>
          </w:p>
        </w:tc>
        <w:tc>
          <w:tcPr>
            <w:tcW w:w="3337" w:type="dxa"/>
          </w:tcPr>
          <w:p w14:paraId="4A720B3C" w14:textId="77777777" w:rsidR="00BB6CC6" w:rsidRPr="008F6775" w:rsidRDefault="00BB6CC6" w:rsidP="00346688">
            <w:pPr>
              <w:pStyle w:val="TableParagraph"/>
              <w:spacing w:before="1" w:line="360" w:lineRule="auto"/>
              <w:rPr>
                <w:rFonts w:ascii="Times New Roman" w:hAnsi="Times New Roman" w:cs="Times New Roman"/>
              </w:rPr>
            </w:pPr>
            <w:r w:rsidRPr="008F6775">
              <w:rPr>
                <w:rFonts w:ascii="Times New Roman" w:hAnsi="Times New Roman" w:cs="Times New Roman"/>
              </w:rPr>
              <w:t>Cek</w:t>
            </w:r>
            <w:r w:rsidRPr="008F6775">
              <w:rPr>
                <w:rFonts w:ascii="Times New Roman" w:hAnsi="Times New Roman" w:cs="Times New Roman"/>
                <w:spacing w:val="-3"/>
              </w:rPr>
              <w:t xml:space="preserve"> </w:t>
            </w:r>
            <w:r w:rsidRPr="008F6775">
              <w:rPr>
                <w:rFonts w:ascii="Times New Roman" w:hAnsi="Times New Roman" w:cs="Times New Roman"/>
              </w:rPr>
              <w:t>apakah</w:t>
            </w:r>
            <w:r w:rsidRPr="008F6775">
              <w:rPr>
                <w:rFonts w:ascii="Times New Roman" w:hAnsi="Times New Roman" w:cs="Times New Roman"/>
                <w:spacing w:val="-2"/>
              </w:rPr>
              <w:t xml:space="preserve"> </w:t>
            </w:r>
            <w:r w:rsidRPr="008F6775">
              <w:rPr>
                <w:rFonts w:ascii="Times New Roman" w:hAnsi="Times New Roman" w:cs="Times New Roman"/>
              </w:rPr>
              <w:t>sudah</w:t>
            </w:r>
            <w:r w:rsidRPr="008F6775">
              <w:rPr>
                <w:rFonts w:ascii="Times New Roman" w:hAnsi="Times New Roman" w:cs="Times New Roman"/>
                <w:spacing w:val="-3"/>
              </w:rPr>
              <w:t xml:space="preserve"> </w:t>
            </w:r>
            <w:r w:rsidRPr="008F6775">
              <w:rPr>
                <w:rFonts w:ascii="Times New Roman" w:hAnsi="Times New Roman" w:cs="Times New Roman"/>
              </w:rPr>
              <w:t>ada</w:t>
            </w:r>
            <w:r w:rsidRPr="008F6775">
              <w:rPr>
                <w:rFonts w:ascii="Times New Roman" w:hAnsi="Times New Roman" w:cs="Times New Roman"/>
                <w:spacing w:val="-2"/>
              </w:rPr>
              <w:t xml:space="preserve"> booking</w:t>
            </w:r>
          </w:p>
          <w:p w14:paraId="1425EA1F"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spacing w:val="-2"/>
              </w:rPr>
              <w:t>aktif</w:t>
            </w:r>
          </w:p>
        </w:tc>
      </w:tr>
      <w:tr w:rsidR="00BB6CC6" w:rsidRPr="008F6775" w14:paraId="1BA95196" w14:textId="77777777" w:rsidTr="00C15697">
        <w:trPr>
          <w:trHeight w:val="301"/>
        </w:trPr>
        <w:tc>
          <w:tcPr>
            <w:tcW w:w="494" w:type="dxa"/>
          </w:tcPr>
          <w:p w14:paraId="6920F56D" w14:textId="77777777" w:rsidR="00BB6CC6" w:rsidRPr="008F6775" w:rsidRDefault="00BB6CC6" w:rsidP="00346688">
            <w:pPr>
              <w:pStyle w:val="TableParagraph"/>
              <w:spacing w:before="16" w:line="360" w:lineRule="auto"/>
              <w:ind w:left="179"/>
              <w:jc w:val="center"/>
              <w:rPr>
                <w:rFonts w:ascii="Times New Roman" w:hAnsi="Times New Roman" w:cs="Times New Roman"/>
              </w:rPr>
            </w:pPr>
            <w:r w:rsidRPr="008F6775">
              <w:rPr>
                <w:rFonts w:ascii="Times New Roman" w:hAnsi="Times New Roman" w:cs="Times New Roman"/>
                <w:spacing w:val="-10"/>
              </w:rPr>
              <w:t>8</w:t>
            </w:r>
          </w:p>
        </w:tc>
        <w:tc>
          <w:tcPr>
            <w:tcW w:w="5917" w:type="dxa"/>
          </w:tcPr>
          <w:p w14:paraId="30743981" w14:textId="77777777" w:rsidR="00BB6CC6" w:rsidRPr="008F6775" w:rsidRDefault="00BB6CC6" w:rsidP="00346688">
            <w:pPr>
              <w:pStyle w:val="TableParagraph"/>
              <w:spacing w:before="35" w:line="360" w:lineRule="auto"/>
              <w:rPr>
                <w:rFonts w:ascii="Times New Roman" w:hAnsi="Times New Roman" w:cs="Times New Roman"/>
                <w:sz w:val="20"/>
              </w:rPr>
            </w:pPr>
            <w:r w:rsidRPr="008F6775">
              <w:rPr>
                <w:rFonts w:ascii="Times New Roman" w:hAnsi="Times New Roman" w:cs="Times New Roman"/>
                <w:sz w:val="20"/>
              </w:rPr>
              <w:t>fetch('/book',</w:t>
            </w:r>
            <w:r w:rsidRPr="008F6775">
              <w:rPr>
                <w:rFonts w:ascii="Times New Roman" w:hAnsi="Times New Roman" w:cs="Times New Roman"/>
                <w:spacing w:val="-7"/>
                <w:sz w:val="20"/>
              </w:rPr>
              <w:t xml:space="preserve"> </w:t>
            </w:r>
            <w:r w:rsidRPr="008F6775">
              <w:rPr>
                <w:rFonts w:ascii="Times New Roman" w:hAnsi="Times New Roman" w:cs="Times New Roman"/>
                <w:sz w:val="20"/>
              </w:rPr>
              <w:t>{</w:t>
            </w:r>
            <w:r w:rsidRPr="008F6775">
              <w:rPr>
                <w:rFonts w:ascii="Times New Roman" w:hAnsi="Times New Roman" w:cs="Times New Roman"/>
                <w:spacing w:val="-6"/>
                <w:sz w:val="20"/>
              </w:rPr>
              <w:t xml:space="preserve"> </w:t>
            </w:r>
            <w:r w:rsidRPr="008F6775">
              <w:rPr>
                <w:rFonts w:ascii="Times New Roman" w:hAnsi="Times New Roman" w:cs="Times New Roman"/>
                <w:sz w:val="20"/>
              </w:rPr>
              <w:t>method:</w:t>
            </w:r>
            <w:r w:rsidRPr="008F6775">
              <w:rPr>
                <w:rFonts w:ascii="Times New Roman" w:hAnsi="Times New Roman" w:cs="Times New Roman"/>
                <w:spacing w:val="-7"/>
                <w:sz w:val="20"/>
              </w:rPr>
              <w:t xml:space="preserve"> </w:t>
            </w:r>
            <w:r w:rsidRPr="008F6775">
              <w:rPr>
                <w:rFonts w:ascii="Times New Roman" w:hAnsi="Times New Roman" w:cs="Times New Roman"/>
                <w:sz w:val="20"/>
              </w:rPr>
              <w:t>'POST',</w:t>
            </w:r>
            <w:r w:rsidRPr="008F6775">
              <w:rPr>
                <w:rFonts w:ascii="Times New Roman" w:hAnsi="Times New Roman" w:cs="Times New Roman"/>
                <w:spacing w:val="-7"/>
                <w:sz w:val="20"/>
              </w:rPr>
              <w:t xml:space="preserve"> </w:t>
            </w:r>
            <w:r w:rsidRPr="008F6775">
              <w:rPr>
                <w:rFonts w:ascii="Times New Roman" w:hAnsi="Times New Roman" w:cs="Times New Roman"/>
                <w:sz w:val="20"/>
              </w:rPr>
              <w:t>…</w:t>
            </w:r>
            <w:r w:rsidRPr="008F6775">
              <w:rPr>
                <w:rFonts w:ascii="Times New Roman" w:hAnsi="Times New Roman" w:cs="Times New Roman"/>
                <w:spacing w:val="-6"/>
                <w:sz w:val="20"/>
              </w:rPr>
              <w:t xml:space="preserve"> </w:t>
            </w:r>
            <w:r w:rsidRPr="008F6775">
              <w:rPr>
                <w:rFonts w:ascii="Times New Roman" w:hAnsi="Times New Roman" w:cs="Times New Roman"/>
                <w:spacing w:val="-5"/>
                <w:sz w:val="20"/>
              </w:rPr>
              <w:t>})</w:t>
            </w:r>
          </w:p>
        </w:tc>
        <w:tc>
          <w:tcPr>
            <w:tcW w:w="3337" w:type="dxa"/>
          </w:tcPr>
          <w:p w14:paraId="75CEDAB5" w14:textId="77777777" w:rsidR="00BB6CC6" w:rsidRPr="008F6775" w:rsidRDefault="00BB6CC6" w:rsidP="00346688">
            <w:pPr>
              <w:pStyle w:val="TableParagraph"/>
              <w:spacing w:before="16" w:line="360" w:lineRule="auto"/>
              <w:rPr>
                <w:rFonts w:ascii="Times New Roman" w:hAnsi="Times New Roman" w:cs="Times New Roman"/>
              </w:rPr>
            </w:pPr>
            <w:r w:rsidRPr="008F6775">
              <w:rPr>
                <w:rFonts w:ascii="Times New Roman" w:hAnsi="Times New Roman" w:cs="Times New Roman"/>
              </w:rPr>
              <w:t>Buat</w:t>
            </w:r>
            <w:r w:rsidRPr="008F6775">
              <w:rPr>
                <w:rFonts w:ascii="Times New Roman" w:hAnsi="Times New Roman" w:cs="Times New Roman"/>
                <w:spacing w:val="-4"/>
              </w:rPr>
              <w:t xml:space="preserve"> </w:t>
            </w:r>
            <w:r w:rsidRPr="008F6775">
              <w:rPr>
                <w:rFonts w:ascii="Times New Roman" w:hAnsi="Times New Roman" w:cs="Times New Roman"/>
              </w:rPr>
              <w:t>booking</w:t>
            </w:r>
            <w:r w:rsidRPr="008F6775">
              <w:rPr>
                <w:rFonts w:ascii="Times New Roman" w:hAnsi="Times New Roman" w:cs="Times New Roman"/>
                <w:spacing w:val="-4"/>
              </w:rPr>
              <w:t xml:space="preserve"> baru</w:t>
            </w:r>
          </w:p>
        </w:tc>
      </w:tr>
      <w:tr w:rsidR="00BB6CC6" w:rsidRPr="008F6775" w14:paraId="5E152106" w14:textId="77777777" w:rsidTr="00C15697">
        <w:trPr>
          <w:trHeight w:val="537"/>
        </w:trPr>
        <w:tc>
          <w:tcPr>
            <w:tcW w:w="494" w:type="dxa"/>
          </w:tcPr>
          <w:p w14:paraId="49AB9679" w14:textId="77777777" w:rsidR="00BB6CC6" w:rsidRPr="008F6775" w:rsidRDefault="00BB6CC6" w:rsidP="00346688">
            <w:pPr>
              <w:pStyle w:val="TableParagraph"/>
              <w:spacing w:before="133" w:line="360" w:lineRule="auto"/>
              <w:ind w:left="179"/>
              <w:jc w:val="center"/>
              <w:rPr>
                <w:rFonts w:ascii="Times New Roman" w:hAnsi="Times New Roman" w:cs="Times New Roman"/>
              </w:rPr>
            </w:pPr>
            <w:r w:rsidRPr="008F6775">
              <w:rPr>
                <w:rFonts w:ascii="Times New Roman" w:hAnsi="Times New Roman" w:cs="Times New Roman"/>
                <w:spacing w:val="-10"/>
              </w:rPr>
              <w:t>9</w:t>
            </w:r>
          </w:p>
        </w:tc>
        <w:tc>
          <w:tcPr>
            <w:tcW w:w="5917" w:type="dxa"/>
          </w:tcPr>
          <w:p w14:paraId="56B87586" w14:textId="77777777" w:rsidR="00BB6CC6" w:rsidRPr="008F6775" w:rsidRDefault="00BB6CC6" w:rsidP="00346688">
            <w:pPr>
              <w:pStyle w:val="TableParagraph"/>
              <w:spacing w:before="38" w:line="360" w:lineRule="auto"/>
              <w:rPr>
                <w:rFonts w:ascii="Times New Roman" w:hAnsi="Times New Roman" w:cs="Times New Roman"/>
                <w:sz w:val="20"/>
              </w:rPr>
            </w:pPr>
            <w:r w:rsidRPr="008F6775">
              <w:rPr>
                <w:rFonts w:ascii="Times New Roman" w:hAnsi="Times New Roman" w:cs="Times New Roman"/>
                <w:spacing w:val="-2"/>
                <w:sz w:val="20"/>
              </w:rPr>
              <w:t xml:space="preserve">document.getElementById('deleteAccountButton').addEventList </w:t>
            </w:r>
            <w:r w:rsidRPr="008F6775">
              <w:rPr>
                <w:rFonts w:ascii="Times New Roman" w:hAnsi="Times New Roman" w:cs="Times New Roman"/>
                <w:sz w:val="20"/>
              </w:rPr>
              <w:t>ener('click', …)</w:t>
            </w:r>
          </w:p>
        </w:tc>
        <w:tc>
          <w:tcPr>
            <w:tcW w:w="3337" w:type="dxa"/>
          </w:tcPr>
          <w:p w14:paraId="7D818026"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rPr>
              <w:t>Flow</w:t>
            </w:r>
            <w:r w:rsidRPr="008F6775">
              <w:rPr>
                <w:rFonts w:ascii="Times New Roman" w:hAnsi="Times New Roman" w:cs="Times New Roman"/>
                <w:spacing w:val="-5"/>
              </w:rPr>
              <w:t xml:space="preserve"> </w:t>
            </w:r>
            <w:r w:rsidRPr="008F6775">
              <w:rPr>
                <w:rFonts w:ascii="Times New Roman" w:hAnsi="Times New Roman" w:cs="Times New Roman"/>
              </w:rPr>
              <w:t>“Hapus</w:t>
            </w:r>
            <w:r w:rsidRPr="008F6775">
              <w:rPr>
                <w:rFonts w:ascii="Times New Roman" w:hAnsi="Times New Roman" w:cs="Times New Roman"/>
                <w:spacing w:val="-2"/>
              </w:rPr>
              <w:t xml:space="preserve"> </w:t>
            </w:r>
            <w:r w:rsidRPr="008F6775">
              <w:rPr>
                <w:rFonts w:ascii="Times New Roman" w:hAnsi="Times New Roman" w:cs="Times New Roman"/>
              </w:rPr>
              <w:t>Akun”</w:t>
            </w:r>
            <w:r w:rsidRPr="008F6775">
              <w:rPr>
                <w:rFonts w:ascii="Times New Roman" w:hAnsi="Times New Roman" w:cs="Times New Roman"/>
                <w:spacing w:val="-2"/>
              </w:rPr>
              <w:t xml:space="preserve"> </w:t>
            </w:r>
            <w:r w:rsidRPr="008F6775">
              <w:rPr>
                <w:rFonts w:ascii="Times New Roman" w:hAnsi="Times New Roman" w:cs="Times New Roman"/>
              </w:rPr>
              <w:t>→</w:t>
            </w:r>
            <w:r w:rsidRPr="008F6775">
              <w:rPr>
                <w:rFonts w:ascii="Times New Roman" w:hAnsi="Times New Roman" w:cs="Times New Roman"/>
                <w:spacing w:val="-2"/>
              </w:rPr>
              <w:t xml:space="preserve"> konfirmasi</w:t>
            </w:r>
          </w:p>
          <w:p w14:paraId="6C1E3647"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rPr>
              <w:t>→</w:t>
            </w:r>
            <w:r w:rsidRPr="008F6775">
              <w:rPr>
                <w:rFonts w:ascii="Times New Roman" w:hAnsi="Times New Roman" w:cs="Times New Roman"/>
                <w:spacing w:val="-2"/>
              </w:rPr>
              <w:t xml:space="preserve"> </w:t>
            </w:r>
            <w:r w:rsidRPr="008F6775">
              <w:rPr>
                <w:rFonts w:ascii="Times New Roman" w:hAnsi="Times New Roman" w:cs="Times New Roman"/>
              </w:rPr>
              <w:t>ambil</w:t>
            </w:r>
            <w:r w:rsidRPr="008F6775">
              <w:rPr>
                <w:rFonts w:ascii="Times New Roman" w:hAnsi="Times New Roman" w:cs="Times New Roman"/>
                <w:spacing w:val="-2"/>
              </w:rPr>
              <w:t xml:space="preserve"> </w:t>
            </w:r>
            <w:r w:rsidRPr="008F6775">
              <w:rPr>
                <w:rFonts w:ascii="Times New Roman" w:hAnsi="Times New Roman" w:cs="Times New Roman"/>
              </w:rPr>
              <w:t>user</w:t>
            </w:r>
            <w:r w:rsidRPr="008F6775">
              <w:rPr>
                <w:rFonts w:ascii="Times New Roman" w:hAnsi="Times New Roman" w:cs="Times New Roman"/>
                <w:spacing w:val="-1"/>
              </w:rPr>
              <w:t xml:space="preserve"> </w:t>
            </w:r>
            <w:r w:rsidRPr="008F6775">
              <w:rPr>
                <w:rFonts w:ascii="Times New Roman" w:hAnsi="Times New Roman" w:cs="Times New Roman"/>
              </w:rPr>
              <w:t>→</w:t>
            </w:r>
            <w:r w:rsidRPr="008F6775">
              <w:rPr>
                <w:rFonts w:ascii="Times New Roman" w:hAnsi="Times New Roman" w:cs="Times New Roman"/>
                <w:spacing w:val="-1"/>
              </w:rPr>
              <w:t xml:space="preserve"> </w:t>
            </w:r>
            <w:r w:rsidRPr="008F6775">
              <w:rPr>
                <w:rFonts w:ascii="Times New Roman" w:hAnsi="Times New Roman" w:cs="Times New Roman"/>
                <w:spacing w:val="-2"/>
              </w:rPr>
              <w:t>delete</w:t>
            </w:r>
          </w:p>
        </w:tc>
      </w:tr>
      <w:tr w:rsidR="00BB6CC6" w:rsidRPr="008F6775" w14:paraId="437CAE78" w14:textId="77777777" w:rsidTr="00C15697">
        <w:trPr>
          <w:trHeight w:val="299"/>
        </w:trPr>
        <w:tc>
          <w:tcPr>
            <w:tcW w:w="494" w:type="dxa"/>
          </w:tcPr>
          <w:p w14:paraId="6BA0DE49" w14:textId="77777777" w:rsidR="00BB6CC6" w:rsidRPr="008F6775" w:rsidRDefault="00BB6CC6" w:rsidP="00346688">
            <w:pPr>
              <w:pStyle w:val="TableParagraph"/>
              <w:spacing w:before="13" w:line="360" w:lineRule="auto"/>
              <w:ind w:left="67"/>
              <w:jc w:val="center"/>
              <w:rPr>
                <w:rFonts w:ascii="Times New Roman" w:hAnsi="Times New Roman" w:cs="Times New Roman"/>
              </w:rPr>
            </w:pPr>
            <w:r w:rsidRPr="008F6775">
              <w:rPr>
                <w:rFonts w:ascii="Times New Roman" w:hAnsi="Times New Roman" w:cs="Times New Roman"/>
                <w:spacing w:val="-5"/>
              </w:rPr>
              <w:t>10</w:t>
            </w:r>
          </w:p>
        </w:tc>
        <w:tc>
          <w:tcPr>
            <w:tcW w:w="5917" w:type="dxa"/>
          </w:tcPr>
          <w:p w14:paraId="157C8112" w14:textId="77777777" w:rsidR="00BB6CC6" w:rsidRPr="008F6775" w:rsidRDefault="00BB6CC6" w:rsidP="00346688">
            <w:pPr>
              <w:pStyle w:val="TableParagraph"/>
              <w:spacing w:before="13" w:line="360" w:lineRule="auto"/>
              <w:rPr>
                <w:rFonts w:ascii="Times New Roman" w:hAnsi="Times New Roman" w:cs="Times New Roman"/>
                <w:sz w:val="20"/>
              </w:rPr>
            </w:pPr>
            <w:r w:rsidRPr="008F6775">
              <w:rPr>
                <w:rFonts w:ascii="Times New Roman" w:hAnsi="Times New Roman" w:cs="Times New Roman"/>
                <w:sz w:val="20"/>
              </w:rPr>
              <w:t>fetch(</w:t>
            </w:r>
            <w:r w:rsidRPr="008F6775">
              <w:rPr>
                <w:rFonts w:ascii="Times New Roman" w:hAnsi="Times New Roman" w:cs="Times New Roman"/>
              </w:rPr>
              <w:t>/users/${userId}</w:t>
            </w:r>
            <w:r w:rsidRPr="008F6775">
              <w:rPr>
                <w:rFonts w:ascii="Times New Roman" w:hAnsi="Times New Roman" w:cs="Times New Roman"/>
                <w:sz w:val="20"/>
              </w:rPr>
              <w:t>,</w:t>
            </w:r>
            <w:r w:rsidRPr="008F6775">
              <w:rPr>
                <w:rFonts w:ascii="Times New Roman" w:hAnsi="Times New Roman" w:cs="Times New Roman"/>
                <w:spacing w:val="-10"/>
                <w:sz w:val="20"/>
              </w:rPr>
              <w:t xml:space="preserve"> </w:t>
            </w:r>
            <w:r w:rsidRPr="008F6775">
              <w:rPr>
                <w:rFonts w:ascii="Times New Roman" w:hAnsi="Times New Roman" w:cs="Times New Roman"/>
                <w:sz w:val="20"/>
              </w:rPr>
              <w:t>{</w:t>
            </w:r>
            <w:r w:rsidRPr="008F6775">
              <w:rPr>
                <w:rFonts w:ascii="Times New Roman" w:hAnsi="Times New Roman" w:cs="Times New Roman"/>
                <w:spacing w:val="-9"/>
                <w:sz w:val="20"/>
              </w:rPr>
              <w:t xml:space="preserve"> </w:t>
            </w:r>
            <w:r w:rsidRPr="008F6775">
              <w:rPr>
                <w:rFonts w:ascii="Times New Roman" w:hAnsi="Times New Roman" w:cs="Times New Roman"/>
                <w:sz w:val="20"/>
              </w:rPr>
              <w:t>method:</w:t>
            </w:r>
            <w:r w:rsidRPr="008F6775">
              <w:rPr>
                <w:rFonts w:ascii="Times New Roman" w:hAnsi="Times New Roman" w:cs="Times New Roman"/>
                <w:spacing w:val="-10"/>
                <w:sz w:val="20"/>
              </w:rPr>
              <w:t xml:space="preserve"> </w:t>
            </w:r>
            <w:r w:rsidRPr="008F6775">
              <w:rPr>
                <w:rFonts w:ascii="Times New Roman" w:hAnsi="Times New Roman" w:cs="Times New Roman"/>
                <w:sz w:val="20"/>
              </w:rPr>
              <w:t>'DELETE',</w:t>
            </w:r>
            <w:r w:rsidRPr="008F6775">
              <w:rPr>
                <w:rFonts w:ascii="Times New Roman" w:hAnsi="Times New Roman" w:cs="Times New Roman"/>
                <w:spacing w:val="-7"/>
                <w:sz w:val="20"/>
              </w:rPr>
              <w:t xml:space="preserve"> </w:t>
            </w:r>
            <w:r w:rsidRPr="008F6775">
              <w:rPr>
                <w:rFonts w:ascii="Times New Roman" w:hAnsi="Times New Roman" w:cs="Times New Roman"/>
                <w:sz w:val="20"/>
              </w:rPr>
              <w:t>…</w:t>
            </w:r>
            <w:r w:rsidRPr="008F6775">
              <w:rPr>
                <w:rFonts w:ascii="Times New Roman" w:hAnsi="Times New Roman" w:cs="Times New Roman"/>
                <w:spacing w:val="-9"/>
                <w:sz w:val="20"/>
              </w:rPr>
              <w:t xml:space="preserve"> </w:t>
            </w:r>
            <w:r w:rsidRPr="008F6775">
              <w:rPr>
                <w:rFonts w:ascii="Times New Roman" w:hAnsi="Times New Roman" w:cs="Times New Roman"/>
                <w:spacing w:val="-5"/>
                <w:sz w:val="20"/>
              </w:rPr>
              <w:t>})</w:t>
            </w:r>
          </w:p>
        </w:tc>
        <w:tc>
          <w:tcPr>
            <w:tcW w:w="3337" w:type="dxa"/>
          </w:tcPr>
          <w:p w14:paraId="64704E67" w14:textId="77777777" w:rsidR="00BB6CC6" w:rsidRPr="008F6775" w:rsidRDefault="00BB6CC6" w:rsidP="00346688">
            <w:pPr>
              <w:pStyle w:val="TableParagraph"/>
              <w:spacing w:before="13" w:line="360" w:lineRule="auto"/>
              <w:rPr>
                <w:rFonts w:ascii="Times New Roman" w:hAnsi="Times New Roman" w:cs="Times New Roman"/>
              </w:rPr>
            </w:pPr>
            <w:r w:rsidRPr="008F6775">
              <w:rPr>
                <w:rFonts w:ascii="Times New Roman" w:hAnsi="Times New Roman" w:cs="Times New Roman"/>
              </w:rPr>
              <w:t>Kirim</w:t>
            </w:r>
            <w:r w:rsidRPr="008F6775">
              <w:rPr>
                <w:rFonts w:ascii="Times New Roman" w:hAnsi="Times New Roman" w:cs="Times New Roman"/>
                <w:spacing w:val="-4"/>
              </w:rPr>
              <w:t xml:space="preserve"> </w:t>
            </w:r>
            <w:r w:rsidRPr="008F6775">
              <w:rPr>
                <w:rFonts w:ascii="Times New Roman" w:hAnsi="Times New Roman" w:cs="Times New Roman"/>
              </w:rPr>
              <w:t>request</w:t>
            </w:r>
            <w:r w:rsidRPr="008F6775">
              <w:rPr>
                <w:rFonts w:ascii="Times New Roman" w:hAnsi="Times New Roman" w:cs="Times New Roman"/>
                <w:spacing w:val="-5"/>
              </w:rPr>
              <w:t xml:space="preserve"> </w:t>
            </w:r>
            <w:r w:rsidRPr="008F6775">
              <w:rPr>
                <w:rFonts w:ascii="Times New Roman" w:hAnsi="Times New Roman" w:cs="Times New Roman"/>
              </w:rPr>
              <w:t>hapus</w:t>
            </w:r>
            <w:r w:rsidRPr="008F6775">
              <w:rPr>
                <w:rFonts w:ascii="Times New Roman" w:hAnsi="Times New Roman" w:cs="Times New Roman"/>
                <w:spacing w:val="-4"/>
              </w:rPr>
              <w:t xml:space="preserve"> akun</w:t>
            </w:r>
          </w:p>
        </w:tc>
      </w:tr>
      <w:tr w:rsidR="00BB6CC6" w:rsidRPr="008F6775" w14:paraId="46A2EB43" w14:textId="77777777" w:rsidTr="00C15697">
        <w:trPr>
          <w:trHeight w:val="537"/>
        </w:trPr>
        <w:tc>
          <w:tcPr>
            <w:tcW w:w="494" w:type="dxa"/>
          </w:tcPr>
          <w:p w14:paraId="213DFE66" w14:textId="77777777" w:rsidR="00BB6CC6" w:rsidRPr="008F6775" w:rsidRDefault="00BB6CC6" w:rsidP="00346688">
            <w:pPr>
              <w:pStyle w:val="TableParagraph"/>
              <w:spacing w:before="133" w:line="360" w:lineRule="auto"/>
              <w:ind w:left="67"/>
              <w:jc w:val="center"/>
              <w:rPr>
                <w:rFonts w:ascii="Times New Roman" w:hAnsi="Times New Roman" w:cs="Times New Roman"/>
              </w:rPr>
            </w:pPr>
            <w:r w:rsidRPr="008F6775">
              <w:rPr>
                <w:rFonts w:ascii="Times New Roman" w:hAnsi="Times New Roman" w:cs="Times New Roman"/>
                <w:spacing w:val="-5"/>
              </w:rPr>
              <w:t>11</w:t>
            </w:r>
          </w:p>
        </w:tc>
        <w:tc>
          <w:tcPr>
            <w:tcW w:w="5917" w:type="dxa"/>
          </w:tcPr>
          <w:p w14:paraId="6255497F" w14:textId="77777777" w:rsidR="00BB6CC6" w:rsidRPr="008F6775" w:rsidRDefault="00BB6CC6" w:rsidP="00346688">
            <w:pPr>
              <w:pStyle w:val="TableParagraph"/>
              <w:spacing w:before="38" w:line="360" w:lineRule="auto"/>
              <w:ind w:right="64"/>
              <w:rPr>
                <w:rFonts w:ascii="Times New Roman" w:hAnsi="Times New Roman" w:cs="Times New Roman"/>
                <w:sz w:val="20"/>
              </w:rPr>
            </w:pPr>
            <w:r w:rsidRPr="008F6775">
              <w:rPr>
                <w:rFonts w:ascii="Times New Roman" w:hAnsi="Times New Roman" w:cs="Times New Roman"/>
                <w:spacing w:val="-2"/>
                <w:sz w:val="20"/>
              </w:rPr>
              <w:t xml:space="preserve">document.getElementById('logoutButton').addEventListener('clic </w:t>
            </w:r>
            <w:r w:rsidRPr="008F6775">
              <w:rPr>
                <w:rFonts w:ascii="Times New Roman" w:hAnsi="Times New Roman" w:cs="Times New Roman"/>
                <w:sz w:val="20"/>
              </w:rPr>
              <w:t>k', …)</w:t>
            </w:r>
          </w:p>
        </w:tc>
        <w:tc>
          <w:tcPr>
            <w:tcW w:w="3337" w:type="dxa"/>
          </w:tcPr>
          <w:p w14:paraId="7CF1810C"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rPr>
              <w:t>Flow</w:t>
            </w:r>
            <w:r w:rsidRPr="008F6775">
              <w:rPr>
                <w:rFonts w:ascii="Times New Roman" w:hAnsi="Times New Roman" w:cs="Times New Roman"/>
                <w:spacing w:val="-6"/>
              </w:rPr>
              <w:t xml:space="preserve"> </w:t>
            </w:r>
            <w:r w:rsidRPr="008F6775">
              <w:rPr>
                <w:rFonts w:ascii="Times New Roman" w:hAnsi="Times New Roman" w:cs="Times New Roman"/>
              </w:rPr>
              <w:t>“Logout”</w:t>
            </w:r>
            <w:r w:rsidRPr="008F6775">
              <w:rPr>
                <w:rFonts w:ascii="Times New Roman" w:hAnsi="Times New Roman" w:cs="Times New Roman"/>
                <w:spacing w:val="-4"/>
              </w:rPr>
              <w:t xml:space="preserve"> </w:t>
            </w:r>
            <w:r w:rsidRPr="008F6775">
              <w:rPr>
                <w:rFonts w:ascii="Times New Roman" w:hAnsi="Times New Roman" w:cs="Times New Roman"/>
              </w:rPr>
              <w:t>→</w:t>
            </w:r>
            <w:r w:rsidRPr="008F6775">
              <w:rPr>
                <w:rFonts w:ascii="Times New Roman" w:hAnsi="Times New Roman" w:cs="Times New Roman"/>
                <w:spacing w:val="-3"/>
              </w:rPr>
              <w:t xml:space="preserve"> </w:t>
            </w:r>
            <w:r w:rsidRPr="008F6775">
              <w:rPr>
                <w:rFonts w:ascii="Times New Roman" w:hAnsi="Times New Roman" w:cs="Times New Roman"/>
              </w:rPr>
              <w:t>konfirmasi</w:t>
            </w:r>
            <w:r w:rsidRPr="008F6775">
              <w:rPr>
                <w:rFonts w:ascii="Times New Roman" w:hAnsi="Times New Roman" w:cs="Times New Roman"/>
                <w:spacing w:val="-3"/>
              </w:rPr>
              <w:t xml:space="preserve"> </w:t>
            </w:r>
            <w:r w:rsidRPr="008F6775">
              <w:rPr>
                <w:rFonts w:ascii="Times New Roman" w:hAnsi="Times New Roman" w:cs="Times New Roman"/>
                <w:spacing w:val="-10"/>
              </w:rPr>
              <w:t>→</w:t>
            </w:r>
          </w:p>
          <w:p w14:paraId="57F0A97C" w14:textId="77777777" w:rsidR="00BB6CC6" w:rsidRPr="008F6775" w:rsidRDefault="00BB6CC6" w:rsidP="00346688">
            <w:pPr>
              <w:pStyle w:val="TableParagraph"/>
              <w:spacing w:line="360" w:lineRule="auto"/>
              <w:rPr>
                <w:rFonts w:ascii="Times New Roman" w:hAnsi="Times New Roman" w:cs="Times New Roman"/>
                <w:sz w:val="20"/>
              </w:rPr>
            </w:pPr>
            <w:r w:rsidRPr="008F6775">
              <w:rPr>
                <w:rFonts w:ascii="Times New Roman" w:hAnsi="Times New Roman" w:cs="Times New Roman"/>
              </w:rPr>
              <w:t>POST</w:t>
            </w:r>
            <w:r w:rsidRPr="008F6775">
              <w:rPr>
                <w:rFonts w:ascii="Times New Roman" w:hAnsi="Times New Roman" w:cs="Times New Roman"/>
                <w:spacing w:val="-4"/>
              </w:rPr>
              <w:t xml:space="preserve"> </w:t>
            </w:r>
            <w:r w:rsidRPr="008F6775">
              <w:rPr>
                <w:rFonts w:ascii="Times New Roman" w:hAnsi="Times New Roman" w:cs="Times New Roman"/>
                <w:spacing w:val="-2"/>
                <w:sz w:val="20"/>
              </w:rPr>
              <w:t>/logout</w:t>
            </w:r>
          </w:p>
        </w:tc>
      </w:tr>
      <w:tr w:rsidR="00BB6CC6" w:rsidRPr="008F6775" w14:paraId="27E9A6BB" w14:textId="77777777" w:rsidTr="00C15697">
        <w:trPr>
          <w:trHeight w:val="498"/>
        </w:trPr>
        <w:tc>
          <w:tcPr>
            <w:tcW w:w="494" w:type="dxa"/>
            <w:tcBorders>
              <w:bottom w:val="nil"/>
            </w:tcBorders>
          </w:tcPr>
          <w:p w14:paraId="732854C9" w14:textId="77777777" w:rsidR="00BB6CC6" w:rsidRPr="008F6775" w:rsidRDefault="00BB6CC6" w:rsidP="00346688">
            <w:pPr>
              <w:pStyle w:val="TableParagraph"/>
              <w:spacing w:before="114" w:line="360" w:lineRule="auto"/>
              <w:ind w:left="67"/>
              <w:jc w:val="center"/>
              <w:rPr>
                <w:rFonts w:ascii="Times New Roman" w:hAnsi="Times New Roman" w:cs="Times New Roman"/>
              </w:rPr>
            </w:pPr>
            <w:r w:rsidRPr="008F6775">
              <w:rPr>
                <w:rFonts w:ascii="Times New Roman" w:hAnsi="Times New Roman" w:cs="Times New Roman"/>
                <w:spacing w:val="-5"/>
              </w:rPr>
              <w:t>12</w:t>
            </w:r>
          </w:p>
        </w:tc>
        <w:tc>
          <w:tcPr>
            <w:tcW w:w="5917" w:type="dxa"/>
            <w:tcBorders>
              <w:bottom w:val="nil"/>
            </w:tcBorders>
          </w:tcPr>
          <w:p w14:paraId="6D498EFD" w14:textId="77777777" w:rsidR="00BB6CC6" w:rsidRPr="008F6775" w:rsidRDefault="00BB6CC6" w:rsidP="00346688">
            <w:pPr>
              <w:pStyle w:val="TableParagraph"/>
              <w:spacing w:before="134" w:line="360" w:lineRule="auto"/>
              <w:rPr>
                <w:rFonts w:ascii="Times New Roman" w:hAnsi="Times New Roman" w:cs="Times New Roman"/>
                <w:sz w:val="20"/>
              </w:rPr>
            </w:pPr>
            <w:r w:rsidRPr="008F6775">
              <w:rPr>
                <w:rFonts w:ascii="Times New Roman" w:hAnsi="Times New Roman" w:cs="Times New Roman"/>
                <w:sz w:val="20"/>
              </w:rPr>
              <w:t>fetch('/logout',</w:t>
            </w:r>
            <w:r w:rsidRPr="008F6775">
              <w:rPr>
                <w:rFonts w:ascii="Times New Roman" w:hAnsi="Times New Roman" w:cs="Times New Roman"/>
                <w:spacing w:val="-9"/>
                <w:sz w:val="20"/>
              </w:rPr>
              <w:t xml:space="preserve"> </w:t>
            </w:r>
            <w:r w:rsidRPr="008F6775">
              <w:rPr>
                <w:rFonts w:ascii="Times New Roman" w:hAnsi="Times New Roman" w:cs="Times New Roman"/>
                <w:sz w:val="20"/>
              </w:rPr>
              <w:t>{</w:t>
            </w:r>
            <w:r w:rsidRPr="008F6775">
              <w:rPr>
                <w:rFonts w:ascii="Times New Roman" w:hAnsi="Times New Roman" w:cs="Times New Roman"/>
                <w:spacing w:val="-6"/>
                <w:sz w:val="20"/>
              </w:rPr>
              <w:t xml:space="preserve"> </w:t>
            </w:r>
            <w:r w:rsidRPr="008F6775">
              <w:rPr>
                <w:rFonts w:ascii="Times New Roman" w:hAnsi="Times New Roman" w:cs="Times New Roman"/>
                <w:sz w:val="20"/>
              </w:rPr>
              <w:t>method:</w:t>
            </w:r>
            <w:r w:rsidRPr="008F6775">
              <w:rPr>
                <w:rFonts w:ascii="Times New Roman" w:hAnsi="Times New Roman" w:cs="Times New Roman"/>
                <w:spacing w:val="-8"/>
                <w:sz w:val="20"/>
              </w:rPr>
              <w:t xml:space="preserve"> </w:t>
            </w:r>
            <w:r w:rsidRPr="008F6775">
              <w:rPr>
                <w:rFonts w:ascii="Times New Roman" w:hAnsi="Times New Roman" w:cs="Times New Roman"/>
                <w:sz w:val="20"/>
              </w:rPr>
              <w:t>'POST'</w:t>
            </w:r>
            <w:r w:rsidRPr="008F6775">
              <w:rPr>
                <w:rFonts w:ascii="Times New Roman" w:hAnsi="Times New Roman" w:cs="Times New Roman"/>
                <w:spacing w:val="-8"/>
                <w:sz w:val="20"/>
              </w:rPr>
              <w:t xml:space="preserve"> </w:t>
            </w:r>
            <w:r w:rsidRPr="008F6775">
              <w:rPr>
                <w:rFonts w:ascii="Times New Roman" w:hAnsi="Times New Roman" w:cs="Times New Roman"/>
                <w:spacing w:val="-5"/>
                <w:sz w:val="20"/>
              </w:rPr>
              <w:t>})</w:t>
            </w:r>
          </w:p>
        </w:tc>
        <w:tc>
          <w:tcPr>
            <w:tcW w:w="3337" w:type="dxa"/>
            <w:tcBorders>
              <w:bottom w:val="nil"/>
            </w:tcBorders>
          </w:tcPr>
          <w:p w14:paraId="39FF765F"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rPr>
              <w:t>Kirim</w:t>
            </w:r>
            <w:r w:rsidRPr="008F6775">
              <w:rPr>
                <w:rFonts w:ascii="Times New Roman" w:hAnsi="Times New Roman" w:cs="Times New Roman"/>
                <w:spacing w:val="-3"/>
              </w:rPr>
              <w:t xml:space="preserve"> </w:t>
            </w:r>
            <w:r w:rsidRPr="008F6775">
              <w:rPr>
                <w:rFonts w:ascii="Times New Roman" w:hAnsi="Times New Roman" w:cs="Times New Roman"/>
              </w:rPr>
              <w:t>logout,</w:t>
            </w:r>
            <w:r w:rsidRPr="008F6775">
              <w:rPr>
                <w:rFonts w:ascii="Times New Roman" w:hAnsi="Times New Roman" w:cs="Times New Roman"/>
                <w:spacing w:val="-2"/>
              </w:rPr>
              <w:t xml:space="preserve"> kemudian</w:t>
            </w:r>
          </w:p>
          <w:p w14:paraId="186CFB19" w14:textId="77777777" w:rsidR="00BB6CC6" w:rsidRPr="008F6775" w:rsidRDefault="00BB6CC6" w:rsidP="00346688">
            <w:pPr>
              <w:pStyle w:val="TableParagraph"/>
              <w:spacing w:line="360" w:lineRule="auto"/>
              <w:rPr>
                <w:rFonts w:ascii="Times New Roman" w:hAnsi="Times New Roman" w:cs="Times New Roman"/>
                <w:sz w:val="20"/>
              </w:rPr>
            </w:pPr>
            <w:r w:rsidRPr="008F6775">
              <w:rPr>
                <w:rFonts w:ascii="Times New Roman" w:hAnsi="Times New Roman" w:cs="Times New Roman"/>
                <w:spacing w:val="-2"/>
                <w:sz w:val="20"/>
              </w:rPr>
              <w:t>window.location.href='/'</w:t>
            </w:r>
          </w:p>
        </w:tc>
      </w:tr>
      <w:tr w:rsidR="00BB6CC6" w:rsidRPr="008F6775" w14:paraId="60CBC9E7" w14:textId="77777777" w:rsidTr="00C15697">
        <w:trPr>
          <w:trHeight w:val="498"/>
        </w:trPr>
        <w:tc>
          <w:tcPr>
            <w:tcW w:w="494" w:type="dxa"/>
            <w:tcBorders>
              <w:top w:val="nil"/>
            </w:tcBorders>
          </w:tcPr>
          <w:p w14:paraId="49AE13B3" w14:textId="77777777" w:rsidR="00BB6CC6" w:rsidRPr="008F6775" w:rsidRDefault="00BB6CC6" w:rsidP="00346688">
            <w:pPr>
              <w:pStyle w:val="TableParagraph"/>
              <w:spacing w:before="114" w:line="360" w:lineRule="auto"/>
              <w:ind w:left="67"/>
              <w:jc w:val="center"/>
              <w:rPr>
                <w:rFonts w:ascii="Times New Roman" w:hAnsi="Times New Roman" w:cs="Times New Roman"/>
                <w:spacing w:val="-5"/>
              </w:rPr>
            </w:pPr>
          </w:p>
        </w:tc>
        <w:tc>
          <w:tcPr>
            <w:tcW w:w="5917" w:type="dxa"/>
            <w:tcBorders>
              <w:top w:val="nil"/>
            </w:tcBorders>
          </w:tcPr>
          <w:p w14:paraId="3636839C" w14:textId="77777777" w:rsidR="00BB6CC6" w:rsidRPr="008F6775" w:rsidRDefault="00BB6CC6" w:rsidP="00346688">
            <w:pPr>
              <w:pStyle w:val="TableParagraph"/>
              <w:spacing w:before="134" w:line="360" w:lineRule="auto"/>
              <w:rPr>
                <w:rFonts w:ascii="Times New Roman" w:hAnsi="Times New Roman" w:cs="Times New Roman"/>
                <w:sz w:val="20"/>
              </w:rPr>
            </w:pPr>
          </w:p>
        </w:tc>
        <w:tc>
          <w:tcPr>
            <w:tcW w:w="3337" w:type="dxa"/>
            <w:tcBorders>
              <w:top w:val="nil"/>
            </w:tcBorders>
          </w:tcPr>
          <w:p w14:paraId="6463B962" w14:textId="77777777" w:rsidR="00BB6CC6" w:rsidRPr="008F6775" w:rsidRDefault="00BB6CC6">
            <w:pPr>
              <w:pStyle w:val="TableParagraph"/>
              <w:keepNext/>
              <w:spacing w:line="360" w:lineRule="auto"/>
              <w:rPr>
                <w:rFonts w:ascii="Times New Roman" w:hAnsi="Times New Roman" w:cs="Times New Roman"/>
              </w:rPr>
              <w:pPrChange w:id="1076" w:author="Lingga Safitri" w:date="2025-07-01T17:02:00Z" w16du:dateUtc="2025-07-01T10:02:00Z">
                <w:pPr>
                  <w:pStyle w:val="TableParagraph"/>
                  <w:spacing w:line="360" w:lineRule="auto"/>
                </w:pPr>
              </w:pPrChange>
            </w:pPr>
          </w:p>
        </w:tc>
      </w:tr>
    </w:tbl>
    <w:p w14:paraId="5EB8E817" w14:textId="77777777" w:rsidR="00DE0EFF" w:rsidRPr="008F6775" w:rsidRDefault="00DE0EFF" w:rsidP="00DE0EFF">
      <w:pPr>
        <w:pStyle w:val="Caption"/>
        <w:jc w:val="center"/>
        <w:rPr>
          <w:ins w:id="1077" w:author="Lingga Safitri" w:date="2025-07-01T17:04:00Z" w16du:dateUtc="2025-07-01T10:04:00Z"/>
          <w:color w:val="auto"/>
          <w:rPrChange w:id="1078" w:author="Lingga Safitri" w:date="2025-07-01T17:21:00Z" w16du:dateUtc="2025-07-01T10:21:00Z">
            <w:rPr>
              <w:ins w:id="1079" w:author="Lingga Safitri" w:date="2025-07-01T17:04:00Z" w16du:dateUtc="2025-07-01T10:04:00Z"/>
            </w:rPr>
          </w:rPrChange>
        </w:rPr>
      </w:pPr>
    </w:p>
    <w:p w14:paraId="5B4934BE" w14:textId="67D5DB87" w:rsidR="00DE0EFF" w:rsidRPr="008F6775" w:rsidRDefault="00DE0EFF">
      <w:pPr>
        <w:pStyle w:val="Caption"/>
        <w:jc w:val="center"/>
        <w:rPr>
          <w:ins w:id="1080" w:author="Lingga Safitri" w:date="2025-07-01T17:04:00Z" w16du:dateUtc="2025-07-01T10:04:00Z"/>
          <w:color w:val="auto"/>
          <w:sz w:val="20"/>
          <w:rPrChange w:id="1081" w:author="Lingga Safitri" w:date="2025-07-01T17:21:00Z" w16du:dateUtc="2025-07-01T10:21:00Z">
            <w:rPr>
              <w:ins w:id="1082" w:author="Lingga Safitri" w:date="2025-07-01T17:04:00Z" w16du:dateUtc="2025-07-01T10:04:00Z"/>
              <w:sz w:val="20"/>
            </w:rPr>
          </w:rPrChange>
        </w:rPr>
        <w:pPrChange w:id="1083" w:author="Lingga Safitri" w:date="2025-07-01T17:04:00Z" w16du:dateUtc="2025-07-01T10:04:00Z">
          <w:pPr>
            <w:pStyle w:val="Caption"/>
          </w:pPr>
        </w:pPrChange>
      </w:pPr>
      <w:bookmarkStart w:id="1084" w:name="_Toc202282801"/>
      <w:ins w:id="1085" w:author="Lingga Safitri" w:date="2025-07-01T17:04:00Z" w16du:dateUtc="2025-07-01T10:04:00Z">
        <w:r w:rsidRPr="008F6775">
          <w:rPr>
            <w:color w:val="auto"/>
            <w:rPrChange w:id="1086" w:author="Lingga Safitri" w:date="2025-07-01T17:21:00Z" w16du:dateUtc="2025-07-01T10:21:00Z">
              <w:rPr/>
            </w:rPrChange>
          </w:rPr>
          <w:t xml:space="preserve">Tabel 4 </w:t>
        </w:r>
        <w:r w:rsidRPr="008F6775">
          <w:rPr>
            <w:color w:val="auto"/>
            <w:rPrChange w:id="1087" w:author="Lingga Safitri" w:date="2025-07-01T17:21:00Z" w16du:dateUtc="2025-07-01T10:21:00Z">
              <w:rPr/>
            </w:rPrChange>
          </w:rPr>
          <w:fldChar w:fldCharType="begin"/>
        </w:r>
        <w:r w:rsidRPr="008F6775">
          <w:rPr>
            <w:color w:val="auto"/>
            <w:rPrChange w:id="1088" w:author="Lingga Safitri" w:date="2025-07-01T17:21:00Z" w16du:dateUtc="2025-07-01T10:21:00Z">
              <w:rPr/>
            </w:rPrChange>
          </w:rPr>
          <w:instrText xml:space="preserve"> SEQ Tabel_4 \* ARABIC </w:instrText>
        </w:r>
        <w:r w:rsidRPr="008F6775">
          <w:rPr>
            <w:color w:val="auto"/>
            <w:rPrChange w:id="1089" w:author="Lingga Safitri" w:date="2025-07-01T17:21:00Z" w16du:dateUtc="2025-07-01T10:21:00Z">
              <w:rPr/>
            </w:rPrChange>
          </w:rPr>
          <w:fldChar w:fldCharType="separate"/>
        </w:r>
      </w:ins>
      <w:r w:rsidR="00461B03">
        <w:rPr>
          <w:noProof/>
          <w:color w:val="auto"/>
        </w:rPr>
        <w:t>5</w:t>
      </w:r>
      <w:ins w:id="1090" w:author="Lingga Safitri" w:date="2025-07-01T17:04:00Z" w16du:dateUtc="2025-07-01T10:04:00Z">
        <w:r w:rsidRPr="008F6775">
          <w:rPr>
            <w:color w:val="auto"/>
            <w:rPrChange w:id="1091" w:author="Lingga Safitri" w:date="2025-07-01T17:21:00Z" w16du:dateUtc="2025-07-01T10:21:00Z">
              <w:rPr/>
            </w:rPrChange>
          </w:rPr>
          <w:fldChar w:fldCharType="end"/>
        </w:r>
        <w:r w:rsidRPr="008F6775">
          <w:rPr>
            <w:color w:val="auto"/>
            <w:rPrChange w:id="1092" w:author="Lingga Safitri" w:date="2025-07-01T17:21:00Z" w16du:dateUtc="2025-07-01T10:21:00Z">
              <w:rPr/>
            </w:rPrChange>
          </w:rPr>
          <w:t>Baris Yang Dilewati</w:t>
        </w:r>
        <w:bookmarkEnd w:id="1084"/>
      </w:ins>
    </w:p>
    <w:p w14:paraId="050D92F1" w14:textId="5B960EAB" w:rsidR="00000000" w:rsidRPr="0081315E" w:rsidRDefault="00000000">
      <w:pPr>
        <w:pStyle w:val="Caption"/>
        <w:jc w:val="center"/>
        <w:rPr>
          <w:rFonts w:ascii="Times New Roman" w:hAnsi="Times New Roman" w:cs="Times New Roman"/>
          <w:sz w:val="20"/>
        </w:rPr>
        <w:sectPr w:rsidR="00000000" w:rsidRPr="0081315E" w:rsidSect="002D62E2">
          <w:headerReference w:type="default" r:id="rId38"/>
          <w:footerReference w:type="default" r:id="rId39"/>
          <w:pgSz w:w="11910" w:h="16840"/>
          <w:pgMar w:top="1500" w:right="566" w:bottom="1704" w:left="1417" w:header="720" w:footer="720" w:gutter="0"/>
          <w:pgNumType w:start="1"/>
          <w:cols w:space="720"/>
        </w:sectPr>
        <w:pPrChange w:id="1093" w:author="Lingga Safitri" w:date="2025-07-01T17:04:00Z" w16du:dateUtc="2025-07-01T10:04:00Z">
          <w:pPr>
            <w:pStyle w:val="TableParagraph"/>
            <w:spacing w:line="360" w:lineRule="auto"/>
          </w:pPr>
        </w:pPrChange>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8"/>
        <w:gridCol w:w="3487"/>
        <w:gridCol w:w="5446"/>
      </w:tblGrid>
      <w:tr w:rsidR="00BB6CC6" w:rsidRPr="008F6775" w14:paraId="24D6B2CE" w14:textId="77777777" w:rsidTr="00C15697">
        <w:trPr>
          <w:trHeight w:val="537"/>
        </w:trPr>
        <w:tc>
          <w:tcPr>
            <w:tcW w:w="638" w:type="dxa"/>
          </w:tcPr>
          <w:p w14:paraId="74CAC9DD" w14:textId="77777777" w:rsidR="00BB6CC6" w:rsidRPr="008F6775" w:rsidRDefault="00BB6CC6" w:rsidP="00346688">
            <w:pPr>
              <w:pStyle w:val="TableParagraph"/>
              <w:spacing w:line="360" w:lineRule="auto"/>
              <w:ind w:left="8"/>
              <w:jc w:val="center"/>
              <w:rPr>
                <w:rFonts w:ascii="Times New Roman" w:hAnsi="Times New Roman" w:cs="Times New Roman"/>
                <w:b/>
              </w:rPr>
            </w:pPr>
            <w:r w:rsidRPr="008F6775">
              <w:rPr>
                <w:rFonts w:ascii="Times New Roman" w:hAnsi="Times New Roman" w:cs="Times New Roman"/>
                <w:b/>
                <w:spacing w:val="-4"/>
              </w:rPr>
              <w:t>Path</w:t>
            </w:r>
          </w:p>
          <w:p w14:paraId="22AF2AD5" w14:textId="77777777" w:rsidR="00BB6CC6" w:rsidRPr="008F6775" w:rsidRDefault="00BB6CC6" w:rsidP="00346688">
            <w:pPr>
              <w:pStyle w:val="TableParagraph"/>
              <w:spacing w:line="360" w:lineRule="auto"/>
              <w:ind w:left="8"/>
              <w:jc w:val="center"/>
              <w:rPr>
                <w:rFonts w:ascii="Times New Roman" w:hAnsi="Times New Roman" w:cs="Times New Roman"/>
                <w:b/>
              </w:rPr>
            </w:pPr>
            <w:r w:rsidRPr="008F6775">
              <w:rPr>
                <w:rFonts w:ascii="Times New Roman" w:hAnsi="Times New Roman" w:cs="Times New Roman"/>
                <w:b/>
                <w:spacing w:val="-5"/>
              </w:rPr>
              <w:t>ID</w:t>
            </w:r>
          </w:p>
        </w:tc>
        <w:tc>
          <w:tcPr>
            <w:tcW w:w="3487" w:type="dxa"/>
          </w:tcPr>
          <w:p w14:paraId="350AF77C" w14:textId="77777777" w:rsidR="00BB6CC6" w:rsidRPr="008F6775" w:rsidRDefault="00BB6CC6" w:rsidP="00346688">
            <w:pPr>
              <w:pStyle w:val="TableParagraph"/>
              <w:spacing w:before="134" w:line="360" w:lineRule="auto"/>
              <w:ind w:left="871"/>
              <w:rPr>
                <w:rFonts w:ascii="Times New Roman" w:hAnsi="Times New Roman" w:cs="Times New Roman"/>
                <w:b/>
              </w:rPr>
            </w:pPr>
            <w:r w:rsidRPr="008F6775">
              <w:rPr>
                <w:rFonts w:ascii="Times New Roman" w:hAnsi="Times New Roman" w:cs="Times New Roman"/>
                <w:b/>
              </w:rPr>
              <w:t>Baris</w:t>
            </w:r>
            <w:r w:rsidRPr="008F6775">
              <w:rPr>
                <w:rFonts w:ascii="Times New Roman" w:hAnsi="Times New Roman" w:cs="Times New Roman"/>
                <w:b/>
                <w:spacing w:val="-6"/>
              </w:rPr>
              <w:t xml:space="preserve"> </w:t>
            </w:r>
            <w:r w:rsidRPr="008F6775">
              <w:rPr>
                <w:rFonts w:ascii="Times New Roman" w:hAnsi="Times New Roman" w:cs="Times New Roman"/>
                <w:b/>
              </w:rPr>
              <w:t>yang</w:t>
            </w:r>
            <w:r w:rsidRPr="008F6775">
              <w:rPr>
                <w:rFonts w:ascii="Times New Roman" w:hAnsi="Times New Roman" w:cs="Times New Roman"/>
                <w:b/>
                <w:spacing w:val="-3"/>
              </w:rPr>
              <w:t xml:space="preserve"> </w:t>
            </w:r>
            <w:r w:rsidRPr="008F6775">
              <w:rPr>
                <w:rFonts w:ascii="Times New Roman" w:hAnsi="Times New Roman" w:cs="Times New Roman"/>
                <w:b/>
                <w:spacing w:val="-2"/>
              </w:rPr>
              <w:t>Dilewati</w:t>
            </w:r>
          </w:p>
        </w:tc>
        <w:tc>
          <w:tcPr>
            <w:tcW w:w="5446" w:type="dxa"/>
          </w:tcPr>
          <w:p w14:paraId="00C51C2E" w14:textId="77777777" w:rsidR="00BB6CC6" w:rsidRPr="008F6775" w:rsidRDefault="00BB6CC6" w:rsidP="00346688">
            <w:pPr>
              <w:pStyle w:val="TableParagraph"/>
              <w:spacing w:before="134" w:line="360" w:lineRule="auto"/>
              <w:ind w:left="13"/>
              <w:jc w:val="center"/>
              <w:rPr>
                <w:rFonts w:ascii="Times New Roman" w:hAnsi="Times New Roman" w:cs="Times New Roman"/>
                <w:b/>
              </w:rPr>
            </w:pPr>
            <w:r w:rsidRPr="008F6775">
              <w:rPr>
                <w:rFonts w:ascii="Times New Roman" w:hAnsi="Times New Roman" w:cs="Times New Roman"/>
                <w:b/>
                <w:spacing w:val="-2"/>
              </w:rPr>
              <w:t>Keterangan</w:t>
            </w:r>
          </w:p>
        </w:tc>
      </w:tr>
      <w:tr w:rsidR="00BB6CC6" w:rsidRPr="008F6775" w14:paraId="0D9B7F39" w14:textId="77777777" w:rsidTr="00C15697">
        <w:trPr>
          <w:trHeight w:val="537"/>
        </w:trPr>
        <w:tc>
          <w:tcPr>
            <w:tcW w:w="638" w:type="dxa"/>
          </w:tcPr>
          <w:p w14:paraId="5B96551D" w14:textId="77777777" w:rsidR="00BB6CC6" w:rsidRPr="008F6775" w:rsidRDefault="00BB6CC6" w:rsidP="00346688">
            <w:pPr>
              <w:pStyle w:val="TableParagraph"/>
              <w:spacing w:before="133" w:line="360" w:lineRule="auto"/>
              <w:ind w:left="107"/>
              <w:rPr>
                <w:rFonts w:ascii="Times New Roman" w:hAnsi="Times New Roman" w:cs="Times New Roman"/>
                <w:b/>
              </w:rPr>
            </w:pPr>
            <w:r w:rsidRPr="008F6775">
              <w:rPr>
                <w:rFonts w:ascii="Times New Roman" w:hAnsi="Times New Roman" w:cs="Times New Roman"/>
                <w:b/>
                <w:spacing w:val="-5"/>
              </w:rPr>
              <w:t>P1</w:t>
            </w:r>
          </w:p>
        </w:tc>
        <w:tc>
          <w:tcPr>
            <w:tcW w:w="3487" w:type="dxa"/>
          </w:tcPr>
          <w:p w14:paraId="314C1B6E"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rPr>
              <w:t>1</w:t>
            </w:r>
            <w:r w:rsidRPr="008F6775">
              <w:rPr>
                <w:rFonts w:ascii="Times New Roman" w:hAnsi="Times New Roman" w:cs="Times New Roman"/>
                <w:spacing w:val="-1"/>
              </w:rPr>
              <w:t xml:space="preserve"> </w:t>
            </w:r>
            <w:r w:rsidRPr="008F6775">
              <w:rPr>
                <w:rFonts w:ascii="Times New Roman" w:hAnsi="Times New Roman" w:cs="Times New Roman"/>
              </w:rPr>
              <w:t>→</w:t>
            </w:r>
            <w:r w:rsidRPr="008F6775">
              <w:rPr>
                <w:rFonts w:ascii="Times New Roman" w:hAnsi="Times New Roman" w:cs="Times New Roman"/>
                <w:spacing w:val="-2"/>
              </w:rPr>
              <w:t xml:space="preserve"> </w:t>
            </w:r>
            <w:r w:rsidRPr="008F6775">
              <w:rPr>
                <w:rFonts w:ascii="Times New Roman" w:hAnsi="Times New Roman" w:cs="Times New Roman"/>
              </w:rPr>
              <w:t>2</w:t>
            </w:r>
            <w:r w:rsidRPr="008F6775">
              <w:rPr>
                <w:rFonts w:ascii="Times New Roman" w:hAnsi="Times New Roman" w:cs="Times New Roman"/>
                <w:spacing w:val="-1"/>
              </w:rPr>
              <w:t xml:space="preserve"> </w:t>
            </w:r>
            <w:r w:rsidRPr="008F6775">
              <w:rPr>
                <w:rFonts w:ascii="Times New Roman" w:hAnsi="Times New Roman" w:cs="Times New Roman"/>
              </w:rPr>
              <w:t>→</w:t>
            </w:r>
            <w:r w:rsidRPr="008F6775">
              <w:rPr>
                <w:rFonts w:ascii="Times New Roman" w:hAnsi="Times New Roman" w:cs="Times New Roman"/>
                <w:spacing w:val="-2"/>
              </w:rPr>
              <w:t xml:space="preserve"> </w:t>
            </w:r>
            <w:r w:rsidRPr="008F6775">
              <w:rPr>
                <w:rFonts w:ascii="Times New Roman" w:hAnsi="Times New Roman" w:cs="Times New Roman"/>
              </w:rPr>
              <w:t>4</w:t>
            </w:r>
            <w:r w:rsidRPr="008F6775">
              <w:rPr>
                <w:rFonts w:ascii="Times New Roman" w:hAnsi="Times New Roman" w:cs="Times New Roman"/>
                <w:spacing w:val="-1"/>
              </w:rPr>
              <w:t xml:space="preserve"> </w:t>
            </w:r>
            <w:r w:rsidRPr="008F6775">
              <w:rPr>
                <w:rFonts w:ascii="Times New Roman" w:hAnsi="Times New Roman" w:cs="Times New Roman"/>
              </w:rPr>
              <w:t>→</w:t>
            </w:r>
            <w:r w:rsidRPr="008F6775">
              <w:rPr>
                <w:rFonts w:ascii="Times New Roman" w:hAnsi="Times New Roman" w:cs="Times New Roman"/>
                <w:spacing w:val="-2"/>
              </w:rPr>
              <w:t xml:space="preserve"> </w:t>
            </w:r>
            <w:r w:rsidRPr="008F6775">
              <w:rPr>
                <w:rFonts w:ascii="Times New Roman" w:hAnsi="Times New Roman" w:cs="Times New Roman"/>
              </w:rPr>
              <w:t>5</w:t>
            </w:r>
            <w:r w:rsidRPr="008F6775">
              <w:rPr>
                <w:rFonts w:ascii="Times New Roman" w:hAnsi="Times New Roman" w:cs="Times New Roman"/>
                <w:spacing w:val="-1"/>
              </w:rPr>
              <w:t xml:space="preserve"> </w:t>
            </w:r>
            <w:r w:rsidRPr="008F6775">
              <w:rPr>
                <w:rFonts w:ascii="Times New Roman" w:hAnsi="Times New Roman" w:cs="Times New Roman"/>
              </w:rPr>
              <w:t>(false) →</w:t>
            </w:r>
            <w:r w:rsidRPr="008F6775">
              <w:rPr>
                <w:rFonts w:ascii="Times New Roman" w:hAnsi="Times New Roman" w:cs="Times New Roman"/>
                <w:spacing w:val="-4"/>
              </w:rPr>
              <w:t xml:space="preserve"> </w:t>
            </w:r>
            <w:r w:rsidRPr="008F6775">
              <w:rPr>
                <w:rFonts w:ascii="Times New Roman" w:hAnsi="Times New Roman" w:cs="Times New Roman"/>
              </w:rPr>
              <w:t>6</w:t>
            </w:r>
            <w:r w:rsidRPr="008F6775">
              <w:rPr>
                <w:rFonts w:ascii="Times New Roman" w:hAnsi="Times New Roman" w:cs="Times New Roman"/>
                <w:spacing w:val="-1"/>
              </w:rPr>
              <w:t xml:space="preserve"> </w:t>
            </w:r>
            <w:r w:rsidRPr="008F6775">
              <w:rPr>
                <w:rFonts w:ascii="Times New Roman" w:hAnsi="Times New Roman" w:cs="Times New Roman"/>
              </w:rPr>
              <w:t xml:space="preserve">→ </w:t>
            </w:r>
            <w:r w:rsidRPr="008F6775">
              <w:rPr>
                <w:rFonts w:ascii="Times New Roman" w:hAnsi="Times New Roman" w:cs="Times New Roman"/>
                <w:spacing w:val="-10"/>
              </w:rPr>
              <w:t>7</w:t>
            </w:r>
          </w:p>
          <w:p w14:paraId="4FC51DAE"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rPr>
              <w:t>(false)</w:t>
            </w:r>
            <w:r w:rsidRPr="008F6775">
              <w:rPr>
                <w:rFonts w:ascii="Times New Roman" w:hAnsi="Times New Roman" w:cs="Times New Roman"/>
                <w:spacing w:val="-4"/>
              </w:rPr>
              <w:t xml:space="preserve"> </w:t>
            </w:r>
            <w:r w:rsidRPr="008F6775">
              <w:rPr>
                <w:rFonts w:ascii="Times New Roman" w:hAnsi="Times New Roman" w:cs="Times New Roman"/>
              </w:rPr>
              <w:t>→</w:t>
            </w:r>
            <w:r w:rsidRPr="008F6775">
              <w:rPr>
                <w:rFonts w:ascii="Times New Roman" w:hAnsi="Times New Roman" w:cs="Times New Roman"/>
                <w:spacing w:val="-5"/>
              </w:rPr>
              <w:t xml:space="preserve"> </w:t>
            </w:r>
            <w:r w:rsidRPr="008F6775">
              <w:rPr>
                <w:rFonts w:ascii="Times New Roman" w:hAnsi="Times New Roman" w:cs="Times New Roman"/>
                <w:spacing w:val="-10"/>
              </w:rPr>
              <w:t>8</w:t>
            </w:r>
          </w:p>
        </w:tc>
        <w:tc>
          <w:tcPr>
            <w:tcW w:w="5446" w:type="dxa"/>
          </w:tcPr>
          <w:p w14:paraId="58108A6E" w14:textId="77777777" w:rsidR="00BB6CC6" w:rsidRPr="008F6775" w:rsidRDefault="00BB6CC6" w:rsidP="00346688">
            <w:pPr>
              <w:pStyle w:val="TableParagraph"/>
              <w:spacing w:before="133" w:line="360" w:lineRule="auto"/>
              <w:rPr>
                <w:rFonts w:ascii="Times New Roman" w:hAnsi="Times New Roman" w:cs="Times New Roman"/>
              </w:rPr>
            </w:pPr>
            <w:r w:rsidRPr="008F6775">
              <w:rPr>
                <w:rFonts w:ascii="Times New Roman" w:hAnsi="Times New Roman" w:cs="Times New Roman"/>
              </w:rPr>
              <w:t>Booking</w:t>
            </w:r>
            <w:r w:rsidRPr="008F6775">
              <w:rPr>
                <w:rFonts w:ascii="Times New Roman" w:hAnsi="Times New Roman" w:cs="Times New Roman"/>
                <w:spacing w:val="-6"/>
              </w:rPr>
              <w:t xml:space="preserve"> </w:t>
            </w:r>
            <w:r w:rsidRPr="008F6775">
              <w:rPr>
                <w:rFonts w:ascii="Times New Roman" w:hAnsi="Times New Roman" w:cs="Times New Roman"/>
              </w:rPr>
              <w:t>sukses</w:t>
            </w:r>
            <w:r w:rsidRPr="008F6775">
              <w:rPr>
                <w:rFonts w:ascii="Times New Roman" w:hAnsi="Times New Roman" w:cs="Times New Roman"/>
                <w:spacing w:val="-4"/>
              </w:rPr>
              <w:t xml:space="preserve"> </w:t>
            </w:r>
            <w:r w:rsidRPr="008F6775">
              <w:rPr>
                <w:rFonts w:ascii="Times New Roman" w:hAnsi="Times New Roman" w:cs="Times New Roman"/>
              </w:rPr>
              <w:t>(keluhan</w:t>
            </w:r>
            <w:r w:rsidRPr="008F6775">
              <w:rPr>
                <w:rFonts w:ascii="Times New Roman" w:hAnsi="Times New Roman" w:cs="Times New Roman"/>
                <w:spacing w:val="-6"/>
              </w:rPr>
              <w:t xml:space="preserve"> </w:t>
            </w:r>
            <w:r w:rsidRPr="008F6775">
              <w:rPr>
                <w:rFonts w:ascii="Times New Roman" w:hAnsi="Times New Roman" w:cs="Times New Roman"/>
              </w:rPr>
              <w:t>valid,</w:t>
            </w:r>
            <w:r w:rsidRPr="008F6775">
              <w:rPr>
                <w:rFonts w:ascii="Times New Roman" w:hAnsi="Times New Roman" w:cs="Times New Roman"/>
                <w:spacing w:val="-4"/>
              </w:rPr>
              <w:t xml:space="preserve"> </w:t>
            </w:r>
            <w:r w:rsidRPr="008F6775">
              <w:rPr>
                <w:rFonts w:ascii="Times New Roman" w:hAnsi="Times New Roman" w:cs="Times New Roman"/>
              </w:rPr>
              <w:t>belum</w:t>
            </w:r>
            <w:r w:rsidRPr="008F6775">
              <w:rPr>
                <w:rFonts w:ascii="Times New Roman" w:hAnsi="Times New Roman" w:cs="Times New Roman"/>
                <w:spacing w:val="-4"/>
              </w:rPr>
              <w:t xml:space="preserve"> </w:t>
            </w:r>
            <w:r w:rsidRPr="008F6775">
              <w:rPr>
                <w:rFonts w:ascii="Times New Roman" w:hAnsi="Times New Roman" w:cs="Times New Roman"/>
              </w:rPr>
              <w:t>ada</w:t>
            </w:r>
            <w:r w:rsidRPr="008F6775">
              <w:rPr>
                <w:rFonts w:ascii="Times New Roman" w:hAnsi="Times New Roman" w:cs="Times New Roman"/>
                <w:spacing w:val="-8"/>
              </w:rPr>
              <w:t xml:space="preserve"> </w:t>
            </w:r>
            <w:r w:rsidRPr="008F6775">
              <w:rPr>
                <w:rFonts w:ascii="Times New Roman" w:hAnsi="Times New Roman" w:cs="Times New Roman"/>
              </w:rPr>
              <w:t>booking</w:t>
            </w:r>
            <w:r w:rsidRPr="008F6775">
              <w:rPr>
                <w:rFonts w:ascii="Times New Roman" w:hAnsi="Times New Roman" w:cs="Times New Roman"/>
                <w:spacing w:val="-5"/>
              </w:rPr>
              <w:t xml:space="preserve"> </w:t>
            </w:r>
            <w:r w:rsidRPr="008F6775">
              <w:rPr>
                <w:rFonts w:ascii="Times New Roman" w:hAnsi="Times New Roman" w:cs="Times New Roman"/>
                <w:spacing w:val="-2"/>
              </w:rPr>
              <w:t>aktif)</w:t>
            </w:r>
          </w:p>
        </w:tc>
      </w:tr>
      <w:tr w:rsidR="00BB6CC6" w:rsidRPr="008F6775" w14:paraId="1C264988" w14:textId="77777777" w:rsidTr="00C15697">
        <w:trPr>
          <w:trHeight w:val="537"/>
        </w:trPr>
        <w:tc>
          <w:tcPr>
            <w:tcW w:w="638" w:type="dxa"/>
          </w:tcPr>
          <w:p w14:paraId="216C5858" w14:textId="77777777" w:rsidR="00BB6CC6" w:rsidRPr="008F6775" w:rsidRDefault="00BB6CC6" w:rsidP="00346688">
            <w:pPr>
              <w:pStyle w:val="TableParagraph"/>
              <w:spacing w:before="133" w:line="360" w:lineRule="auto"/>
              <w:ind w:left="107"/>
              <w:rPr>
                <w:rFonts w:ascii="Times New Roman" w:hAnsi="Times New Roman" w:cs="Times New Roman"/>
                <w:b/>
              </w:rPr>
            </w:pPr>
            <w:r w:rsidRPr="008F6775">
              <w:rPr>
                <w:rFonts w:ascii="Times New Roman" w:hAnsi="Times New Roman" w:cs="Times New Roman"/>
                <w:b/>
                <w:spacing w:val="-5"/>
              </w:rPr>
              <w:t>P2</w:t>
            </w:r>
          </w:p>
        </w:tc>
        <w:tc>
          <w:tcPr>
            <w:tcW w:w="3487" w:type="dxa"/>
          </w:tcPr>
          <w:p w14:paraId="5485E901"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rPr>
              <w:t>1</w:t>
            </w:r>
            <w:r w:rsidRPr="008F6775">
              <w:rPr>
                <w:rFonts w:ascii="Times New Roman" w:hAnsi="Times New Roman" w:cs="Times New Roman"/>
                <w:spacing w:val="-1"/>
              </w:rPr>
              <w:t xml:space="preserve"> </w:t>
            </w:r>
            <w:r w:rsidRPr="008F6775">
              <w:rPr>
                <w:rFonts w:ascii="Times New Roman" w:hAnsi="Times New Roman" w:cs="Times New Roman"/>
              </w:rPr>
              <w:t>→</w:t>
            </w:r>
            <w:r w:rsidRPr="008F6775">
              <w:rPr>
                <w:rFonts w:ascii="Times New Roman" w:hAnsi="Times New Roman" w:cs="Times New Roman"/>
                <w:spacing w:val="-2"/>
              </w:rPr>
              <w:t xml:space="preserve"> </w:t>
            </w:r>
            <w:r w:rsidRPr="008F6775">
              <w:rPr>
                <w:rFonts w:ascii="Times New Roman" w:hAnsi="Times New Roman" w:cs="Times New Roman"/>
              </w:rPr>
              <w:t>2</w:t>
            </w:r>
            <w:r w:rsidRPr="008F6775">
              <w:rPr>
                <w:rFonts w:ascii="Times New Roman" w:hAnsi="Times New Roman" w:cs="Times New Roman"/>
                <w:spacing w:val="-1"/>
              </w:rPr>
              <w:t xml:space="preserve"> </w:t>
            </w:r>
            <w:r w:rsidRPr="008F6775">
              <w:rPr>
                <w:rFonts w:ascii="Times New Roman" w:hAnsi="Times New Roman" w:cs="Times New Roman"/>
              </w:rPr>
              <w:t>→</w:t>
            </w:r>
            <w:r w:rsidRPr="008F6775">
              <w:rPr>
                <w:rFonts w:ascii="Times New Roman" w:hAnsi="Times New Roman" w:cs="Times New Roman"/>
                <w:spacing w:val="-2"/>
              </w:rPr>
              <w:t xml:space="preserve"> </w:t>
            </w:r>
            <w:r w:rsidRPr="008F6775">
              <w:rPr>
                <w:rFonts w:ascii="Times New Roman" w:hAnsi="Times New Roman" w:cs="Times New Roman"/>
              </w:rPr>
              <w:t>4</w:t>
            </w:r>
            <w:r w:rsidRPr="008F6775">
              <w:rPr>
                <w:rFonts w:ascii="Times New Roman" w:hAnsi="Times New Roman" w:cs="Times New Roman"/>
                <w:spacing w:val="-1"/>
              </w:rPr>
              <w:t xml:space="preserve"> </w:t>
            </w:r>
            <w:r w:rsidRPr="008F6775">
              <w:rPr>
                <w:rFonts w:ascii="Times New Roman" w:hAnsi="Times New Roman" w:cs="Times New Roman"/>
              </w:rPr>
              <w:t>→</w:t>
            </w:r>
            <w:r w:rsidRPr="008F6775">
              <w:rPr>
                <w:rFonts w:ascii="Times New Roman" w:hAnsi="Times New Roman" w:cs="Times New Roman"/>
                <w:spacing w:val="-2"/>
              </w:rPr>
              <w:t xml:space="preserve"> </w:t>
            </w:r>
            <w:r w:rsidRPr="008F6775">
              <w:rPr>
                <w:rFonts w:ascii="Times New Roman" w:hAnsi="Times New Roman" w:cs="Times New Roman"/>
              </w:rPr>
              <w:t>5</w:t>
            </w:r>
            <w:r w:rsidRPr="008F6775">
              <w:rPr>
                <w:rFonts w:ascii="Times New Roman" w:hAnsi="Times New Roman" w:cs="Times New Roman"/>
                <w:spacing w:val="-1"/>
              </w:rPr>
              <w:t xml:space="preserve"> </w:t>
            </w:r>
            <w:r w:rsidRPr="008F6775">
              <w:rPr>
                <w:rFonts w:ascii="Times New Roman" w:hAnsi="Times New Roman" w:cs="Times New Roman"/>
              </w:rPr>
              <w:t>(false) →</w:t>
            </w:r>
            <w:r w:rsidRPr="008F6775">
              <w:rPr>
                <w:rFonts w:ascii="Times New Roman" w:hAnsi="Times New Roman" w:cs="Times New Roman"/>
                <w:spacing w:val="-4"/>
              </w:rPr>
              <w:t xml:space="preserve"> </w:t>
            </w:r>
            <w:r w:rsidRPr="008F6775">
              <w:rPr>
                <w:rFonts w:ascii="Times New Roman" w:hAnsi="Times New Roman" w:cs="Times New Roman"/>
              </w:rPr>
              <w:t>6</w:t>
            </w:r>
            <w:r w:rsidRPr="008F6775">
              <w:rPr>
                <w:rFonts w:ascii="Times New Roman" w:hAnsi="Times New Roman" w:cs="Times New Roman"/>
                <w:spacing w:val="-1"/>
              </w:rPr>
              <w:t xml:space="preserve"> </w:t>
            </w:r>
            <w:r w:rsidRPr="008F6775">
              <w:rPr>
                <w:rFonts w:ascii="Times New Roman" w:hAnsi="Times New Roman" w:cs="Times New Roman"/>
              </w:rPr>
              <w:t xml:space="preserve">→ </w:t>
            </w:r>
            <w:r w:rsidRPr="008F6775">
              <w:rPr>
                <w:rFonts w:ascii="Times New Roman" w:hAnsi="Times New Roman" w:cs="Times New Roman"/>
                <w:spacing w:val="-10"/>
              </w:rPr>
              <w:t>7</w:t>
            </w:r>
          </w:p>
          <w:p w14:paraId="3048BEAE"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spacing w:val="-2"/>
              </w:rPr>
              <w:t>(true)</w:t>
            </w:r>
          </w:p>
        </w:tc>
        <w:tc>
          <w:tcPr>
            <w:tcW w:w="5446" w:type="dxa"/>
          </w:tcPr>
          <w:p w14:paraId="71C7E197" w14:textId="77777777" w:rsidR="00BB6CC6" w:rsidRPr="008F6775" w:rsidRDefault="00BB6CC6" w:rsidP="00346688">
            <w:pPr>
              <w:pStyle w:val="TableParagraph"/>
              <w:spacing w:before="133" w:line="360" w:lineRule="auto"/>
              <w:rPr>
                <w:rFonts w:ascii="Times New Roman" w:hAnsi="Times New Roman" w:cs="Times New Roman"/>
              </w:rPr>
            </w:pPr>
            <w:r w:rsidRPr="008F6775">
              <w:rPr>
                <w:rFonts w:ascii="Times New Roman" w:hAnsi="Times New Roman" w:cs="Times New Roman"/>
              </w:rPr>
              <w:t>Booking</w:t>
            </w:r>
            <w:r w:rsidRPr="008F6775">
              <w:rPr>
                <w:rFonts w:ascii="Times New Roman" w:hAnsi="Times New Roman" w:cs="Times New Roman"/>
                <w:spacing w:val="-5"/>
              </w:rPr>
              <w:t xml:space="preserve"> </w:t>
            </w:r>
            <w:r w:rsidRPr="008F6775">
              <w:rPr>
                <w:rFonts w:ascii="Times New Roman" w:hAnsi="Times New Roman" w:cs="Times New Roman"/>
              </w:rPr>
              <w:t>gagal:</w:t>
            </w:r>
            <w:r w:rsidRPr="008F6775">
              <w:rPr>
                <w:rFonts w:ascii="Times New Roman" w:hAnsi="Times New Roman" w:cs="Times New Roman"/>
                <w:spacing w:val="-4"/>
              </w:rPr>
              <w:t xml:space="preserve"> </w:t>
            </w:r>
            <w:r w:rsidRPr="008F6775">
              <w:rPr>
                <w:rFonts w:ascii="Times New Roman" w:hAnsi="Times New Roman" w:cs="Times New Roman"/>
              </w:rPr>
              <w:t>sudah</w:t>
            </w:r>
            <w:r w:rsidRPr="008F6775">
              <w:rPr>
                <w:rFonts w:ascii="Times New Roman" w:hAnsi="Times New Roman" w:cs="Times New Roman"/>
                <w:spacing w:val="-5"/>
              </w:rPr>
              <w:t xml:space="preserve"> </w:t>
            </w:r>
            <w:r w:rsidRPr="008F6775">
              <w:rPr>
                <w:rFonts w:ascii="Times New Roman" w:hAnsi="Times New Roman" w:cs="Times New Roman"/>
              </w:rPr>
              <w:t>ada</w:t>
            </w:r>
            <w:r w:rsidRPr="008F6775">
              <w:rPr>
                <w:rFonts w:ascii="Times New Roman" w:hAnsi="Times New Roman" w:cs="Times New Roman"/>
                <w:spacing w:val="-7"/>
              </w:rPr>
              <w:t xml:space="preserve"> </w:t>
            </w:r>
            <w:r w:rsidRPr="008F6775">
              <w:rPr>
                <w:rFonts w:ascii="Times New Roman" w:hAnsi="Times New Roman" w:cs="Times New Roman"/>
              </w:rPr>
              <w:t>booking</w:t>
            </w:r>
            <w:r w:rsidRPr="008F6775">
              <w:rPr>
                <w:rFonts w:ascii="Times New Roman" w:hAnsi="Times New Roman" w:cs="Times New Roman"/>
                <w:spacing w:val="-4"/>
              </w:rPr>
              <w:t xml:space="preserve"> </w:t>
            </w:r>
            <w:r w:rsidRPr="008F6775">
              <w:rPr>
                <w:rFonts w:ascii="Times New Roman" w:hAnsi="Times New Roman" w:cs="Times New Roman"/>
                <w:spacing w:val="-2"/>
              </w:rPr>
              <w:t>aktif</w:t>
            </w:r>
          </w:p>
        </w:tc>
      </w:tr>
      <w:tr w:rsidR="00BB6CC6" w:rsidRPr="008F6775" w14:paraId="2804EF0B" w14:textId="77777777" w:rsidTr="00C15697">
        <w:trPr>
          <w:trHeight w:val="299"/>
        </w:trPr>
        <w:tc>
          <w:tcPr>
            <w:tcW w:w="638" w:type="dxa"/>
          </w:tcPr>
          <w:p w14:paraId="03DF9AA3" w14:textId="77777777" w:rsidR="00BB6CC6" w:rsidRPr="008F6775" w:rsidRDefault="00BB6CC6" w:rsidP="00346688">
            <w:pPr>
              <w:pStyle w:val="TableParagraph"/>
              <w:spacing w:before="16" w:line="360" w:lineRule="auto"/>
              <w:ind w:left="107"/>
              <w:rPr>
                <w:rFonts w:ascii="Times New Roman" w:hAnsi="Times New Roman" w:cs="Times New Roman"/>
                <w:b/>
              </w:rPr>
            </w:pPr>
            <w:r w:rsidRPr="008F6775">
              <w:rPr>
                <w:rFonts w:ascii="Times New Roman" w:hAnsi="Times New Roman" w:cs="Times New Roman"/>
                <w:b/>
                <w:spacing w:val="-5"/>
              </w:rPr>
              <w:t>P3</w:t>
            </w:r>
          </w:p>
        </w:tc>
        <w:tc>
          <w:tcPr>
            <w:tcW w:w="3487" w:type="dxa"/>
          </w:tcPr>
          <w:p w14:paraId="343C037B" w14:textId="77777777" w:rsidR="00BB6CC6" w:rsidRPr="008F6775" w:rsidRDefault="00BB6CC6" w:rsidP="00346688">
            <w:pPr>
              <w:pStyle w:val="TableParagraph"/>
              <w:spacing w:before="16" w:line="360" w:lineRule="auto"/>
              <w:rPr>
                <w:rFonts w:ascii="Times New Roman" w:hAnsi="Times New Roman" w:cs="Times New Roman"/>
              </w:rPr>
            </w:pPr>
            <w:r w:rsidRPr="008F6775">
              <w:rPr>
                <w:rFonts w:ascii="Times New Roman" w:hAnsi="Times New Roman" w:cs="Times New Roman"/>
              </w:rPr>
              <w:t>1 →</w:t>
            </w:r>
            <w:r w:rsidRPr="008F6775">
              <w:rPr>
                <w:rFonts w:ascii="Times New Roman" w:hAnsi="Times New Roman" w:cs="Times New Roman"/>
                <w:spacing w:val="-2"/>
              </w:rPr>
              <w:t xml:space="preserve"> </w:t>
            </w:r>
            <w:r w:rsidRPr="008F6775">
              <w:rPr>
                <w:rFonts w:ascii="Times New Roman" w:hAnsi="Times New Roman" w:cs="Times New Roman"/>
              </w:rPr>
              <w:t>2 →</w:t>
            </w:r>
            <w:r w:rsidRPr="008F6775">
              <w:rPr>
                <w:rFonts w:ascii="Times New Roman" w:hAnsi="Times New Roman" w:cs="Times New Roman"/>
                <w:spacing w:val="-2"/>
              </w:rPr>
              <w:t xml:space="preserve"> </w:t>
            </w:r>
            <w:r w:rsidRPr="008F6775">
              <w:rPr>
                <w:rFonts w:ascii="Times New Roman" w:hAnsi="Times New Roman" w:cs="Times New Roman"/>
              </w:rPr>
              <w:t>4 →</w:t>
            </w:r>
            <w:r w:rsidRPr="008F6775">
              <w:rPr>
                <w:rFonts w:ascii="Times New Roman" w:hAnsi="Times New Roman" w:cs="Times New Roman"/>
                <w:spacing w:val="-2"/>
              </w:rPr>
              <w:t xml:space="preserve"> </w:t>
            </w:r>
            <w:r w:rsidRPr="008F6775">
              <w:rPr>
                <w:rFonts w:ascii="Times New Roman" w:hAnsi="Times New Roman" w:cs="Times New Roman"/>
              </w:rPr>
              <w:t xml:space="preserve">5 </w:t>
            </w:r>
            <w:r w:rsidRPr="008F6775">
              <w:rPr>
                <w:rFonts w:ascii="Times New Roman" w:hAnsi="Times New Roman" w:cs="Times New Roman"/>
                <w:spacing w:val="-2"/>
              </w:rPr>
              <w:t>(true)</w:t>
            </w:r>
          </w:p>
        </w:tc>
        <w:tc>
          <w:tcPr>
            <w:tcW w:w="5446" w:type="dxa"/>
          </w:tcPr>
          <w:p w14:paraId="7D5E5C39" w14:textId="77777777" w:rsidR="00BB6CC6" w:rsidRPr="008F6775" w:rsidRDefault="00BB6CC6" w:rsidP="00346688">
            <w:pPr>
              <w:pStyle w:val="TableParagraph"/>
              <w:spacing w:before="16" w:line="360" w:lineRule="auto"/>
              <w:rPr>
                <w:rFonts w:ascii="Times New Roman" w:hAnsi="Times New Roman" w:cs="Times New Roman"/>
              </w:rPr>
            </w:pPr>
            <w:r w:rsidRPr="008F6775">
              <w:rPr>
                <w:rFonts w:ascii="Times New Roman" w:hAnsi="Times New Roman" w:cs="Times New Roman"/>
              </w:rPr>
              <w:t>Booking</w:t>
            </w:r>
            <w:r w:rsidRPr="008F6775">
              <w:rPr>
                <w:rFonts w:ascii="Times New Roman" w:hAnsi="Times New Roman" w:cs="Times New Roman"/>
                <w:spacing w:val="-7"/>
              </w:rPr>
              <w:t xml:space="preserve"> </w:t>
            </w:r>
            <w:r w:rsidRPr="008F6775">
              <w:rPr>
                <w:rFonts w:ascii="Times New Roman" w:hAnsi="Times New Roman" w:cs="Times New Roman"/>
              </w:rPr>
              <w:t>gagal:</w:t>
            </w:r>
            <w:r w:rsidRPr="008F6775">
              <w:rPr>
                <w:rFonts w:ascii="Times New Roman" w:hAnsi="Times New Roman" w:cs="Times New Roman"/>
                <w:spacing w:val="-7"/>
              </w:rPr>
              <w:t xml:space="preserve"> </w:t>
            </w:r>
            <w:r w:rsidRPr="008F6775">
              <w:rPr>
                <w:rFonts w:ascii="Times New Roman" w:hAnsi="Times New Roman" w:cs="Times New Roman"/>
              </w:rPr>
              <w:t>keluhan</w:t>
            </w:r>
            <w:r w:rsidRPr="008F6775">
              <w:rPr>
                <w:rFonts w:ascii="Times New Roman" w:hAnsi="Times New Roman" w:cs="Times New Roman"/>
                <w:spacing w:val="-7"/>
              </w:rPr>
              <w:t xml:space="preserve"> </w:t>
            </w:r>
            <w:r w:rsidRPr="008F6775">
              <w:rPr>
                <w:rFonts w:ascii="Times New Roman" w:hAnsi="Times New Roman" w:cs="Times New Roman"/>
              </w:rPr>
              <w:t>kosong</w:t>
            </w:r>
            <w:r w:rsidRPr="008F6775">
              <w:rPr>
                <w:rFonts w:ascii="Times New Roman" w:hAnsi="Times New Roman" w:cs="Times New Roman"/>
                <w:spacing w:val="-6"/>
              </w:rPr>
              <w:t xml:space="preserve"> </w:t>
            </w:r>
            <w:r w:rsidRPr="008F6775">
              <w:rPr>
                <w:rFonts w:ascii="Times New Roman" w:hAnsi="Times New Roman" w:cs="Times New Roman"/>
              </w:rPr>
              <w:t>(client-</w:t>
            </w:r>
            <w:r w:rsidRPr="008F6775">
              <w:rPr>
                <w:rFonts w:ascii="Times New Roman" w:hAnsi="Times New Roman" w:cs="Times New Roman"/>
                <w:spacing w:val="-4"/>
              </w:rPr>
              <w:t>side)</w:t>
            </w:r>
          </w:p>
        </w:tc>
      </w:tr>
      <w:tr w:rsidR="00BB6CC6" w:rsidRPr="008F6775" w14:paraId="65F8C438" w14:textId="77777777" w:rsidTr="00C15697">
        <w:trPr>
          <w:trHeight w:val="537"/>
        </w:trPr>
        <w:tc>
          <w:tcPr>
            <w:tcW w:w="638" w:type="dxa"/>
          </w:tcPr>
          <w:p w14:paraId="6053480B" w14:textId="77777777" w:rsidR="00BB6CC6" w:rsidRPr="008F6775" w:rsidRDefault="00BB6CC6" w:rsidP="00346688">
            <w:pPr>
              <w:pStyle w:val="TableParagraph"/>
              <w:spacing w:before="133" w:line="360" w:lineRule="auto"/>
              <w:ind w:left="107"/>
              <w:rPr>
                <w:rFonts w:ascii="Times New Roman" w:hAnsi="Times New Roman" w:cs="Times New Roman"/>
                <w:b/>
              </w:rPr>
            </w:pPr>
            <w:r w:rsidRPr="008F6775">
              <w:rPr>
                <w:rFonts w:ascii="Times New Roman" w:hAnsi="Times New Roman" w:cs="Times New Roman"/>
                <w:b/>
                <w:spacing w:val="-5"/>
              </w:rPr>
              <w:lastRenderedPageBreak/>
              <w:t>P4</w:t>
            </w:r>
          </w:p>
        </w:tc>
        <w:tc>
          <w:tcPr>
            <w:tcW w:w="3487" w:type="dxa"/>
          </w:tcPr>
          <w:p w14:paraId="75FFC009" w14:textId="77777777" w:rsidR="00BB6CC6" w:rsidRPr="008F6775" w:rsidRDefault="00BB6CC6" w:rsidP="00346688">
            <w:pPr>
              <w:pStyle w:val="TableParagraph"/>
              <w:spacing w:before="133" w:line="360" w:lineRule="auto"/>
              <w:rPr>
                <w:rFonts w:ascii="Times New Roman" w:hAnsi="Times New Roman" w:cs="Times New Roman"/>
              </w:rPr>
            </w:pPr>
            <w:r w:rsidRPr="008F6775">
              <w:rPr>
                <w:rFonts w:ascii="Times New Roman" w:hAnsi="Times New Roman" w:cs="Times New Roman"/>
              </w:rPr>
              <w:t>1 →</w:t>
            </w:r>
            <w:r w:rsidRPr="008F6775">
              <w:rPr>
                <w:rFonts w:ascii="Times New Roman" w:hAnsi="Times New Roman" w:cs="Times New Roman"/>
                <w:spacing w:val="-2"/>
              </w:rPr>
              <w:t xml:space="preserve"> </w:t>
            </w:r>
            <w:r w:rsidRPr="008F6775">
              <w:rPr>
                <w:rFonts w:ascii="Times New Roman" w:hAnsi="Times New Roman" w:cs="Times New Roman"/>
              </w:rPr>
              <w:t>9 →</w:t>
            </w:r>
            <w:r w:rsidRPr="008F6775">
              <w:rPr>
                <w:rFonts w:ascii="Times New Roman" w:hAnsi="Times New Roman" w:cs="Times New Roman"/>
                <w:spacing w:val="-2"/>
              </w:rPr>
              <w:t xml:space="preserve"> </w:t>
            </w:r>
            <w:r w:rsidRPr="008F6775">
              <w:rPr>
                <w:rFonts w:ascii="Times New Roman" w:hAnsi="Times New Roman" w:cs="Times New Roman"/>
              </w:rPr>
              <w:t>6 →</w:t>
            </w:r>
            <w:r w:rsidRPr="008F6775">
              <w:rPr>
                <w:rFonts w:ascii="Times New Roman" w:hAnsi="Times New Roman" w:cs="Times New Roman"/>
                <w:spacing w:val="-2"/>
              </w:rPr>
              <w:t xml:space="preserve"> </w:t>
            </w:r>
            <w:r w:rsidRPr="008F6775">
              <w:rPr>
                <w:rFonts w:ascii="Times New Roman" w:hAnsi="Times New Roman" w:cs="Times New Roman"/>
                <w:spacing w:val="-5"/>
              </w:rPr>
              <w:t>10</w:t>
            </w:r>
          </w:p>
        </w:tc>
        <w:tc>
          <w:tcPr>
            <w:tcW w:w="5446" w:type="dxa"/>
          </w:tcPr>
          <w:p w14:paraId="6F7704A4"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rPr>
              <w:t>Hapus</w:t>
            </w:r>
            <w:r w:rsidRPr="008F6775">
              <w:rPr>
                <w:rFonts w:ascii="Times New Roman" w:hAnsi="Times New Roman" w:cs="Times New Roman"/>
                <w:spacing w:val="-3"/>
              </w:rPr>
              <w:t xml:space="preserve"> </w:t>
            </w:r>
            <w:r w:rsidRPr="008F6775">
              <w:rPr>
                <w:rFonts w:ascii="Times New Roman" w:hAnsi="Times New Roman" w:cs="Times New Roman"/>
              </w:rPr>
              <w:t>akun</w:t>
            </w:r>
            <w:r w:rsidRPr="008F6775">
              <w:rPr>
                <w:rFonts w:ascii="Times New Roman" w:hAnsi="Times New Roman" w:cs="Times New Roman"/>
                <w:spacing w:val="-3"/>
              </w:rPr>
              <w:t xml:space="preserve"> </w:t>
            </w:r>
            <w:r w:rsidRPr="008F6775">
              <w:rPr>
                <w:rFonts w:ascii="Times New Roman" w:hAnsi="Times New Roman" w:cs="Times New Roman"/>
              </w:rPr>
              <w:t>sukses</w:t>
            </w:r>
            <w:r w:rsidRPr="008F6775">
              <w:rPr>
                <w:rFonts w:ascii="Times New Roman" w:hAnsi="Times New Roman" w:cs="Times New Roman"/>
                <w:spacing w:val="-5"/>
              </w:rPr>
              <w:t xml:space="preserve"> </w:t>
            </w:r>
            <w:r w:rsidRPr="008F6775">
              <w:rPr>
                <w:rFonts w:ascii="Times New Roman" w:hAnsi="Times New Roman" w:cs="Times New Roman"/>
              </w:rPr>
              <w:t>(konfirmasi</w:t>
            </w:r>
            <w:r w:rsidRPr="008F6775">
              <w:rPr>
                <w:rFonts w:ascii="Times New Roman" w:hAnsi="Times New Roman" w:cs="Times New Roman"/>
                <w:spacing w:val="-3"/>
              </w:rPr>
              <w:t xml:space="preserve"> </w:t>
            </w:r>
            <w:r w:rsidRPr="008F6775">
              <w:rPr>
                <w:rFonts w:ascii="Times New Roman" w:hAnsi="Times New Roman" w:cs="Times New Roman"/>
              </w:rPr>
              <w:t>→</w:t>
            </w:r>
            <w:r w:rsidRPr="008F6775">
              <w:rPr>
                <w:rFonts w:ascii="Times New Roman" w:hAnsi="Times New Roman" w:cs="Times New Roman"/>
                <w:spacing w:val="-5"/>
              </w:rPr>
              <w:t xml:space="preserve"> </w:t>
            </w:r>
            <w:r w:rsidRPr="008F6775">
              <w:rPr>
                <w:rFonts w:ascii="Times New Roman" w:hAnsi="Times New Roman" w:cs="Times New Roman"/>
              </w:rPr>
              <w:t>ambil</w:t>
            </w:r>
            <w:r w:rsidRPr="008F6775">
              <w:rPr>
                <w:rFonts w:ascii="Times New Roman" w:hAnsi="Times New Roman" w:cs="Times New Roman"/>
                <w:spacing w:val="-3"/>
              </w:rPr>
              <w:t xml:space="preserve"> </w:t>
            </w:r>
            <w:r w:rsidRPr="008F6775">
              <w:rPr>
                <w:rFonts w:ascii="Times New Roman" w:hAnsi="Times New Roman" w:cs="Times New Roman"/>
              </w:rPr>
              <w:t>user</w:t>
            </w:r>
            <w:r w:rsidRPr="008F6775">
              <w:rPr>
                <w:rFonts w:ascii="Times New Roman" w:hAnsi="Times New Roman" w:cs="Times New Roman"/>
                <w:spacing w:val="-3"/>
              </w:rPr>
              <w:t xml:space="preserve"> </w:t>
            </w:r>
            <w:r w:rsidRPr="008F6775">
              <w:rPr>
                <w:rFonts w:ascii="Times New Roman" w:hAnsi="Times New Roman" w:cs="Times New Roman"/>
              </w:rPr>
              <w:t>→</w:t>
            </w:r>
            <w:r w:rsidRPr="008F6775">
              <w:rPr>
                <w:rFonts w:ascii="Times New Roman" w:hAnsi="Times New Roman" w:cs="Times New Roman"/>
                <w:spacing w:val="-2"/>
              </w:rPr>
              <w:t xml:space="preserve"> </w:t>
            </w:r>
            <w:r w:rsidRPr="008F6775">
              <w:rPr>
                <w:rFonts w:ascii="Times New Roman" w:hAnsi="Times New Roman" w:cs="Times New Roman"/>
              </w:rPr>
              <w:t>delete</w:t>
            </w:r>
            <w:r w:rsidRPr="008F6775">
              <w:rPr>
                <w:rFonts w:ascii="Times New Roman" w:hAnsi="Times New Roman" w:cs="Times New Roman"/>
                <w:spacing w:val="-2"/>
              </w:rPr>
              <w:t xml:space="preserve"> </w:t>
            </w:r>
            <w:r w:rsidRPr="008F6775">
              <w:rPr>
                <w:rFonts w:ascii="Times New Roman" w:hAnsi="Times New Roman" w:cs="Times New Roman"/>
                <w:spacing w:val="-10"/>
              </w:rPr>
              <w:t>→</w:t>
            </w:r>
          </w:p>
          <w:p w14:paraId="43F9ECA8"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spacing w:val="-2"/>
              </w:rPr>
              <w:t>redirect)</w:t>
            </w:r>
          </w:p>
        </w:tc>
      </w:tr>
      <w:tr w:rsidR="00BB6CC6" w:rsidRPr="008F6775" w14:paraId="21824467" w14:textId="77777777" w:rsidTr="00C15697">
        <w:trPr>
          <w:trHeight w:val="299"/>
        </w:trPr>
        <w:tc>
          <w:tcPr>
            <w:tcW w:w="638" w:type="dxa"/>
          </w:tcPr>
          <w:p w14:paraId="138C745C" w14:textId="77777777" w:rsidR="00BB6CC6" w:rsidRPr="008F6775" w:rsidRDefault="00BB6CC6" w:rsidP="00346688">
            <w:pPr>
              <w:pStyle w:val="TableParagraph"/>
              <w:spacing w:before="16" w:line="360" w:lineRule="auto"/>
              <w:ind w:left="107"/>
              <w:rPr>
                <w:rFonts w:ascii="Times New Roman" w:hAnsi="Times New Roman" w:cs="Times New Roman"/>
                <w:b/>
              </w:rPr>
            </w:pPr>
            <w:r w:rsidRPr="008F6775">
              <w:rPr>
                <w:rFonts w:ascii="Times New Roman" w:hAnsi="Times New Roman" w:cs="Times New Roman"/>
                <w:b/>
                <w:spacing w:val="-5"/>
              </w:rPr>
              <w:t>P5</w:t>
            </w:r>
          </w:p>
        </w:tc>
        <w:tc>
          <w:tcPr>
            <w:tcW w:w="3487" w:type="dxa"/>
          </w:tcPr>
          <w:p w14:paraId="0E58A300" w14:textId="77777777" w:rsidR="00BB6CC6" w:rsidRPr="008F6775" w:rsidRDefault="00BB6CC6" w:rsidP="00346688">
            <w:pPr>
              <w:pStyle w:val="TableParagraph"/>
              <w:spacing w:before="16" w:line="360" w:lineRule="auto"/>
              <w:rPr>
                <w:rFonts w:ascii="Times New Roman" w:hAnsi="Times New Roman" w:cs="Times New Roman"/>
              </w:rPr>
            </w:pPr>
            <w:r w:rsidRPr="008F6775">
              <w:rPr>
                <w:rFonts w:ascii="Times New Roman" w:hAnsi="Times New Roman" w:cs="Times New Roman"/>
              </w:rPr>
              <w:t>1 →</w:t>
            </w:r>
            <w:r w:rsidRPr="008F6775">
              <w:rPr>
                <w:rFonts w:ascii="Times New Roman" w:hAnsi="Times New Roman" w:cs="Times New Roman"/>
                <w:spacing w:val="-2"/>
              </w:rPr>
              <w:t xml:space="preserve"> </w:t>
            </w:r>
            <w:r w:rsidRPr="008F6775">
              <w:rPr>
                <w:rFonts w:ascii="Times New Roman" w:hAnsi="Times New Roman" w:cs="Times New Roman"/>
              </w:rPr>
              <w:t>11 →</w:t>
            </w:r>
            <w:r w:rsidRPr="008F6775">
              <w:rPr>
                <w:rFonts w:ascii="Times New Roman" w:hAnsi="Times New Roman" w:cs="Times New Roman"/>
                <w:spacing w:val="-3"/>
              </w:rPr>
              <w:t xml:space="preserve"> </w:t>
            </w:r>
            <w:r w:rsidRPr="008F6775">
              <w:rPr>
                <w:rFonts w:ascii="Times New Roman" w:hAnsi="Times New Roman" w:cs="Times New Roman"/>
                <w:spacing w:val="-5"/>
              </w:rPr>
              <w:t>12</w:t>
            </w:r>
          </w:p>
        </w:tc>
        <w:tc>
          <w:tcPr>
            <w:tcW w:w="5446" w:type="dxa"/>
          </w:tcPr>
          <w:p w14:paraId="7971E59A" w14:textId="77777777" w:rsidR="00BB6CC6" w:rsidRPr="008F6775" w:rsidRDefault="00BB6CC6">
            <w:pPr>
              <w:pStyle w:val="TableParagraph"/>
              <w:keepNext/>
              <w:spacing w:before="16" w:line="360" w:lineRule="auto"/>
              <w:rPr>
                <w:rFonts w:ascii="Times New Roman" w:hAnsi="Times New Roman" w:cs="Times New Roman"/>
              </w:rPr>
              <w:pPrChange w:id="1094" w:author="Lingga Safitri" w:date="2025-07-01T17:03:00Z" w16du:dateUtc="2025-07-01T10:03:00Z">
                <w:pPr>
                  <w:pStyle w:val="TableParagraph"/>
                  <w:spacing w:before="16" w:line="360" w:lineRule="auto"/>
                </w:pPr>
              </w:pPrChange>
            </w:pPr>
            <w:r w:rsidRPr="008F6775">
              <w:rPr>
                <w:rFonts w:ascii="Times New Roman" w:hAnsi="Times New Roman" w:cs="Times New Roman"/>
              </w:rPr>
              <w:t>Logout</w:t>
            </w:r>
            <w:r w:rsidRPr="008F6775">
              <w:rPr>
                <w:rFonts w:ascii="Times New Roman" w:hAnsi="Times New Roman" w:cs="Times New Roman"/>
                <w:spacing w:val="-4"/>
              </w:rPr>
              <w:t xml:space="preserve"> </w:t>
            </w:r>
            <w:r w:rsidRPr="008F6775">
              <w:rPr>
                <w:rFonts w:ascii="Times New Roman" w:hAnsi="Times New Roman" w:cs="Times New Roman"/>
              </w:rPr>
              <w:t>sukses</w:t>
            </w:r>
            <w:r w:rsidRPr="008F6775">
              <w:rPr>
                <w:rFonts w:ascii="Times New Roman" w:hAnsi="Times New Roman" w:cs="Times New Roman"/>
                <w:spacing w:val="-3"/>
              </w:rPr>
              <w:t xml:space="preserve"> </w:t>
            </w:r>
            <w:r w:rsidRPr="008F6775">
              <w:rPr>
                <w:rFonts w:ascii="Times New Roman" w:hAnsi="Times New Roman" w:cs="Times New Roman"/>
              </w:rPr>
              <w:t>(konfirmasi</w:t>
            </w:r>
            <w:r w:rsidRPr="008F6775">
              <w:rPr>
                <w:rFonts w:ascii="Times New Roman" w:hAnsi="Times New Roman" w:cs="Times New Roman"/>
                <w:spacing w:val="-8"/>
              </w:rPr>
              <w:t xml:space="preserve"> </w:t>
            </w:r>
            <w:r w:rsidRPr="008F6775">
              <w:rPr>
                <w:rFonts w:ascii="Times New Roman" w:hAnsi="Times New Roman" w:cs="Times New Roman"/>
              </w:rPr>
              <w:t>→</w:t>
            </w:r>
            <w:r w:rsidRPr="008F6775">
              <w:rPr>
                <w:rFonts w:ascii="Times New Roman" w:hAnsi="Times New Roman" w:cs="Times New Roman"/>
                <w:spacing w:val="-3"/>
              </w:rPr>
              <w:t xml:space="preserve"> </w:t>
            </w:r>
            <w:r w:rsidRPr="008F6775">
              <w:rPr>
                <w:rFonts w:ascii="Times New Roman" w:hAnsi="Times New Roman" w:cs="Times New Roman"/>
              </w:rPr>
              <w:t>POST</w:t>
            </w:r>
            <w:r w:rsidRPr="008F6775">
              <w:rPr>
                <w:rFonts w:ascii="Times New Roman" w:hAnsi="Times New Roman" w:cs="Times New Roman"/>
                <w:spacing w:val="-7"/>
              </w:rPr>
              <w:t xml:space="preserve"> </w:t>
            </w:r>
            <w:r w:rsidRPr="008F6775">
              <w:rPr>
                <w:rFonts w:ascii="Times New Roman" w:hAnsi="Times New Roman" w:cs="Times New Roman"/>
              </w:rPr>
              <w:t>logout</w:t>
            </w:r>
            <w:r w:rsidRPr="008F6775">
              <w:rPr>
                <w:rFonts w:ascii="Times New Roman" w:hAnsi="Times New Roman" w:cs="Times New Roman"/>
                <w:spacing w:val="-3"/>
              </w:rPr>
              <w:t xml:space="preserve"> </w:t>
            </w:r>
            <w:r w:rsidRPr="008F6775">
              <w:rPr>
                <w:rFonts w:ascii="Times New Roman" w:hAnsi="Times New Roman" w:cs="Times New Roman"/>
              </w:rPr>
              <w:t>→</w:t>
            </w:r>
            <w:r w:rsidRPr="008F6775">
              <w:rPr>
                <w:rFonts w:ascii="Times New Roman" w:hAnsi="Times New Roman" w:cs="Times New Roman"/>
                <w:spacing w:val="-6"/>
              </w:rPr>
              <w:t xml:space="preserve"> </w:t>
            </w:r>
            <w:r w:rsidRPr="008F6775">
              <w:rPr>
                <w:rFonts w:ascii="Times New Roman" w:hAnsi="Times New Roman" w:cs="Times New Roman"/>
                <w:spacing w:val="-2"/>
              </w:rPr>
              <w:t>redirect)</w:t>
            </w:r>
          </w:p>
        </w:tc>
      </w:tr>
    </w:tbl>
    <w:p w14:paraId="5392A811" w14:textId="77777777" w:rsidR="00DE0EFF" w:rsidRPr="008F6775" w:rsidRDefault="00DE0EFF" w:rsidP="00DE0EFF">
      <w:pPr>
        <w:pStyle w:val="Caption"/>
        <w:rPr>
          <w:ins w:id="1095" w:author="Lingga Safitri" w:date="2025-07-01T17:04:00Z" w16du:dateUtc="2025-07-01T10:04:00Z"/>
          <w:color w:val="auto"/>
          <w:rPrChange w:id="1096" w:author="Lingga Safitri" w:date="2025-07-01T17:21:00Z" w16du:dateUtc="2025-07-01T10:21:00Z">
            <w:rPr>
              <w:ins w:id="1097" w:author="Lingga Safitri" w:date="2025-07-01T17:04:00Z" w16du:dateUtc="2025-07-01T10:04:00Z"/>
            </w:rPr>
          </w:rPrChange>
        </w:rPr>
      </w:pPr>
    </w:p>
    <w:p w14:paraId="1D86D5D9" w14:textId="562DEEE9" w:rsidR="00BB6CC6" w:rsidRPr="0081315E" w:rsidDel="00DE0EFF" w:rsidRDefault="00BB6CC6">
      <w:pPr>
        <w:pStyle w:val="Caption"/>
        <w:rPr>
          <w:del w:id="1098" w:author="Lingga Safitri" w:date="2025-07-01T17:04:00Z" w16du:dateUtc="2025-07-01T10:04:00Z"/>
          <w:sz w:val="20"/>
        </w:rPr>
        <w:pPrChange w:id="1099" w:author="Lingga Safitri" w:date="2025-07-01T17:03:00Z" w16du:dateUtc="2025-07-01T10:03:00Z">
          <w:pPr>
            <w:pStyle w:val="BodyText"/>
            <w:spacing w:line="360" w:lineRule="auto"/>
          </w:pPr>
        </w:pPrChange>
      </w:pPr>
    </w:p>
    <w:p w14:paraId="58C6A2AC" w14:textId="72958B03" w:rsidR="00BB6CC6" w:rsidRPr="008F6775" w:rsidRDefault="002F4927" w:rsidP="00346688">
      <w:pPr>
        <w:pStyle w:val="BodyText"/>
        <w:spacing w:before="88" w:line="360" w:lineRule="auto"/>
        <w:rPr>
          <w:sz w:val="20"/>
        </w:rPr>
      </w:pPr>
      <w:r w:rsidRPr="0081315E">
        <w:rPr>
          <w:noProof/>
        </w:rPr>
        <mc:AlternateContent>
          <mc:Choice Requires="wps">
            <w:drawing>
              <wp:anchor distT="0" distB="0" distL="114300" distR="114300" simplePos="0" relativeHeight="251700224" behindDoc="0" locked="0" layoutInCell="1" allowOverlap="1" wp14:anchorId="18DC2987" wp14:editId="4ECB729F">
                <wp:simplePos x="0" y="0"/>
                <wp:positionH relativeFrom="column">
                  <wp:posOffset>72390</wp:posOffset>
                </wp:positionH>
                <wp:positionV relativeFrom="paragraph">
                  <wp:posOffset>4887595</wp:posOffset>
                </wp:positionV>
                <wp:extent cx="5984240" cy="635"/>
                <wp:effectExtent l="0" t="0" r="0" b="0"/>
                <wp:wrapTopAndBottom/>
                <wp:docPr id="1904944438" name="Text Box 1"/>
                <wp:cNvGraphicFramePr/>
                <a:graphic xmlns:a="http://schemas.openxmlformats.org/drawingml/2006/main">
                  <a:graphicData uri="http://schemas.microsoft.com/office/word/2010/wordprocessingShape">
                    <wps:wsp>
                      <wps:cNvSpPr txBox="1"/>
                      <wps:spPr>
                        <a:xfrm>
                          <a:off x="0" y="0"/>
                          <a:ext cx="5984240" cy="635"/>
                        </a:xfrm>
                        <a:prstGeom prst="rect">
                          <a:avLst/>
                        </a:prstGeom>
                        <a:solidFill>
                          <a:prstClr val="white"/>
                        </a:solidFill>
                        <a:ln>
                          <a:noFill/>
                        </a:ln>
                      </wps:spPr>
                      <wps:txbx>
                        <w:txbxContent>
                          <w:p w14:paraId="58F16F1D" w14:textId="777A8B91" w:rsidR="002F4927" w:rsidRPr="001A5B99" w:rsidRDefault="002F4927" w:rsidP="002F4927">
                            <w:pPr>
                              <w:pStyle w:val="Caption"/>
                              <w:jc w:val="center"/>
                              <w:rPr>
                                <w:rFonts w:ascii="Times New Roman" w:eastAsia="Times New Roman" w:hAnsi="Times New Roman" w:cs="Times New Roman"/>
                                <w:noProof/>
                                <w:kern w:val="0"/>
                                <w:sz w:val="20"/>
                                <w:szCs w:val="28"/>
                                <w14:ligatures w14:val="none"/>
                              </w:rPr>
                            </w:pPr>
                            <w:bookmarkStart w:id="1100" w:name="_Toc202281363"/>
                            <w:bookmarkStart w:id="1101" w:name="_Toc202282894"/>
                            <w:r>
                              <w:t xml:space="preserve">Gambar </w:t>
                            </w:r>
                            <w:r>
                              <w:fldChar w:fldCharType="begin"/>
                            </w:r>
                            <w:r>
                              <w:instrText xml:space="preserve"> SEQ Gambar \* ARABIC </w:instrText>
                            </w:r>
                            <w:r>
                              <w:fldChar w:fldCharType="separate"/>
                            </w:r>
                            <w:r w:rsidR="00461B03">
                              <w:rPr>
                                <w:noProof/>
                              </w:rPr>
                              <w:t>14</w:t>
                            </w:r>
                            <w:r>
                              <w:fldChar w:fldCharType="end"/>
                            </w:r>
                            <w:r>
                              <w:t xml:space="preserve"> </w:t>
                            </w:r>
                            <w:r w:rsidRPr="005D0832">
                              <w:t>A.</w:t>
                            </w:r>
                            <w:r w:rsidRPr="005D0832">
                              <w:tab/>
                              <w:t>Dashboard User atau pasien</w:t>
                            </w:r>
                            <w:bookmarkEnd w:id="1100"/>
                            <w:bookmarkEnd w:id="1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C2987" id="_x0000_s1035" type="#_x0000_t202" style="position:absolute;margin-left:5.7pt;margin-top:384.85pt;width:471.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HuGgIAAD8EAAAOAAAAZHJzL2Uyb0RvYy54bWysU8Fu2zAMvQ/YPwi6L06ytm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" stroked="f">
                <v:textbox style="mso-fit-shape-to-text:t" inset="0,0,0,0">
                  <w:txbxContent>
                    <w:p w14:paraId="58F16F1D" w14:textId="777A8B91" w:rsidR="002F4927" w:rsidRPr="001A5B99" w:rsidRDefault="002F4927" w:rsidP="002F4927">
                      <w:pPr>
                        <w:pStyle w:val="Caption"/>
                        <w:jc w:val="center"/>
                        <w:rPr>
                          <w:rFonts w:ascii="Times New Roman" w:eastAsia="Times New Roman" w:hAnsi="Times New Roman" w:cs="Times New Roman"/>
                          <w:noProof/>
                          <w:kern w:val="0"/>
                          <w:sz w:val="20"/>
                          <w:szCs w:val="28"/>
                          <w14:ligatures w14:val="none"/>
                        </w:rPr>
                      </w:pPr>
                      <w:bookmarkStart w:id="1102" w:name="_Toc202281363"/>
                      <w:bookmarkStart w:id="1103" w:name="_Toc202282894"/>
                      <w:r>
                        <w:t xml:space="preserve">Gambar </w:t>
                      </w:r>
                      <w:r>
                        <w:fldChar w:fldCharType="begin"/>
                      </w:r>
                      <w:r>
                        <w:instrText xml:space="preserve"> SEQ Gambar \* ARABIC </w:instrText>
                      </w:r>
                      <w:r>
                        <w:fldChar w:fldCharType="separate"/>
                      </w:r>
                      <w:r w:rsidR="00461B03">
                        <w:rPr>
                          <w:noProof/>
                        </w:rPr>
                        <w:t>14</w:t>
                      </w:r>
                      <w:r>
                        <w:fldChar w:fldCharType="end"/>
                      </w:r>
                      <w:r>
                        <w:t xml:space="preserve"> </w:t>
                      </w:r>
                      <w:r w:rsidRPr="005D0832">
                        <w:t>A.</w:t>
                      </w:r>
                      <w:r w:rsidRPr="005D0832">
                        <w:tab/>
                        <w:t>Dashboard User atau pasien</w:t>
                      </w:r>
                      <w:bookmarkEnd w:id="1102"/>
                      <w:bookmarkEnd w:id="1103"/>
                    </w:p>
                  </w:txbxContent>
                </v:textbox>
                <w10:wrap type="topAndBottom"/>
              </v:shape>
            </w:pict>
          </mc:Fallback>
        </mc:AlternateContent>
      </w:r>
      <w:r w:rsidRPr="0081315E">
        <w:rPr>
          <w:noProof/>
        </w:rPr>
        <mc:AlternateContent>
          <mc:Choice Requires="wps">
            <w:drawing>
              <wp:anchor distT="0" distB="0" distL="114300" distR="114300" simplePos="0" relativeHeight="251702272" behindDoc="0" locked="0" layoutInCell="1" allowOverlap="1" wp14:anchorId="6E02E88D" wp14:editId="2AFDB28E">
                <wp:simplePos x="0" y="0"/>
                <wp:positionH relativeFrom="column">
                  <wp:posOffset>72390</wp:posOffset>
                </wp:positionH>
                <wp:positionV relativeFrom="paragraph">
                  <wp:posOffset>4887595</wp:posOffset>
                </wp:positionV>
                <wp:extent cx="5984240" cy="635"/>
                <wp:effectExtent l="0" t="0" r="0" b="0"/>
                <wp:wrapTopAndBottom/>
                <wp:docPr id="308972887" name="Text Box 1"/>
                <wp:cNvGraphicFramePr/>
                <a:graphic xmlns:a="http://schemas.openxmlformats.org/drawingml/2006/main">
                  <a:graphicData uri="http://schemas.microsoft.com/office/word/2010/wordprocessingShape">
                    <wps:wsp>
                      <wps:cNvSpPr txBox="1"/>
                      <wps:spPr>
                        <a:xfrm>
                          <a:off x="0" y="0"/>
                          <a:ext cx="5984240" cy="635"/>
                        </a:xfrm>
                        <a:prstGeom prst="rect">
                          <a:avLst/>
                        </a:prstGeom>
                        <a:solidFill>
                          <a:prstClr val="white"/>
                        </a:solidFill>
                        <a:ln>
                          <a:noFill/>
                        </a:ln>
                      </wps:spPr>
                      <wps:txbx>
                        <w:txbxContent>
                          <w:p w14:paraId="2EE21F90" w14:textId="65D72902" w:rsidR="002F4927" w:rsidRPr="0062083C" w:rsidRDefault="002F4927" w:rsidP="002F4927">
                            <w:pPr>
                              <w:pStyle w:val="Caption"/>
                              <w:jc w:val="center"/>
                              <w:rPr>
                                <w:rFonts w:ascii="Times New Roman" w:eastAsia="Times New Roman" w:hAnsi="Times New Roman" w:cs="Times New Roman"/>
                                <w:noProof/>
                                <w:kern w:val="0"/>
                                <w:sz w:val="28"/>
                                <w:szCs w:val="28"/>
                                <w14:ligatures w14:val="none"/>
                              </w:rPr>
                            </w:pPr>
                            <w:r>
                              <w:t xml:space="preserve">Gambar </w:t>
                            </w:r>
                            <w:r w:rsidR="00EA5BE8">
                              <w:t>4.3</w:t>
                            </w:r>
                            <w:r>
                              <w:t xml:space="preserve"> </w:t>
                            </w:r>
                            <w:r w:rsidRPr="00AE67FF">
                              <w:t>Dashboard User atau pasien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2E88D" id="_x0000_s1036" type="#_x0000_t202" style="position:absolute;margin-left:5.7pt;margin-top:384.85pt;width:471.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PklGQIAAEAEAAAOAAAAZHJzL2Uyb0RvYy54bWysU8Fu2zAMvQ/YPwi6L06ytui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60+3V/IpCkmI3H68j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" stroked="f">
                <v:textbox style="mso-fit-shape-to-text:t" inset="0,0,0,0">
                  <w:txbxContent>
                    <w:p w14:paraId="2EE21F90" w14:textId="65D72902" w:rsidR="002F4927" w:rsidRPr="0062083C" w:rsidRDefault="002F4927" w:rsidP="002F4927">
                      <w:pPr>
                        <w:pStyle w:val="Caption"/>
                        <w:jc w:val="center"/>
                        <w:rPr>
                          <w:rFonts w:ascii="Times New Roman" w:eastAsia="Times New Roman" w:hAnsi="Times New Roman" w:cs="Times New Roman"/>
                          <w:noProof/>
                          <w:kern w:val="0"/>
                          <w:sz w:val="28"/>
                          <w:szCs w:val="28"/>
                          <w14:ligatures w14:val="none"/>
                        </w:rPr>
                      </w:pPr>
                      <w:r>
                        <w:t xml:space="preserve">Gambar </w:t>
                      </w:r>
                      <w:r w:rsidR="00EA5BE8">
                        <w:t>4.3</w:t>
                      </w:r>
                      <w:r>
                        <w:t xml:space="preserve"> </w:t>
                      </w:r>
                      <w:r w:rsidRPr="00AE67FF">
                        <w:t>Dashboard User atau pasien</w:t>
                      </w:r>
                    </w:p>
                  </w:txbxContent>
                </v:textbox>
                <w10:wrap type="topAndBottom"/>
              </v:shape>
            </w:pict>
          </mc:Fallback>
        </mc:AlternateContent>
      </w:r>
      <w:r w:rsidR="00BB6CC6" w:rsidRPr="0081315E">
        <w:rPr>
          <w:noProof/>
          <w:sz w:val="20"/>
        </w:rPr>
        <w:drawing>
          <wp:anchor distT="0" distB="0" distL="0" distR="0" simplePos="0" relativeHeight="251677696" behindDoc="1" locked="0" layoutInCell="1" allowOverlap="1" wp14:anchorId="7529A335" wp14:editId="59670C82">
            <wp:simplePos x="0" y="0"/>
            <wp:positionH relativeFrom="page">
              <wp:posOffset>972331</wp:posOffset>
            </wp:positionH>
            <wp:positionV relativeFrom="paragraph">
              <wp:posOffset>217326</wp:posOffset>
            </wp:positionV>
            <wp:extent cx="5984640" cy="4613338"/>
            <wp:effectExtent l="0" t="0" r="0" b="0"/>
            <wp:wrapTopAndBottom/>
            <wp:docPr id="308" name="Image 308" descr="PlantUML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8" name="Image 308" descr="PlantUML diagram"/>
                    <pic:cNvPicPr/>
                  </pic:nvPicPr>
                  <pic:blipFill>
                    <a:blip r:embed="rId40" cstate="print"/>
                    <a:stretch>
                      <a:fillRect/>
                    </a:stretch>
                  </pic:blipFill>
                  <pic:spPr>
                    <a:xfrm>
                      <a:off x="0" y="0"/>
                      <a:ext cx="5984640" cy="4613338"/>
                    </a:xfrm>
                    <a:prstGeom prst="rect">
                      <a:avLst/>
                    </a:prstGeom>
                  </pic:spPr>
                </pic:pic>
              </a:graphicData>
            </a:graphic>
          </wp:anchor>
        </w:drawing>
      </w:r>
    </w:p>
    <w:p w14:paraId="575B8D34" w14:textId="77777777" w:rsidR="00BB6CC6" w:rsidRPr="008F6775" w:rsidRDefault="00BB6CC6" w:rsidP="00346688">
      <w:pPr>
        <w:pStyle w:val="BodyText"/>
        <w:spacing w:before="51" w:line="360" w:lineRule="auto"/>
        <w:rPr>
          <w:sz w:val="24"/>
        </w:rPr>
      </w:pPr>
    </w:p>
    <w:p w14:paraId="6E44F33B" w14:textId="6FD4EAD6" w:rsidR="00BB6CC6" w:rsidRPr="008F6775" w:rsidRDefault="000465AF" w:rsidP="00346688">
      <w:pPr>
        <w:pStyle w:val="Heading4"/>
      </w:pPr>
      <w:r w:rsidRPr="008F6775">
        <w:t xml:space="preserve">C. </w:t>
      </w:r>
      <w:r w:rsidR="00BB6CC6" w:rsidRPr="008F6775">
        <w:t>Dashboard</w:t>
      </w:r>
      <w:r w:rsidR="00BB6CC6" w:rsidRPr="008F6775">
        <w:rPr>
          <w:spacing w:val="2"/>
        </w:rPr>
        <w:t xml:space="preserve"> </w:t>
      </w:r>
      <w:r w:rsidR="00BB6CC6" w:rsidRPr="008F6775">
        <w:rPr>
          <w:spacing w:val="-4"/>
        </w:rPr>
        <w:t>Admin</w:t>
      </w:r>
    </w:p>
    <w:p w14:paraId="66341B7D" w14:textId="05FAF2F2" w:rsidR="00BB6CC6" w:rsidRPr="008F6775" w:rsidRDefault="00DE0EFF">
      <w:pPr>
        <w:pStyle w:val="Caption"/>
        <w:jc w:val="center"/>
        <w:rPr>
          <w:rPrChange w:id="1104" w:author="Lingga Safitri" w:date="2025-07-01T17:21:00Z" w16du:dateUtc="2025-07-01T10:21:00Z">
            <w:rPr>
              <w:sz w:val="15"/>
            </w:rPr>
          </w:rPrChange>
        </w:rPr>
        <w:pPrChange w:id="1105" w:author="Lingga Safitri" w:date="2025-07-01T17:05:00Z" w16du:dateUtc="2025-07-01T10:05:00Z">
          <w:pPr>
            <w:pStyle w:val="BodyText"/>
            <w:spacing w:before="8" w:line="360" w:lineRule="auto"/>
          </w:pPr>
        </w:pPrChange>
      </w:pPr>
      <w:bookmarkStart w:id="1106" w:name="_Toc202282802"/>
      <w:ins w:id="1107" w:author="Lingga Safitri" w:date="2025-07-01T17:05:00Z" w16du:dateUtc="2025-07-01T10:05:00Z">
        <w:r w:rsidRPr="008F6775">
          <w:rPr>
            <w:color w:val="auto"/>
            <w:rPrChange w:id="1108" w:author="Lingga Safitri" w:date="2025-07-01T17:21:00Z" w16du:dateUtc="2025-07-01T10:21:00Z">
              <w:rPr>
                <w:i/>
                <w:iCs/>
              </w:rPr>
            </w:rPrChange>
          </w:rPr>
          <w:t xml:space="preserve">Tabel 4 </w:t>
        </w:r>
        <w:r w:rsidRPr="008F6775">
          <w:rPr>
            <w:color w:val="auto"/>
            <w:rPrChange w:id="1109" w:author="Lingga Safitri" w:date="2025-07-01T17:21:00Z" w16du:dateUtc="2025-07-01T10:21:00Z">
              <w:rPr>
                <w:i/>
                <w:iCs/>
              </w:rPr>
            </w:rPrChange>
          </w:rPr>
          <w:fldChar w:fldCharType="begin"/>
        </w:r>
        <w:r w:rsidRPr="008F6775">
          <w:rPr>
            <w:color w:val="auto"/>
            <w:rPrChange w:id="1110" w:author="Lingga Safitri" w:date="2025-07-01T17:21:00Z" w16du:dateUtc="2025-07-01T10:21:00Z">
              <w:rPr>
                <w:i/>
                <w:iCs/>
              </w:rPr>
            </w:rPrChange>
          </w:rPr>
          <w:instrText xml:space="preserve"> SEQ Tabel_4 \* ARABIC </w:instrText>
        </w:r>
        <w:r w:rsidRPr="008F6775">
          <w:rPr>
            <w:color w:val="auto"/>
            <w:rPrChange w:id="1111" w:author="Lingga Safitri" w:date="2025-07-01T17:21:00Z" w16du:dateUtc="2025-07-01T10:21:00Z">
              <w:rPr>
                <w:i/>
                <w:iCs/>
              </w:rPr>
            </w:rPrChange>
          </w:rPr>
          <w:fldChar w:fldCharType="separate"/>
        </w:r>
      </w:ins>
      <w:r w:rsidR="00461B03">
        <w:rPr>
          <w:noProof/>
          <w:color w:val="auto"/>
        </w:rPr>
        <w:t>6</w:t>
      </w:r>
      <w:ins w:id="1112" w:author="Lingga Safitri" w:date="2025-07-01T17:05:00Z" w16du:dateUtc="2025-07-01T10:05:00Z">
        <w:r w:rsidRPr="008F6775">
          <w:rPr>
            <w:color w:val="auto"/>
            <w:rPrChange w:id="1113" w:author="Lingga Safitri" w:date="2025-07-01T17:21:00Z" w16du:dateUtc="2025-07-01T10:21:00Z">
              <w:rPr>
                <w:i/>
                <w:iCs/>
              </w:rPr>
            </w:rPrChange>
          </w:rPr>
          <w:fldChar w:fldCharType="end"/>
        </w:r>
        <w:r w:rsidRPr="008F6775">
          <w:rPr>
            <w:color w:val="auto"/>
            <w:rPrChange w:id="1114" w:author="Lingga Safitri" w:date="2025-07-01T17:21:00Z" w16du:dateUtc="2025-07-01T10:21:00Z">
              <w:rPr>
                <w:i/>
                <w:iCs/>
              </w:rPr>
            </w:rPrChange>
          </w:rPr>
          <w:t xml:space="preserve"> Dashboard Admin</w:t>
        </w:r>
      </w:ins>
      <w:bookmarkEnd w:id="1106"/>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0"/>
        <w:gridCol w:w="7609"/>
        <w:gridCol w:w="1607"/>
      </w:tblGrid>
      <w:tr w:rsidR="00BB6CC6" w:rsidRPr="008F6775" w14:paraId="1DBFFA36" w14:textId="77777777" w:rsidTr="00C15697">
        <w:trPr>
          <w:trHeight w:val="537"/>
        </w:trPr>
        <w:tc>
          <w:tcPr>
            <w:tcW w:w="530" w:type="dxa"/>
          </w:tcPr>
          <w:p w14:paraId="780F6A64" w14:textId="77777777" w:rsidR="00BB6CC6" w:rsidRPr="008F6775" w:rsidRDefault="00BB6CC6" w:rsidP="00346688">
            <w:pPr>
              <w:pStyle w:val="TableParagraph"/>
              <w:spacing w:line="360" w:lineRule="auto"/>
              <w:ind w:left="9"/>
              <w:jc w:val="center"/>
              <w:rPr>
                <w:rFonts w:ascii="Times New Roman" w:hAnsi="Times New Roman" w:cs="Times New Roman"/>
                <w:b/>
              </w:rPr>
            </w:pPr>
            <w:r w:rsidRPr="008F6775">
              <w:rPr>
                <w:rFonts w:ascii="Times New Roman" w:hAnsi="Times New Roman" w:cs="Times New Roman"/>
                <w:b/>
                <w:spacing w:val="-5"/>
              </w:rPr>
              <w:t>No</w:t>
            </w:r>
          </w:p>
          <w:p w14:paraId="02717252" w14:textId="77777777" w:rsidR="00BB6CC6" w:rsidRPr="008F6775" w:rsidRDefault="00BB6CC6" w:rsidP="00346688">
            <w:pPr>
              <w:pStyle w:val="TableParagraph"/>
              <w:spacing w:line="360" w:lineRule="auto"/>
              <w:ind w:left="8"/>
              <w:jc w:val="center"/>
              <w:rPr>
                <w:rFonts w:ascii="Times New Roman" w:hAnsi="Times New Roman" w:cs="Times New Roman"/>
                <w:b/>
              </w:rPr>
            </w:pPr>
            <w:r w:rsidRPr="008F6775">
              <w:rPr>
                <w:rFonts w:ascii="Times New Roman" w:hAnsi="Times New Roman" w:cs="Times New Roman"/>
                <w:b/>
                <w:spacing w:val="-10"/>
              </w:rPr>
              <w:t>.</w:t>
            </w:r>
          </w:p>
        </w:tc>
        <w:tc>
          <w:tcPr>
            <w:tcW w:w="7609" w:type="dxa"/>
          </w:tcPr>
          <w:p w14:paraId="553B6E28" w14:textId="77777777" w:rsidR="00BB6CC6" w:rsidRPr="008F6775" w:rsidRDefault="00BB6CC6" w:rsidP="00346688">
            <w:pPr>
              <w:pStyle w:val="TableParagraph"/>
              <w:spacing w:before="133" w:line="360" w:lineRule="auto"/>
              <w:ind w:left="5"/>
              <w:jc w:val="center"/>
              <w:rPr>
                <w:rFonts w:ascii="Times New Roman" w:hAnsi="Times New Roman" w:cs="Times New Roman"/>
                <w:b/>
              </w:rPr>
            </w:pPr>
            <w:r w:rsidRPr="008F6775">
              <w:rPr>
                <w:rFonts w:ascii="Times New Roman" w:hAnsi="Times New Roman" w:cs="Times New Roman"/>
                <w:b/>
              </w:rPr>
              <w:t>Baris</w:t>
            </w:r>
            <w:r w:rsidRPr="008F6775">
              <w:rPr>
                <w:rFonts w:ascii="Times New Roman" w:hAnsi="Times New Roman" w:cs="Times New Roman"/>
                <w:b/>
                <w:spacing w:val="-3"/>
              </w:rPr>
              <w:t xml:space="preserve"> </w:t>
            </w:r>
            <w:r w:rsidRPr="008F6775">
              <w:rPr>
                <w:rFonts w:ascii="Times New Roman" w:hAnsi="Times New Roman" w:cs="Times New Roman"/>
                <w:b/>
              </w:rPr>
              <w:t>Kode</w:t>
            </w:r>
            <w:r w:rsidRPr="008F6775">
              <w:rPr>
                <w:rFonts w:ascii="Times New Roman" w:hAnsi="Times New Roman" w:cs="Times New Roman"/>
                <w:b/>
                <w:spacing w:val="-3"/>
              </w:rPr>
              <w:t xml:space="preserve"> </w:t>
            </w:r>
            <w:r w:rsidRPr="008F6775">
              <w:rPr>
                <w:rFonts w:ascii="Times New Roman" w:hAnsi="Times New Roman" w:cs="Times New Roman"/>
                <w:b/>
              </w:rPr>
              <w:t>/</w:t>
            </w:r>
            <w:r w:rsidRPr="008F6775">
              <w:rPr>
                <w:rFonts w:ascii="Times New Roman" w:hAnsi="Times New Roman" w:cs="Times New Roman"/>
                <w:b/>
                <w:spacing w:val="-1"/>
              </w:rPr>
              <w:t xml:space="preserve"> </w:t>
            </w:r>
            <w:r w:rsidRPr="008F6775">
              <w:rPr>
                <w:rFonts w:ascii="Times New Roman" w:hAnsi="Times New Roman" w:cs="Times New Roman"/>
                <w:b/>
                <w:spacing w:val="-2"/>
              </w:rPr>
              <w:t>Fungsi</w:t>
            </w:r>
          </w:p>
        </w:tc>
        <w:tc>
          <w:tcPr>
            <w:tcW w:w="1607" w:type="dxa"/>
          </w:tcPr>
          <w:p w14:paraId="63FDE17A" w14:textId="77777777" w:rsidR="00BB6CC6" w:rsidRPr="008F6775" w:rsidRDefault="00BB6CC6" w:rsidP="00346688">
            <w:pPr>
              <w:pStyle w:val="TableParagraph"/>
              <w:spacing w:before="133" w:line="360" w:lineRule="auto"/>
              <w:ind w:left="387"/>
              <w:rPr>
                <w:rFonts w:ascii="Times New Roman" w:hAnsi="Times New Roman" w:cs="Times New Roman"/>
                <w:b/>
              </w:rPr>
            </w:pPr>
            <w:r w:rsidRPr="008F6775">
              <w:rPr>
                <w:rFonts w:ascii="Times New Roman" w:hAnsi="Times New Roman" w:cs="Times New Roman"/>
                <w:b/>
                <w:spacing w:val="-2"/>
              </w:rPr>
              <w:t>Deskripsi</w:t>
            </w:r>
          </w:p>
        </w:tc>
      </w:tr>
      <w:tr w:rsidR="00BB6CC6" w:rsidRPr="008F6775" w14:paraId="25711B03" w14:textId="77777777" w:rsidTr="00C15697">
        <w:trPr>
          <w:trHeight w:val="805"/>
        </w:trPr>
        <w:tc>
          <w:tcPr>
            <w:tcW w:w="530" w:type="dxa"/>
          </w:tcPr>
          <w:p w14:paraId="68EEAAE1" w14:textId="77777777" w:rsidR="00BB6CC6" w:rsidRPr="008F6775" w:rsidRDefault="00BB6CC6" w:rsidP="00346688">
            <w:pPr>
              <w:pStyle w:val="TableParagraph"/>
              <w:spacing w:before="14" w:line="360" w:lineRule="auto"/>
              <w:ind w:left="0"/>
              <w:rPr>
                <w:rFonts w:ascii="Times New Roman" w:hAnsi="Times New Roman" w:cs="Times New Roman"/>
              </w:rPr>
            </w:pPr>
          </w:p>
          <w:p w14:paraId="271E5B99" w14:textId="77777777" w:rsidR="00BB6CC6" w:rsidRPr="008F6775" w:rsidRDefault="00BB6CC6" w:rsidP="00346688">
            <w:pPr>
              <w:pStyle w:val="TableParagraph"/>
              <w:spacing w:before="1" w:line="360" w:lineRule="auto"/>
              <w:ind w:left="0" w:right="96"/>
              <w:jc w:val="right"/>
              <w:rPr>
                <w:rFonts w:ascii="Times New Roman" w:hAnsi="Times New Roman" w:cs="Times New Roman"/>
              </w:rPr>
            </w:pPr>
            <w:r w:rsidRPr="008F6775">
              <w:rPr>
                <w:rFonts w:ascii="Times New Roman" w:hAnsi="Times New Roman" w:cs="Times New Roman"/>
                <w:spacing w:val="-10"/>
              </w:rPr>
              <w:t>1</w:t>
            </w:r>
          </w:p>
        </w:tc>
        <w:tc>
          <w:tcPr>
            <w:tcW w:w="7609" w:type="dxa"/>
          </w:tcPr>
          <w:p w14:paraId="52ACB899" w14:textId="77777777" w:rsidR="00BB6CC6" w:rsidRPr="008F6775" w:rsidRDefault="00BB6CC6" w:rsidP="00346688">
            <w:pPr>
              <w:pStyle w:val="TableParagraph"/>
              <w:spacing w:before="172" w:line="360" w:lineRule="auto"/>
              <w:ind w:left="105" w:right="122"/>
              <w:rPr>
                <w:rFonts w:ascii="Times New Roman" w:hAnsi="Times New Roman" w:cs="Times New Roman"/>
                <w:sz w:val="20"/>
              </w:rPr>
            </w:pPr>
            <w:r w:rsidRPr="008F6775">
              <w:rPr>
                <w:rFonts w:ascii="Times New Roman" w:hAnsi="Times New Roman" w:cs="Times New Roman"/>
                <w:sz w:val="20"/>
              </w:rPr>
              <w:t>app.get('/csrf-token',</w:t>
            </w:r>
            <w:r w:rsidRPr="008F6775">
              <w:rPr>
                <w:rFonts w:ascii="Times New Roman" w:hAnsi="Times New Roman" w:cs="Times New Roman"/>
                <w:spacing w:val="-7"/>
                <w:sz w:val="20"/>
              </w:rPr>
              <w:t xml:space="preserve"> </w:t>
            </w:r>
            <w:r w:rsidRPr="008F6775">
              <w:rPr>
                <w:rFonts w:ascii="Times New Roman" w:hAnsi="Times New Roman" w:cs="Times New Roman"/>
                <w:sz w:val="20"/>
              </w:rPr>
              <w:t>(req,</w:t>
            </w:r>
            <w:r w:rsidRPr="008F6775">
              <w:rPr>
                <w:rFonts w:ascii="Times New Roman" w:hAnsi="Times New Roman" w:cs="Times New Roman"/>
                <w:spacing w:val="-7"/>
                <w:sz w:val="20"/>
              </w:rPr>
              <w:t xml:space="preserve"> </w:t>
            </w:r>
            <w:r w:rsidRPr="008F6775">
              <w:rPr>
                <w:rFonts w:ascii="Times New Roman" w:hAnsi="Times New Roman" w:cs="Times New Roman"/>
                <w:sz w:val="20"/>
              </w:rPr>
              <w:t>res)</w:t>
            </w:r>
            <w:r w:rsidRPr="008F6775">
              <w:rPr>
                <w:rFonts w:ascii="Times New Roman" w:hAnsi="Times New Roman" w:cs="Times New Roman"/>
                <w:spacing w:val="-6"/>
                <w:sz w:val="20"/>
              </w:rPr>
              <w:t xml:space="preserve"> </w:t>
            </w:r>
            <w:r w:rsidRPr="008F6775">
              <w:rPr>
                <w:rFonts w:ascii="Times New Roman" w:hAnsi="Times New Roman" w:cs="Times New Roman"/>
                <w:sz w:val="20"/>
              </w:rPr>
              <w:t>=&gt;</w:t>
            </w:r>
            <w:r w:rsidRPr="008F6775">
              <w:rPr>
                <w:rFonts w:ascii="Times New Roman" w:hAnsi="Times New Roman" w:cs="Times New Roman"/>
                <w:spacing w:val="-6"/>
                <w:sz w:val="20"/>
              </w:rPr>
              <w:t xml:space="preserve"> </w:t>
            </w:r>
            <w:r w:rsidRPr="008F6775">
              <w:rPr>
                <w:rFonts w:ascii="Times New Roman" w:hAnsi="Times New Roman" w:cs="Times New Roman"/>
                <w:sz w:val="20"/>
              </w:rPr>
              <w:t>{&lt;br&gt;</w:t>
            </w:r>
            <w:r w:rsidRPr="008F6775">
              <w:rPr>
                <w:rFonts w:ascii="Times New Roman" w:hAnsi="Times New Roman" w:cs="Times New Roman"/>
                <w:spacing w:val="-5"/>
                <w:sz w:val="20"/>
              </w:rPr>
              <w:t xml:space="preserve"> </w:t>
            </w:r>
            <w:r w:rsidRPr="008F6775">
              <w:rPr>
                <w:rFonts w:ascii="Times New Roman" w:hAnsi="Times New Roman" w:cs="Times New Roman"/>
                <w:sz w:val="20"/>
              </w:rPr>
              <w:t>//</w:t>
            </w:r>
            <w:r w:rsidRPr="008F6775">
              <w:rPr>
                <w:rFonts w:ascii="Times New Roman" w:hAnsi="Times New Roman" w:cs="Times New Roman"/>
                <w:spacing w:val="-7"/>
                <w:sz w:val="20"/>
              </w:rPr>
              <w:t xml:space="preserve"> </w:t>
            </w:r>
            <w:r w:rsidRPr="008F6775">
              <w:rPr>
                <w:rFonts w:ascii="Times New Roman" w:hAnsi="Times New Roman" w:cs="Times New Roman"/>
                <w:sz w:val="20"/>
              </w:rPr>
              <w:t>Mengembalikan</w:t>
            </w:r>
            <w:r w:rsidRPr="008F6775">
              <w:rPr>
                <w:rFonts w:ascii="Times New Roman" w:hAnsi="Times New Roman" w:cs="Times New Roman"/>
                <w:spacing w:val="-7"/>
                <w:sz w:val="20"/>
              </w:rPr>
              <w:t xml:space="preserve"> </w:t>
            </w:r>
            <w:r w:rsidRPr="008F6775">
              <w:rPr>
                <w:rFonts w:ascii="Times New Roman" w:hAnsi="Times New Roman" w:cs="Times New Roman"/>
                <w:sz w:val="20"/>
              </w:rPr>
              <w:t>token</w:t>
            </w:r>
            <w:r w:rsidRPr="008F6775">
              <w:rPr>
                <w:rFonts w:ascii="Times New Roman" w:hAnsi="Times New Roman" w:cs="Times New Roman"/>
                <w:spacing w:val="-5"/>
                <w:sz w:val="20"/>
              </w:rPr>
              <w:t xml:space="preserve"> </w:t>
            </w:r>
            <w:r w:rsidRPr="008F6775">
              <w:rPr>
                <w:rFonts w:ascii="Times New Roman" w:hAnsi="Times New Roman" w:cs="Times New Roman"/>
                <w:sz w:val="20"/>
              </w:rPr>
              <w:t>CSRF&lt;br&gt; res.json({ csrfToken: req.csrfToken() });&lt;br&gt;});</w:t>
            </w:r>
          </w:p>
        </w:tc>
        <w:tc>
          <w:tcPr>
            <w:tcW w:w="1607" w:type="dxa"/>
          </w:tcPr>
          <w:p w14:paraId="4732B261"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spacing w:val="-4"/>
              </w:rPr>
              <w:t xml:space="preserve">Route </w:t>
            </w:r>
            <w:r w:rsidRPr="008F6775">
              <w:rPr>
                <w:rFonts w:ascii="Times New Roman" w:hAnsi="Times New Roman" w:cs="Times New Roman"/>
                <w:spacing w:val="-2"/>
              </w:rPr>
              <w:t>mengembalika</w:t>
            </w:r>
          </w:p>
          <w:p w14:paraId="7EF2032F"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rPr>
              <w:t>n</w:t>
            </w:r>
            <w:r w:rsidRPr="008F6775">
              <w:rPr>
                <w:rFonts w:ascii="Times New Roman" w:hAnsi="Times New Roman" w:cs="Times New Roman"/>
                <w:spacing w:val="-5"/>
              </w:rPr>
              <w:t xml:space="preserve"> </w:t>
            </w:r>
            <w:r w:rsidRPr="008F6775">
              <w:rPr>
                <w:rFonts w:ascii="Times New Roman" w:hAnsi="Times New Roman" w:cs="Times New Roman"/>
              </w:rPr>
              <w:t>CSRF</w:t>
            </w:r>
            <w:r w:rsidRPr="008F6775">
              <w:rPr>
                <w:rFonts w:ascii="Times New Roman" w:hAnsi="Times New Roman" w:cs="Times New Roman"/>
                <w:spacing w:val="-1"/>
              </w:rPr>
              <w:t xml:space="preserve"> </w:t>
            </w:r>
            <w:r w:rsidRPr="008F6775">
              <w:rPr>
                <w:rFonts w:ascii="Times New Roman" w:hAnsi="Times New Roman" w:cs="Times New Roman"/>
                <w:spacing w:val="-2"/>
              </w:rPr>
              <w:t>token</w:t>
            </w:r>
          </w:p>
        </w:tc>
      </w:tr>
      <w:tr w:rsidR="00BB6CC6" w:rsidRPr="008F6775" w14:paraId="6E12DFF0" w14:textId="77777777" w:rsidTr="00C15697">
        <w:trPr>
          <w:trHeight w:val="805"/>
        </w:trPr>
        <w:tc>
          <w:tcPr>
            <w:tcW w:w="530" w:type="dxa"/>
          </w:tcPr>
          <w:p w14:paraId="7F25FC28" w14:textId="77777777" w:rsidR="00BB6CC6" w:rsidRPr="008F6775" w:rsidRDefault="00BB6CC6" w:rsidP="00346688">
            <w:pPr>
              <w:pStyle w:val="TableParagraph"/>
              <w:spacing w:before="14" w:line="360" w:lineRule="auto"/>
              <w:ind w:left="0"/>
              <w:rPr>
                <w:rFonts w:ascii="Times New Roman" w:hAnsi="Times New Roman" w:cs="Times New Roman"/>
              </w:rPr>
            </w:pPr>
          </w:p>
          <w:p w14:paraId="6F4781F7" w14:textId="77777777" w:rsidR="00BB6CC6" w:rsidRPr="008F6775" w:rsidRDefault="00BB6CC6" w:rsidP="00346688">
            <w:pPr>
              <w:pStyle w:val="TableParagraph"/>
              <w:spacing w:before="1" w:line="360" w:lineRule="auto"/>
              <w:ind w:left="0" w:right="96"/>
              <w:jc w:val="right"/>
              <w:rPr>
                <w:rFonts w:ascii="Times New Roman" w:hAnsi="Times New Roman" w:cs="Times New Roman"/>
              </w:rPr>
            </w:pPr>
            <w:r w:rsidRPr="008F6775">
              <w:rPr>
                <w:rFonts w:ascii="Times New Roman" w:hAnsi="Times New Roman" w:cs="Times New Roman"/>
                <w:spacing w:val="-10"/>
              </w:rPr>
              <w:t>2</w:t>
            </w:r>
          </w:p>
        </w:tc>
        <w:tc>
          <w:tcPr>
            <w:tcW w:w="7609" w:type="dxa"/>
          </w:tcPr>
          <w:p w14:paraId="2551CF40" w14:textId="77777777" w:rsidR="00BB6CC6" w:rsidRPr="008F6775" w:rsidRDefault="00BB6CC6" w:rsidP="00346688">
            <w:pPr>
              <w:pStyle w:val="TableParagraph"/>
              <w:spacing w:before="57" w:line="360" w:lineRule="auto"/>
              <w:ind w:left="105" w:right="122"/>
              <w:rPr>
                <w:rFonts w:ascii="Times New Roman" w:hAnsi="Times New Roman" w:cs="Times New Roman"/>
                <w:sz w:val="20"/>
              </w:rPr>
            </w:pPr>
            <w:r w:rsidRPr="008F6775">
              <w:rPr>
                <w:rFonts w:ascii="Times New Roman" w:hAnsi="Times New Roman" w:cs="Times New Roman"/>
                <w:sz w:val="20"/>
              </w:rPr>
              <w:t>app.use((err,</w:t>
            </w:r>
            <w:r w:rsidRPr="008F6775">
              <w:rPr>
                <w:rFonts w:ascii="Times New Roman" w:hAnsi="Times New Roman" w:cs="Times New Roman"/>
                <w:spacing w:val="-5"/>
                <w:sz w:val="20"/>
              </w:rPr>
              <w:t xml:space="preserve"> </w:t>
            </w:r>
            <w:r w:rsidRPr="008F6775">
              <w:rPr>
                <w:rFonts w:ascii="Times New Roman" w:hAnsi="Times New Roman" w:cs="Times New Roman"/>
                <w:sz w:val="20"/>
              </w:rPr>
              <w:t>req,</w:t>
            </w:r>
            <w:r w:rsidRPr="008F6775">
              <w:rPr>
                <w:rFonts w:ascii="Times New Roman" w:hAnsi="Times New Roman" w:cs="Times New Roman"/>
                <w:spacing w:val="-5"/>
                <w:sz w:val="20"/>
              </w:rPr>
              <w:t xml:space="preserve"> </w:t>
            </w:r>
            <w:r w:rsidRPr="008F6775">
              <w:rPr>
                <w:rFonts w:ascii="Times New Roman" w:hAnsi="Times New Roman" w:cs="Times New Roman"/>
                <w:sz w:val="20"/>
              </w:rPr>
              <w:t>res,</w:t>
            </w:r>
            <w:r w:rsidRPr="008F6775">
              <w:rPr>
                <w:rFonts w:ascii="Times New Roman" w:hAnsi="Times New Roman" w:cs="Times New Roman"/>
                <w:spacing w:val="-5"/>
                <w:sz w:val="20"/>
              </w:rPr>
              <w:t xml:space="preserve"> </w:t>
            </w:r>
            <w:r w:rsidRPr="008F6775">
              <w:rPr>
                <w:rFonts w:ascii="Times New Roman" w:hAnsi="Times New Roman" w:cs="Times New Roman"/>
                <w:sz w:val="20"/>
              </w:rPr>
              <w:t>next)</w:t>
            </w:r>
            <w:r w:rsidRPr="008F6775">
              <w:rPr>
                <w:rFonts w:ascii="Times New Roman" w:hAnsi="Times New Roman" w:cs="Times New Roman"/>
                <w:spacing w:val="-4"/>
                <w:sz w:val="20"/>
              </w:rPr>
              <w:t xml:space="preserve"> </w:t>
            </w:r>
            <w:r w:rsidRPr="008F6775">
              <w:rPr>
                <w:rFonts w:ascii="Times New Roman" w:hAnsi="Times New Roman" w:cs="Times New Roman"/>
                <w:sz w:val="20"/>
              </w:rPr>
              <w:t>=&gt;</w:t>
            </w:r>
            <w:r w:rsidRPr="008F6775">
              <w:rPr>
                <w:rFonts w:ascii="Times New Roman" w:hAnsi="Times New Roman" w:cs="Times New Roman"/>
                <w:spacing w:val="-4"/>
                <w:sz w:val="20"/>
              </w:rPr>
              <w:t xml:space="preserve"> </w:t>
            </w:r>
            <w:r w:rsidRPr="008F6775">
              <w:rPr>
                <w:rFonts w:ascii="Times New Roman" w:hAnsi="Times New Roman" w:cs="Times New Roman"/>
                <w:sz w:val="20"/>
              </w:rPr>
              <w:t>{&lt;br&gt; if</w:t>
            </w:r>
            <w:r w:rsidRPr="008F6775">
              <w:rPr>
                <w:rFonts w:ascii="Times New Roman" w:hAnsi="Times New Roman" w:cs="Times New Roman"/>
                <w:spacing w:val="-5"/>
                <w:sz w:val="20"/>
              </w:rPr>
              <w:t xml:space="preserve"> </w:t>
            </w:r>
            <w:r w:rsidRPr="008F6775">
              <w:rPr>
                <w:rFonts w:ascii="Times New Roman" w:hAnsi="Times New Roman" w:cs="Times New Roman"/>
                <w:sz w:val="20"/>
              </w:rPr>
              <w:t>(err.code</w:t>
            </w:r>
            <w:r w:rsidRPr="008F6775">
              <w:rPr>
                <w:rFonts w:ascii="Times New Roman" w:hAnsi="Times New Roman" w:cs="Times New Roman"/>
                <w:spacing w:val="-5"/>
                <w:sz w:val="20"/>
              </w:rPr>
              <w:t xml:space="preserve"> </w:t>
            </w:r>
            <w:r w:rsidRPr="008F6775">
              <w:rPr>
                <w:rFonts w:ascii="Times New Roman" w:hAnsi="Times New Roman" w:cs="Times New Roman"/>
                <w:sz w:val="20"/>
              </w:rPr>
              <w:t>===</w:t>
            </w:r>
            <w:r w:rsidRPr="008F6775">
              <w:rPr>
                <w:rFonts w:ascii="Times New Roman" w:hAnsi="Times New Roman" w:cs="Times New Roman"/>
                <w:spacing w:val="-4"/>
                <w:sz w:val="20"/>
              </w:rPr>
              <w:t xml:space="preserve"> </w:t>
            </w:r>
            <w:r w:rsidRPr="008F6775">
              <w:rPr>
                <w:rFonts w:ascii="Times New Roman" w:hAnsi="Times New Roman" w:cs="Times New Roman"/>
                <w:sz w:val="20"/>
              </w:rPr>
              <w:t>'EBADCSRFTOKEN')</w:t>
            </w:r>
            <w:r w:rsidRPr="008F6775">
              <w:rPr>
                <w:rFonts w:ascii="Times New Roman" w:hAnsi="Times New Roman" w:cs="Times New Roman"/>
                <w:spacing w:val="-3"/>
                <w:sz w:val="20"/>
              </w:rPr>
              <w:t xml:space="preserve"> </w:t>
            </w:r>
            <w:r w:rsidRPr="008F6775">
              <w:rPr>
                <w:rFonts w:ascii="Times New Roman" w:hAnsi="Times New Roman" w:cs="Times New Roman"/>
                <w:sz w:val="20"/>
              </w:rPr>
              <w:t>{&lt;br&gt;</w:t>
            </w:r>
            <w:r w:rsidRPr="008F6775">
              <w:rPr>
                <w:rFonts w:ascii="Times New Roman" w:hAnsi="Times New Roman" w:cs="Times New Roman"/>
                <w:spacing w:val="-3"/>
                <w:sz w:val="20"/>
              </w:rPr>
              <w:t xml:space="preserve"> </w:t>
            </w:r>
            <w:r w:rsidRPr="008F6775">
              <w:rPr>
                <w:rFonts w:ascii="Times New Roman" w:hAnsi="Times New Roman" w:cs="Times New Roman"/>
                <w:sz w:val="20"/>
              </w:rPr>
              <w:t>// Token CSRF tidak valid&lt;br&gt; res.status(403).json({ error: 'Invalid CSRF token'</w:t>
            </w:r>
          </w:p>
          <w:p w14:paraId="4E88A117" w14:textId="77777777" w:rsidR="00BB6CC6" w:rsidRPr="008F6775" w:rsidRDefault="00BB6CC6" w:rsidP="00346688">
            <w:pPr>
              <w:pStyle w:val="TableParagraph"/>
              <w:spacing w:line="360" w:lineRule="auto"/>
              <w:ind w:left="105"/>
              <w:rPr>
                <w:rFonts w:ascii="Times New Roman" w:hAnsi="Times New Roman" w:cs="Times New Roman"/>
                <w:sz w:val="20"/>
              </w:rPr>
            </w:pPr>
            <w:r w:rsidRPr="008F6775">
              <w:rPr>
                <w:rFonts w:ascii="Times New Roman" w:hAnsi="Times New Roman" w:cs="Times New Roman"/>
                <w:sz w:val="20"/>
              </w:rPr>
              <w:t>});&lt;br&gt;</w:t>
            </w:r>
            <w:r w:rsidRPr="008F6775">
              <w:rPr>
                <w:rFonts w:ascii="Times New Roman" w:hAnsi="Times New Roman" w:cs="Times New Roman"/>
                <w:spacing w:val="-5"/>
                <w:sz w:val="20"/>
              </w:rPr>
              <w:t xml:space="preserve"> </w:t>
            </w:r>
            <w:r w:rsidRPr="008F6775">
              <w:rPr>
                <w:rFonts w:ascii="Times New Roman" w:hAnsi="Times New Roman" w:cs="Times New Roman"/>
                <w:sz w:val="20"/>
              </w:rPr>
              <w:t>}</w:t>
            </w:r>
            <w:r w:rsidRPr="008F6775">
              <w:rPr>
                <w:rFonts w:ascii="Times New Roman" w:hAnsi="Times New Roman" w:cs="Times New Roman"/>
                <w:spacing w:val="-7"/>
                <w:sz w:val="20"/>
              </w:rPr>
              <w:t xml:space="preserve"> </w:t>
            </w:r>
            <w:r w:rsidRPr="008F6775">
              <w:rPr>
                <w:rFonts w:ascii="Times New Roman" w:hAnsi="Times New Roman" w:cs="Times New Roman"/>
                <w:sz w:val="20"/>
              </w:rPr>
              <w:t>else</w:t>
            </w:r>
            <w:r w:rsidRPr="008F6775">
              <w:rPr>
                <w:rFonts w:ascii="Times New Roman" w:hAnsi="Times New Roman" w:cs="Times New Roman"/>
                <w:spacing w:val="-6"/>
                <w:sz w:val="20"/>
              </w:rPr>
              <w:t xml:space="preserve"> </w:t>
            </w:r>
            <w:r w:rsidRPr="008F6775">
              <w:rPr>
                <w:rFonts w:ascii="Times New Roman" w:hAnsi="Times New Roman" w:cs="Times New Roman"/>
                <w:sz w:val="20"/>
              </w:rPr>
              <w:t>{&lt;br&gt;</w:t>
            </w:r>
            <w:r w:rsidRPr="008F6775">
              <w:rPr>
                <w:rFonts w:ascii="Times New Roman" w:hAnsi="Times New Roman" w:cs="Times New Roman"/>
                <w:spacing w:val="-5"/>
                <w:sz w:val="20"/>
              </w:rPr>
              <w:t xml:space="preserve"> </w:t>
            </w:r>
            <w:r w:rsidRPr="008F6775">
              <w:rPr>
                <w:rFonts w:ascii="Times New Roman" w:hAnsi="Times New Roman" w:cs="Times New Roman"/>
                <w:sz w:val="20"/>
              </w:rPr>
              <w:t>next(err);&lt;br&gt;</w:t>
            </w:r>
            <w:r w:rsidRPr="008F6775">
              <w:rPr>
                <w:rFonts w:ascii="Times New Roman" w:hAnsi="Times New Roman" w:cs="Times New Roman"/>
                <w:spacing w:val="-5"/>
                <w:sz w:val="20"/>
              </w:rPr>
              <w:t xml:space="preserve"> </w:t>
            </w:r>
            <w:r w:rsidRPr="008F6775">
              <w:rPr>
                <w:rFonts w:ascii="Times New Roman" w:hAnsi="Times New Roman" w:cs="Times New Roman"/>
                <w:spacing w:val="-2"/>
                <w:sz w:val="20"/>
              </w:rPr>
              <w:t>}&lt;br&gt;});</w:t>
            </w:r>
          </w:p>
        </w:tc>
        <w:tc>
          <w:tcPr>
            <w:tcW w:w="1607" w:type="dxa"/>
          </w:tcPr>
          <w:p w14:paraId="6A98DD33"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rPr>
              <w:t>Tangani</w:t>
            </w:r>
            <w:r w:rsidRPr="008F6775">
              <w:rPr>
                <w:rFonts w:ascii="Times New Roman" w:hAnsi="Times New Roman" w:cs="Times New Roman"/>
                <w:spacing w:val="-4"/>
              </w:rPr>
              <w:t xml:space="preserve"> </w:t>
            </w:r>
            <w:r w:rsidRPr="008F6775">
              <w:rPr>
                <w:rFonts w:ascii="Times New Roman" w:hAnsi="Times New Roman" w:cs="Times New Roman"/>
                <w:spacing w:val="-2"/>
              </w:rPr>
              <w:t>token</w:t>
            </w:r>
          </w:p>
          <w:p w14:paraId="056AD24F" w14:textId="77777777" w:rsidR="00BB6CC6" w:rsidRPr="008F6775" w:rsidRDefault="00BB6CC6">
            <w:pPr>
              <w:pStyle w:val="TableParagraph"/>
              <w:keepNext/>
              <w:spacing w:line="360" w:lineRule="auto"/>
              <w:ind w:right="542"/>
              <w:rPr>
                <w:rFonts w:ascii="Times New Roman" w:hAnsi="Times New Roman" w:cs="Times New Roman"/>
              </w:rPr>
              <w:pPrChange w:id="1115" w:author="Lingga Safitri" w:date="2025-07-01T17:04:00Z" w16du:dateUtc="2025-07-01T10:04:00Z">
                <w:pPr>
                  <w:pStyle w:val="TableParagraph"/>
                  <w:spacing w:line="360" w:lineRule="auto"/>
                  <w:ind w:right="542"/>
                </w:pPr>
              </w:pPrChange>
            </w:pPr>
            <w:r w:rsidRPr="008F6775">
              <w:rPr>
                <w:rFonts w:ascii="Times New Roman" w:hAnsi="Times New Roman" w:cs="Times New Roman"/>
              </w:rPr>
              <w:t>CSRF</w:t>
            </w:r>
            <w:r w:rsidRPr="008F6775">
              <w:rPr>
                <w:rFonts w:ascii="Times New Roman" w:hAnsi="Times New Roman" w:cs="Times New Roman"/>
                <w:spacing w:val="-13"/>
              </w:rPr>
              <w:t xml:space="preserve"> </w:t>
            </w:r>
            <w:r w:rsidRPr="008F6775">
              <w:rPr>
                <w:rFonts w:ascii="Times New Roman" w:hAnsi="Times New Roman" w:cs="Times New Roman"/>
              </w:rPr>
              <w:t>tidak valid</w:t>
            </w:r>
            <w:r w:rsidRPr="008F6775">
              <w:rPr>
                <w:rFonts w:ascii="Times New Roman" w:hAnsi="Times New Roman" w:cs="Times New Roman"/>
                <w:spacing w:val="-2"/>
              </w:rPr>
              <w:t xml:space="preserve"> (403)</w:t>
            </w:r>
          </w:p>
        </w:tc>
      </w:tr>
    </w:tbl>
    <w:p w14:paraId="4D9B537A" w14:textId="0606BF08" w:rsidR="00BB6CC6" w:rsidRPr="0081315E" w:rsidDel="00DE0EFF" w:rsidRDefault="00BB6CC6">
      <w:pPr>
        <w:pStyle w:val="Caption"/>
        <w:rPr>
          <w:del w:id="1116" w:author="Lingga Safitri" w:date="2025-07-01T17:05:00Z" w16du:dateUtc="2025-07-01T10:05:00Z"/>
          <w:rFonts w:ascii="Times New Roman" w:hAnsi="Times New Roman" w:cs="Times New Roman"/>
        </w:rPr>
        <w:pPrChange w:id="1117" w:author="Lingga Safitri" w:date="2025-07-01T17:04:00Z" w16du:dateUtc="2025-07-01T10:04:00Z">
          <w:pPr>
            <w:pStyle w:val="TableParagraph"/>
            <w:spacing w:line="360" w:lineRule="auto"/>
          </w:pPr>
        </w:pPrChange>
      </w:pPr>
    </w:p>
    <w:p w14:paraId="20021508" w14:textId="77777777" w:rsidR="00EA5BE8" w:rsidRPr="008F6775" w:rsidRDefault="00EA5BE8" w:rsidP="00346688">
      <w:pPr>
        <w:pStyle w:val="TableParagraph"/>
        <w:spacing w:line="360" w:lineRule="auto"/>
        <w:rPr>
          <w:rFonts w:ascii="Times New Roman" w:hAnsi="Times New Roman" w:cs="Times New Roman"/>
        </w:rPr>
      </w:pPr>
    </w:p>
    <w:p w14:paraId="6525DFB7" w14:textId="77777777" w:rsidR="00EA5BE8" w:rsidRPr="008F6775" w:rsidRDefault="00EA5BE8" w:rsidP="00346688">
      <w:pPr>
        <w:pStyle w:val="TableParagraph"/>
        <w:spacing w:line="360" w:lineRule="auto"/>
        <w:rPr>
          <w:rFonts w:ascii="Times New Roman" w:hAnsi="Times New Roman" w:cs="Times New Roman"/>
        </w:rPr>
        <w:sectPr w:rsidR="00EA5BE8" w:rsidRPr="008F6775">
          <w:type w:val="continuous"/>
          <w:pgSz w:w="11910" w:h="16840"/>
          <w:pgMar w:top="1400" w:right="566" w:bottom="1565" w:left="1417" w:header="720" w:footer="720" w:gutter="0"/>
          <w:cols w:space="720"/>
        </w:sectPr>
      </w:pPr>
    </w:p>
    <w:tbl>
      <w:tblPr>
        <w:tblW w:w="0" w:type="auto"/>
        <w:tblInd w:w="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530"/>
        <w:gridCol w:w="7609"/>
        <w:gridCol w:w="1607"/>
      </w:tblGrid>
      <w:tr w:rsidR="00BB6CC6" w:rsidRPr="008F6775" w14:paraId="2E56D40B" w14:textId="77777777" w:rsidTr="00C15697">
        <w:trPr>
          <w:trHeight w:val="499"/>
        </w:trPr>
        <w:tc>
          <w:tcPr>
            <w:tcW w:w="530" w:type="dxa"/>
          </w:tcPr>
          <w:p w14:paraId="79044E1D" w14:textId="77777777" w:rsidR="00BB6CC6" w:rsidRPr="008F6775" w:rsidRDefault="00BB6CC6" w:rsidP="00346688">
            <w:pPr>
              <w:pStyle w:val="TableParagraph"/>
              <w:spacing w:before="115" w:line="360" w:lineRule="auto"/>
              <w:ind w:left="0" w:right="96"/>
              <w:jc w:val="right"/>
              <w:rPr>
                <w:rFonts w:ascii="Times New Roman" w:hAnsi="Times New Roman" w:cs="Times New Roman"/>
              </w:rPr>
            </w:pPr>
            <w:r w:rsidRPr="008F6775">
              <w:rPr>
                <w:rFonts w:ascii="Times New Roman" w:hAnsi="Times New Roman" w:cs="Times New Roman"/>
                <w:spacing w:val="-10"/>
              </w:rPr>
              <w:t>3</w:t>
            </w:r>
          </w:p>
        </w:tc>
        <w:tc>
          <w:tcPr>
            <w:tcW w:w="7609" w:type="dxa"/>
          </w:tcPr>
          <w:p w14:paraId="3535982F" w14:textId="77777777" w:rsidR="00BB6CC6" w:rsidRPr="008F6775" w:rsidRDefault="00BB6CC6" w:rsidP="00346688">
            <w:pPr>
              <w:pStyle w:val="TableParagraph"/>
              <w:spacing w:before="19" w:line="360" w:lineRule="auto"/>
              <w:ind w:left="105" w:right="122"/>
              <w:rPr>
                <w:rFonts w:ascii="Times New Roman" w:hAnsi="Times New Roman" w:cs="Times New Roman"/>
                <w:sz w:val="20"/>
              </w:rPr>
            </w:pPr>
            <w:r w:rsidRPr="008F6775">
              <w:rPr>
                <w:rFonts w:ascii="Times New Roman" w:hAnsi="Times New Roman" w:cs="Times New Roman"/>
                <w:sz w:val="20"/>
              </w:rPr>
              <w:t>app.get('/',</w:t>
            </w:r>
            <w:r w:rsidRPr="008F6775">
              <w:rPr>
                <w:rFonts w:ascii="Times New Roman" w:hAnsi="Times New Roman" w:cs="Times New Roman"/>
                <w:spacing w:val="-7"/>
                <w:sz w:val="20"/>
              </w:rPr>
              <w:t xml:space="preserve"> </w:t>
            </w:r>
            <w:r w:rsidRPr="008F6775">
              <w:rPr>
                <w:rFonts w:ascii="Times New Roman" w:hAnsi="Times New Roman" w:cs="Times New Roman"/>
                <w:sz w:val="20"/>
              </w:rPr>
              <w:t>(req,</w:t>
            </w:r>
            <w:r w:rsidRPr="008F6775">
              <w:rPr>
                <w:rFonts w:ascii="Times New Roman" w:hAnsi="Times New Roman" w:cs="Times New Roman"/>
                <w:spacing w:val="-5"/>
                <w:sz w:val="20"/>
              </w:rPr>
              <w:t xml:space="preserve"> </w:t>
            </w:r>
            <w:r w:rsidRPr="008F6775">
              <w:rPr>
                <w:rFonts w:ascii="Times New Roman" w:hAnsi="Times New Roman" w:cs="Times New Roman"/>
                <w:sz w:val="20"/>
              </w:rPr>
              <w:t>res)</w:t>
            </w:r>
            <w:r w:rsidRPr="008F6775">
              <w:rPr>
                <w:rFonts w:ascii="Times New Roman" w:hAnsi="Times New Roman" w:cs="Times New Roman"/>
                <w:spacing w:val="-6"/>
                <w:sz w:val="20"/>
              </w:rPr>
              <w:t xml:space="preserve"> </w:t>
            </w:r>
            <w:r w:rsidRPr="008F6775">
              <w:rPr>
                <w:rFonts w:ascii="Times New Roman" w:hAnsi="Times New Roman" w:cs="Times New Roman"/>
                <w:sz w:val="20"/>
              </w:rPr>
              <w:t>=&gt;</w:t>
            </w:r>
            <w:r w:rsidRPr="008F6775">
              <w:rPr>
                <w:rFonts w:ascii="Times New Roman" w:hAnsi="Times New Roman" w:cs="Times New Roman"/>
                <w:spacing w:val="-6"/>
                <w:sz w:val="20"/>
              </w:rPr>
              <w:t xml:space="preserve"> </w:t>
            </w:r>
            <w:r w:rsidRPr="008F6775">
              <w:rPr>
                <w:rFonts w:ascii="Times New Roman" w:hAnsi="Times New Roman" w:cs="Times New Roman"/>
                <w:sz w:val="20"/>
              </w:rPr>
              <w:t>{&lt;br&gt;</w:t>
            </w:r>
            <w:r w:rsidRPr="008F6775">
              <w:rPr>
                <w:rFonts w:ascii="Times New Roman" w:hAnsi="Times New Roman" w:cs="Times New Roman"/>
                <w:spacing w:val="-5"/>
                <w:sz w:val="20"/>
              </w:rPr>
              <w:t xml:space="preserve"> </w:t>
            </w:r>
            <w:r w:rsidRPr="008F6775">
              <w:rPr>
                <w:rFonts w:ascii="Times New Roman" w:hAnsi="Times New Roman" w:cs="Times New Roman"/>
                <w:sz w:val="20"/>
              </w:rPr>
              <w:t>res.sendFile(path.join(</w:t>
            </w:r>
            <w:r w:rsidRPr="008F6775">
              <w:rPr>
                <w:rFonts w:ascii="Times New Roman" w:hAnsi="Times New Roman" w:cs="Times New Roman"/>
                <w:spacing w:val="80"/>
                <w:w w:val="150"/>
                <w:sz w:val="20"/>
                <w:u w:val="single"/>
              </w:rPr>
              <w:t xml:space="preserve"> </w:t>
            </w:r>
            <w:r w:rsidRPr="008F6775">
              <w:rPr>
                <w:rFonts w:ascii="Times New Roman" w:hAnsi="Times New Roman" w:cs="Times New Roman"/>
                <w:sz w:val="20"/>
              </w:rPr>
              <w:t xml:space="preserve">dirname, </w:t>
            </w:r>
            <w:r w:rsidRPr="008F6775">
              <w:rPr>
                <w:rFonts w:ascii="Times New Roman" w:hAnsi="Times New Roman" w:cs="Times New Roman"/>
                <w:spacing w:val="-2"/>
                <w:sz w:val="20"/>
              </w:rPr>
              <w:t>'public/index.html'));&lt;br&gt;});</w:t>
            </w:r>
          </w:p>
        </w:tc>
        <w:tc>
          <w:tcPr>
            <w:tcW w:w="1607" w:type="dxa"/>
          </w:tcPr>
          <w:p w14:paraId="641C2168"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spacing w:val="-2"/>
              </w:rPr>
              <w:t>Kirim</w:t>
            </w:r>
          </w:p>
          <w:p w14:paraId="263A86EC" w14:textId="77777777" w:rsidR="00BB6CC6" w:rsidRPr="008F6775" w:rsidRDefault="00BB6CC6" w:rsidP="00346688">
            <w:pPr>
              <w:pStyle w:val="TableParagraph"/>
              <w:spacing w:before="1" w:line="360" w:lineRule="auto"/>
              <w:rPr>
                <w:rFonts w:ascii="Times New Roman" w:hAnsi="Times New Roman" w:cs="Times New Roman"/>
                <w:sz w:val="20"/>
              </w:rPr>
            </w:pPr>
            <w:r w:rsidRPr="008F6775">
              <w:rPr>
                <w:rFonts w:ascii="Times New Roman" w:hAnsi="Times New Roman" w:cs="Times New Roman"/>
                <w:spacing w:val="-2"/>
                <w:sz w:val="20"/>
              </w:rPr>
              <w:t>index.html</w:t>
            </w:r>
          </w:p>
        </w:tc>
      </w:tr>
      <w:tr w:rsidR="00BB6CC6" w:rsidRPr="008F6775" w14:paraId="353E3F76" w14:textId="77777777" w:rsidTr="00C15697">
        <w:trPr>
          <w:trHeight w:val="805"/>
        </w:trPr>
        <w:tc>
          <w:tcPr>
            <w:tcW w:w="530" w:type="dxa"/>
          </w:tcPr>
          <w:p w14:paraId="54116856" w14:textId="77777777" w:rsidR="00BB6CC6" w:rsidRPr="008F6775" w:rsidRDefault="00BB6CC6" w:rsidP="00346688">
            <w:pPr>
              <w:pStyle w:val="TableParagraph"/>
              <w:spacing w:before="14" w:line="360" w:lineRule="auto"/>
              <w:ind w:left="0"/>
              <w:rPr>
                <w:rFonts w:ascii="Times New Roman" w:hAnsi="Times New Roman" w:cs="Times New Roman"/>
              </w:rPr>
            </w:pPr>
          </w:p>
          <w:p w14:paraId="3ADC89E1" w14:textId="77777777" w:rsidR="00BB6CC6" w:rsidRPr="008F6775" w:rsidRDefault="00BB6CC6" w:rsidP="00346688">
            <w:pPr>
              <w:pStyle w:val="TableParagraph"/>
              <w:spacing w:before="1" w:line="360" w:lineRule="auto"/>
              <w:ind w:left="0" w:right="96"/>
              <w:jc w:val="right"/>
              <w:rPr>
                <w:rFonts w:ascii="Times New Roman" w:hAnsi="Times New Roman" w:cs="Times New Roman"/>
              </w:rPr>
            </w:pPr>
            <w:r w:rsidRPr="008F6775">
              <w:rPr>
                <w:rFonts w:ascii="Times New Roman" w:hAnsi="Times New Roman" w:cs="Times New Roman"/>
                <w:spacing w:val="-10"/>
              </w:rPr>
              <w:t>4</w:t>
            </w:r>
          </w:p>
        </w:tc>
        <w:tc>
          <w:tcPr>
            <w:tcW w:w="7609" w:type="dxa"/>
          </w:tcPr>
          <w:p w14:paraId="39A24006" w14:textId="77777777" w:rsidR="00BB6CC6" w:rsidRPr="008F6775" w:rsidRDefault="00BB6CC6" w:rsidP="00346688">
            <w:pPr>
              <w:pStyle w:val="TableParagraph"/>
              <w:spacing w:before="172" w:line="360" w:lineRule="auto"/>
              <w:ind w:left="105" w:right="122"/>
              <w:rPr>
                <w:rFonts w:ascii="Times New Roman" w:hAnsi="Times New Roman" w:cs="Times New Roman"/>
                <w:sz w:val="20"/>
              </w:rPr>
            </w:pPr>
            <w:r w:rsidRPr="008F6775">
              <w:rPr>
                <w:rFonts w:ascii="Times New Roman" w:hAnsi="Times New Roman" w:cs="Times New Roman"/>
                <w:sz w:val="20"/>
              </w:rPr>
              <w:t>app.use((err,</w:t>
            </w:r>
            <w:r w:rsidRPr="008F6775">
              <w:rPr>
                <w:rFonts w:ascii="Times New Roman" w:hAnsi="Times New Roman" w:cs="Times New Roman"/>
                <w:spacing w:val="-8"/>
                <w:sz w:val="20"/>
              </w:rPr>
              <w:t xml:space="preserve"> </w:t>
            </w:r>
            <w:r w:rsidRPr="008F6775">
              <w:rPr>
                <w:rFonts w:ascii="Times New Roman" w:hAnsi="Times New Roman" w:cs="Times New Roman"/>
                <w:sz w:val="20"/>
              </w:rPr>
              <w:t>req,</w:t>
            </w:r>
            <w:r w:rsidRPr="008F6775">
              <w:rPr>
                <w:rFonts w:ascii="Times New Roman" w:hAnsi="Times New Roman" w:cs="Times New Roman"/>
                <w:spacing w:val="-8"/>
                <w:sz w:val="20"/>
              </w:rPr>
              <w:t xml:space="preserve"> </w:t>
            </w:r>
            <w:r w:rsidRPr="008F6775">
              <w:rPr>
                <w:rFonts w:ascii="Times New Roman" w:hAnsi="Times New Roman" w:cs="Times New Roman"/>
                <w:sz w:val="20"/>
              </w:rPr>
              <w:t>res,</w:t>
            </w:r>
            <w:r w:rsidRPr="008F6775">
              <w:rPr>
                <w:rFonts w:ascii="Times New Roman" w:hAnsi="Times New Roman" w:cs="Times New Roman"/>
                <w:spacing w:val="-8"/>
                <w:sz w:val="20"/>
              </w:rPr>
              <w:t xml:space="preserve"> </w:t>
            </w:r>
            <w:r w:rsidRPr="008F6775">
              <w:rPr>
                <w:rFonts w:ascii="Times New Roman" w:hAnsi="Times New Roman" w:cs="Times New Roman"/>
                <w:sz w:val="20"/>
              </w:rPr>
              <w:t>next)</w:t>
            </w:r>
            <w:r w:rsidRPr="008F6775">
              <w:rPr>
                <w:rFonts w:ascii="Times New Roman" w:hAnsi="Times New Roman" w:cs="Times New Roman"/>
                <w:spacing w:val="-7"/>
                <w:sz w:val="20"/>
              </w:rPr>
              <w:t xml:space="preserve"> </w:t>
            </w:r>
            <w:r w:rsidRPr="008F6775">
              <w:rPr>
                <w:rFonts w:ascii="Times New Roman" w:hAnsi="Times New Roman" w:cs="Times New Roman"/>
                <w:sz w:val="20"/>
              </w:rPr>
              <w:t>=&gt;</w:t>
            </w:r>
            <w:r w:rsidRPr="008F6775">
              <w:rPr>
                <w:rFonts w:ascii="Times New Roman" w:hAnsi="Times New Roman" w:cs="Times New Roman"/>
                <w:spacing w:val="-7"/>
                <w:sz w:val="20"/>
              </w:rPr>
              <w:t xml:space="preserve"> </w:t>
            </w:r>
            <w:r w:rsidRPr="008F6775">
              <w:rPr>
                <w:rFonts w:ascii="Times New Roman" w:hAnsi="Times New Roman" w:cs="Times New Roman"/>
                <w:sz w:val="20"/>
              </w:rPr>
              <w:t>{&lt;br&gt;</w:t>
            </w:r>
            <w:r w:rsidRPr="008F6775">
              <w:rPr>
                <w:rFonts w:ascii="Times New Roman" w:hAnsi="Times New Roman" w:cs="Times New Roman"/>
                <w:spacing w:val="-6"/>
                <w:sz w:val="20"/>
              </w:rPr>
              <w:t xml:space="preserve"> </w:t>
            </w:r>
            <w:r w:rsidRPr="008F6775">
              <w:rPr>
                <w:rFonts w:ascii="Times New Roman" w:hAnsi="Times New Roman" w:cs="Times New Roman"/>
                <w:sz w:val="20"/>
              </w:rPr>
              <w:t>console.error(err);&lt;br&gt;</w:t>
            </w:r>
            <w:r w:rsidRPr="008F6775">
              <w:rPr>
                <w:rFonts w:ascii="Times New Roman" w:hAnsi="Times New Roman" w:cs="Times New Roman"/>
                <w:spacing w:val="-6"/>
                <w:sz w:val="20"/>
              </w:rPr>
              <w:t xml:space="preserve"> </w:t>
            </w:r>
            <w:r w:rsidRPr="008F6775">
              <w:rPr>
                <w:rFonts w:ascii="Times New Roman" w:hAnsi="Times New Roman" w:cs="Times New Roman"/>
                <w:sz w:val="20"/>
              </w:rPr>
              <w:t>res.status(500).json({ message: 'Internal Server Error' });&lt;br&gt;});</w:t>
            </w:r>
          </w:p>
        </w:tc>
        <w:tc>
          <w:tcPr>
            <w:tcW w:w="1607" w:type="dxa"/>
          </w:tcPr>
          <w:p w14:paraId="207F045E" w14:textId="77777777" w:rsidR="00BB6CC6" w:rsidRPr="008F6775" w:rsidRDefault="00BB6CC6" w:rsidP="00346688">
            <w:pPr>
              <w:pStyle w:val="TableParagraph"/>
              <w:spacing w:line="360" w:lineRule="auto"/>
              <w:ind w:right="136"/>
              <w:rPr>
                <w:rFonts w:ascii="Times New Roman" w:hAnsi="Times New Roman" w:cs="Times New Roman"/>
              </w:rPr>
            </w:pPr>
            <w:r w:rsidRPr="008F6775">
              <w:rPr>
                <w:rFonts w:ascii="Times New Roman" w:hAnsi="Times New Roman" w:cs="Times New Roman"/>
              </w:rPr>
              <w:t>Tangani</w:t>
            </w:r>
            <w:r w:rsidRPr="008F6775">
              <w:rPr>
                <w:rFonts w:ascii="Times New Roman" w:hAnsi="Times New Roman" w:cs="Times New Roman"/>
                <w:spacing w:val="-13"/>
              </w:rPr>
              <w:t xml:space="preserve"> </w:t>
            </w:r>
            <w:r w:rsidRPr="008F6775">
              <w:rPr>
                <w:rFonts w:ascii="Times New Roman" w:hAnsi="Times New Roman" w:cs="Times New Roman"/>
              </w:rPr>
              <w:t>semua error tak</w:t>
            </w:r>
          </w:p>
          <w:p w14:paraId="43D749FD"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rPr>
              <w:t>terduga</w:t>
            </w:r>
            <w:r w:rsidRPr="008F6775">
              <w:rPr>
                <w:rFonts w:ascii="Times New Roman" w:hAnsi="Times New Roman" w:cs="Times New Roman"/>
                <w:spacing w:val="-6"/>
              </w:rPr>
              <w:t xml:space="preserve"> </w:t>
            </w:r>
            <w:r w:rsidRPr="008F6775">
              <w:rPr>
                <w:rFonts w:ascii="Times New Roman" w:hAnsi="Times New Roman" w:cs="Times New Roman"/>
                <w:spacing w:val="-2"/>
              </w:rPr>
              <w:t>(500)</w:t>
            </w:r>
          </w:p>
        </w:tc>
      </w:tr>
      <w:tr w:rsidR="00BB6CC6" w:rsidRPr="008F6775" w14:paraId="27B70FD8" w14:textId="77777777" w:rsidTr="00C15697">
        <w:trPr>
          <w:trHeight w:val="1149"/>
        </w:trPr>
        <w:tc>
          <w:tcPr>
            <w:tcW w:w="530" w:type="dxa"/>
          </w:tcPr>
          <w:p w14:paraId="30154F76" w14:textId="77777777" w:rsidR="00BB6CC6" w:rsidRPr="008F6775" w:rsidRDefault="00BB6CC6" w:rsidP="00346688">
            <w:pPr>
              <w:pStyle w:val="TableParagraph"/>
              <w:spacing w:before="185" w:line="360" w:lineRule="auto"/>
              <w:ind w:left="0"/>
              <w:rPr>
                <w:rFonts w:ascii="Times New Roman" w:hAnsi="Times New Roman" w:cs="Times New Roman"/>
              </w:rPr>
            </w:pPr>
          </w:p>
          <w:p w14:paraId="3C96212F" w14:textId="77777777" w:rsidR="00BB6CC6" w:rsidRPr="008F6775" w:rsidRDefault="00BB6CC6" w:rsidP="00346688">
            <w:pPr>
              <w:pStyle w:val="TableParagraph"/>
              <w:spacing w:line="360" w:lineRule="auto"/>
              <w:ind w:left="0" w:right="96"/>
              <w:jc w:val="right"/>
              <w:rPr>
                <w:rFonts w:ascii="Times New Roman" w:hAnsi="Times New Roman" w:cs="Times New Roman"/>
              </w:rPr>
            </w:pPr>
            <w:r w:rsidRPr="008F6775">
              <w:rPr>
                <w:rFonts w:ascii="Times New Roman" w:hAnsi="Times New Roman" w:cs="Times New Roman"/>
                <w:spacing w:val="-10"/>
              </w:rPr>
              <w:t>5</w:t>
            </w:r>
          </w:p>
        </w:tc>
        <w:tc>
          <w:tcPr>
            <w:tcW w:w="7609" w:type="dxa"/>
          </w:tcPr>
          <w:p w14:paraId="6683CE34" w14:textId="77777777" w:rsidR="00BB6CC6" w:rsidRPr="008F6775" w:rsidRDefault="00BB6CC6" w:rsidP="00346688">
            <w:pPr>
              <w:pStyle w:val="TableParagraph"/>
              <w:spacing w:line="360" w:lineRule="auto"/>
              <w:ind w:left="105" w:right="173"/>
              <w:rPr>
                <w:rFonts w:ascii="Times New Roman" w:hAnsi="Times New Roman" w:cs="Times New Roman"/>
                <w:sz w:val="20"/>
              </w:rPr>
            </w:pPr>
            <w:r w:rsidRPr="008F6775">
              <w:rPr>
                <w:rFonts w:ascii="Times New Roman" w:hAnsi="Times New Roman" w:cs="Times New Roman"/>
                <w:sz w:val="20"/>
              </w:rPr>
              <w:t>app.get('/admin/logs', isAuthenticated &amp;&amp; isAdmin, (req, res) =&gt; {&lt;br&gt; db.all(`SELECT</w:t>
            </w:r>
            <w:r w:rsidRPr="008F6775">
              <w:rPr>
                <w:rFonts w:ascii="Times New Roman" w:hAnsi="Times New Roman" w:cs="Times New Roman"/>
                <w:spacing w:val="-5"/>
                <w:sz w:val="20"/>
              </w:rPr>
              <w:t xml:space="preserve"> </w:t>
            </w:r>
            <w:r w:rsidRPr="008F6775">
              <w:rPr>
                <w:rFonts w:ascii="Times New Roman" w:hAnsi="Times New Roman" w:cs="Times New Roman"/>
                <w:sz w:val="20"/>
              </w:rPr>
              <w:t>l.id,</w:t>
            </w:r>
            <w:r w:rsidRPr="008F6775">
              <w:rPr>
                <w:rFonts w:ascii="Times New Roman" w:hAnsi="Times New Roman" w:cs="Times New Roman"/>
                <w:spacing w:val="-8"/>
                <w:sz w:val="20"/>
              </w:rPr>
              <w:t xml:space="preserve"> </w:t>
            </w:r>
            <w:r w:rsidRPr="008F6775">
              <w:rPr>
                <w:rFonts w:ascii="Times New Roman" w:hAnsi="Times New Roman" w:cs="Times New Roman"/>
                <w:sz w:val="20"/>
              </w:rPr>
              <w:t>u.username,</w:t>
            </w:r>
            <w:r w:rsidRPr="008F6775">
              <w:rPr>
                <w:rFonts w:ascii="Times New Roman" w:hAnsi="Times New Roman" w:cs="Times New Roman"/>
                <w:spacing w:val="-8"/>
                <w:sz w:val="20"/>
              </w:rPr>
              <w:t xml:space="preserve"> </w:t>
            </w:r>
            <w:r w:rsidRPr="008F6775">
              <w:rPr>
                <w:rFonts w:ascii="Times New Roman" w:hAnsi="Times New Roman" w:cs="Times New Roman"/>
                <w:sz w:val="20"/>
              </w:rPr>
              <w:t>l.action,</w:t>
            </w:r>
            <w:r w:rsidRPr="008F6775">
              <w:rPr>
                <w:rFonts w:ascii="Times New Roman" w:hAnsi="Times New Roman" w:cs="Times New Roman"/>
                <w:spacing w:val="-6"/>
                <w:sz w:val="20"/>
              </w:rPr>
              <w:t xml:space="preserve"> </w:t>
            </w:r>
            <w:r w:rsidRPr="008F6775">
              <w:rPr>
                <w:rFonts w:ascii="Times New Roman" w:hAnsi="Times New Roman" w:cs="Times New Roman"/>
                <w:sz w:val="20"/>
              </w:rPr>
              <w:t>l.timestamp&lt;br&gt;</w:t>
            </w:r>
            <w:r w:rsidRPr="008F6775">
              <w:rPr>
                <w:rFonts w:ascii="Times New Roman" w:hAnsi="Times New Roman" w:cs="Times New Roman"/>
                <w:spacing w:val="-6"/>
                <w:sz w:val="20"/>
              </w:rPr>
              <w:t xml:space="preserve"> </w:t>
            </w:r>
            <w:r w:rsidRPr="008F6775">
              <w:rPr>
                <w:rFonts w:ascii="Times New Roman" w:hAnsi="Times New Roman" w:cs="Times New Roman"/>
                <w:sz w:val="20"/>
              </w:rPr>
              <w:t>FROM</w:t>
            </w:r>
            <w:r w:rsidRPr="008F6775">
              <w:rPr>
                <w:rFonts w:ascii="Times New Roman" w:hAnsi="Times New Roman" w:cs="Times New Roman"/>
                <w:spacing w:val="-8"/>
                <w:sz w:val="20"/>
              </w:rPr>
              <w:t xml:space="preserve"> </w:t>
            </w:r>
            <w:r w:rsidRPr="008F6775">
              <w:rPr>
                <w:rFonts w:ascii="Times New Roman" w:hAnsi="Times New Roman" w:cs="Times New Roman"/>
                <w:sz w:val="20"/>
              </w:rPr>
              <w:t>user_logs</w:t>
            </w:r>
            <w:r w:rsidRPr="008F6775">
              <w:rPr>
                <w:rFonts w:ascii="Times New Roman" w:hAnsi="Times New Roman" w:cs="Times New Roman"/>
                <w:spacing w:val="-7"/>
                <w:sz w:val="20"/>
              </w:rPr>
              <w:t xml:space="preserve"> </w:t>
            </w:r>
            <w:r w:rsidRPr="008F6775">
              <w:rPr>
                <w:rFonts w:ascii="Times New Roman" w:hAnsi="Times New Roman" w:cs="Times New Roman"/>
                <w:sz w:val="20"/>
              </w:rPr>
              <w:t>l&lt;br&gt; JOIN users u ON l.user_id = u.id&lt;br&gt; ORDER BY l.timestamp DESC`, [], (err, rows) =&gt; {&lt;br&gt; if (err) {&lt;br&gt; return res.status(500).json({ error: 'Gagal mengambil</w:t>
            </w:r>
          </w:p>
          <w:p w14:paraId="698AA1B1" w14:textId="77777777" w:rsidR="00BB6CC6" w:rsidRPr="008F6775" w:rsidRDefault="00BB6CC6" w:rsidP="00346688">
            <w:pPr>
              <w:pStyle w:val="TableParagraph"/>
              <w:spacing w:line="360" w:lineRule="auto"/>
              <w:ind w:left="105"/>
              <w:rPr>
                <w:rFonts w:ascii="Times New Roman" w:hAnsi="Times New Roman" w:cs="Times New Roman"/>
                <w:sz w:val="20"/>
              </w:rPr>
            </w:pPr>
            <w:r w:rsidRPr="008F6775">
              <w:rPr>
                <w:rFonts w:ascii="Times New Roman" w:hAnsi="Times New Roman" w:cs="Times New Roman"/>
                <w:sz w:val="20"/>
              </w:rPr>
              <w:t>log</w:t>
            </w:r>
            <w:r w:rsidRPr="008F6775">
              <w:rPr>
                <w:rFonts w:ascii="Times New Roman" w:hAnsi="Times New Roman" w:cs="Times New Roman"/>
                <w:spacing w:val="-10"/>
                <w:sz w:val="20"/>
              </w:rPr>
              <w:t xml:space="preserve"> </w:t>
            </w:r>
            <w:r w:rsidRPr="008F6775">
              <w:rPr>
                <w:rFonts w:ascii="Times New Roman" w:hAnsi="Times New Roman" w:cs="Times New Roman"/>
                <w:sz w:val="20"/>
              </w:rPr>
              <w:t>aktivitas'</w:t>
            </w:r>
            <w:r w:rsidRPr="008F6775">
              <w:rPr>
                <w:rFonts w:ascii="Times New Roman" w:hAnsi="Times New Roman" w:cs="Times New Roman"/>
                <w:spacing w:val="-10"/>
                <w:sz w:val="20"/>
              </w:rPr>
              <w:t xml:space="preserve"> </w:t>
            </w:r>
            <w:r w:rsidRPr="008F6775">
              <w:rPr>
                <w:rFonts w:ascii="Times New Roman" w:hAnsi="Times New Roman" w:cs="Times New Roman"/>
                <w:sz w:val="20"/>
              </w:rPr>
              <w:t>});&lt;br&gt;</w:t>
            </w:r>
            <w:r w:rsidRPr="008F6775">
              <w:rPr>
                <w:rFonts w:ascii="Times New Roman" w:hAnsi="Times New Roman" w:cs="Times New Roman"/>
                <w:spacing w:val="-8"/>
                <w:sz w:val="20"/>
              </w:rPr>
              <w:t xml:space="preserve"> </w:t>
            </w:r>
            <w:r w:rsidRPr="008F6775">
              <w:rPr>
                <w:rFonts w:ascii="Times New Roman" w:hAnsi="Times New Roman" w:cs="Times New Roman"/>
                <w:sz w:val="20"/>
              </w:rPr>
              <w:t>}&lt;br&gt;</w:t>
            </w:r>
            <w:r w:rsidRPr="008F6775">
              <w:rPr>
                <w:rFonts w:ascii="Times New Roman" w:hAnsi="Times New Roman" w:cs="Times New Roman"/>
                <w:spacing w:val="-8"/>
                <w:sz w:val="20"/>
              </w:rPr>
              <w:t xml:space="preserve"> </w:t>
            </w:r>
            <w:r w:rsidRPr="008F6775">
              <w:rPr>
                <w:rFonts w:ascii="Times New Roman" w:hAnsi="Times New Roman" w:cs="Times New Roman"/>
                <w:sz w:val="20"/>
              </w:rPr>
              <w:t>res.json(rows);&lt;br&gt;</w:t>
            </w:r>
            <w:r w:rsidRPr="008F6775">
              <w:rPr>
                <w:rFonts w:ascii="Times New Roman" w:hAnsi="Times New Roman" w:cs="Times New Roman"/>
                <w:spacing w:val="-9"/>
                <w:sz w:val="20"/>
              </w:rPr>
              <w:t xml:space="preserve"> </w:t>
            </w:r>
            <w:r w:rsidRPr="008F6775">
              <w:rPr>
                <w:rFonts w:ascii="Times New Roman" w:hAnsi="Times New Roman" w:cs="Times New Roman"/>
                <w:spacing w:val="-2"/>
                <w:sz w:val="20"/>
              </w:rPr>
              <w:t>});&lt;br&gt;});</w:t>
            </w:r>
          </w:p>
        </w:tc>
        <w:tc>
          <w:tcPr>
            <w:tcW w:w="1607" w:type="dxa"/>
          </w:tcPr>
          <w:p w14:paraId="0669E65C" w14:textId="77777777" w:rsidR="00BB6CC6" w:rsidRPr="008F6775" w:rsidRDefault="00BB6CC6" w:rsidP="00346688">
            <w:pPr>
              <w:pStyle w:val="TableParagraph"/>
              <w:spacing w:before="35" w:line="360" w:lineRule="auto"/>
              <w:ind w:right="130"/>
              <w:rPr>
                <w:rFonts w:ascii="Times New Roman" w:hAnsi="Times New Roman" w:cs="Times New Roman"/>
              </w:rPr>
            </w:pPr>
            <w:r w:rsidRPr="008F6775">
              <w:rPr>
                <w:rFonts w:ascii="Times New Roman" w:hAnsi="Times New Roman" w:cs="Times New Roman"/>
              </w:rPr>
              <w:t>Ambil</w:t>
            </w:r>
            <w:r w:rsidRPr="008F6775">
              <w:rPr>
                <w:rFonts w:ascii="Times New Roman" w:hAnsi="Times New Roman" w:cs="Times New Roman"/>
                <w:spacing w:val="-13"/>
              </w:rPr>
              <w:t xml:space="preserve"> </w:t>
            </w:r>
            <w:r w:rsidRPr="008F6775">
              <w:rPr>
                <w:rFonts w:ascii="Times New Roman" w:hAnsi="Times New Roman" w:cs="Times New Roman"/>
              </w:rPr>
              <w:t>semua log aktivitas (JOIN</w:t>
            </w:r>
            <w:r w:rsidRPr="008F6775">
              <w:rPr>
                <w:rFonts w:ascii="Times New Roman" w:hAnsi="Times New Roman" w:cs="Times New Roman"/>
                <w:spacing w:val="-13"/>
              </w:rPr>
              <w:t xml:space="preserve"> </w:t>
            </w:r>
            <w:r w:rsidRPr="008F6775">
              <w:rPr>
                <w:rFonts w:ascii="Times New Roman" w:hAnsi="Times New Roman" w:cs="Times New Roman"/>
              </w:rPr>
              <w:t>users</w:t>
            </w:r>
            <w:r w:rsidRPr="008F6775">
              <w:rPr>
                <w:rFonts w:ascii="Times New Roman" w:hAnsi="Times New Roman" w:cs="Times New Roman"/>
                <w:spacing w:val="-12"/>
              </w:rPr>
              <w:t xml:space="preserve"> </w:t>
            </w:r>
            <w:r w:rsidRPr="008F6775">
              <w:rPr>
                <w:rFonts w:ascii="Times New Roman" w:hAnsi="Times New Roman" w:cs="Times New Roman"/>
              </w:rPr>
              <w:t xml:space="preserve">+ </w:t>
            </w:r>
            <w:r w:rsidRPr="008F6775">
              <w:rPr>
                <w:rFonts w:ascii="Times New Roman" w:hAnsi="Times New Roman" w:cs="Times New Roman"/>
                <w:spacing w:val="-2"/>
              </w:rPr>
              <w:t>user_logs)</w:t>
            </w:r>
          </w:p>
        </w:tc>
      </w:tr>
      <w:tr w:rsidR="00BB6CC6" w:rsidRPr="008F6775" w14:paraId="3B5BA133" w14:textId="77777777" w:rsidTr="00C15697">
        <w:trPr>
          <w:trHeight w:val="1149"/>
        </w:trPr>
        <w:tc>
          <w:tcPr>
            <w:tcW w:w="530" w:type="dxa"/>
          </w:tcPr>
          <w:p w14:paraId="34E7A2B1" w14:textId="77777777" w:rsidR="00BB6CC6" w:rsidRPr="008F6775" w:rsidRDefault="00BB6CC6" w:rsidP="00346688">
            <w:pPr>
              <w:pStyle w:val="TableParagraph"/>
              <w:spacing w:before="187" w:line="360" w:lineRule="auto"/>
              <w:ind w:left="0"/>
              <w:rPr>
                <w:rFonts w:ascii="Times New Roman" w:hAnsi="Times New Roman" w:cs="Times New Roman"/>
              </w:rPr>
            </w:pPr>
          </w:p>
          <w:p w14:paraId="3559363F" w14:textId="77777777" w:rsidR="00BB6CC6" w:rsidRPr="008F6775" w:rsidRDefault="00BB6CC6" w:rsidP="00346688">
            <w:pPr>
              <w:pStyle w:val="TableParagraph"/>
              <w:spacing w:line="360" w:lineRule="auto"/>
              <w:ind w:left="0" w:right="96"/>
              <w:jc w:val="right"/>
              <w:rPr>
                <w:rFonts w:ascii="Times New Roman" w:hAnsi="Times New Roman" w:cs="Times New Roman"/>
              </w:rPr>
            </w:pPr>
            <w:r w:rsidRPr="008F6775">
              <w:rPr>
                <w:rFonts w:ascii="Times New Roman" w:hAnsi="Times New Roman" w:cs="Times New Roman"/>
                <w:spacing w:val="-10"/>
              </w:rPr>
              <w:t>6</w:t>
            </w:r>
          </w:p>
        </w:tc>
        <w:tc>
          <w:tcPr>
            <w:tcW w:w="7609" w:type="dxa"/>
          </w:tcPr>
          <w:p w14:paraId="3A82CF7A" w14:textId="77777777" w:rsidR="00BB6CC6" w:rsidRPr="008F6775" w:rsidRDefault="00BB6CC6" w:rsidP="00346688">
            <w:pPr>
              <w:pStyle w:val="TableParagraph"/>
              <w:spacing w:line="360" w:lineRule="auto"/>
              <w:ind w:left="105" w:right="122"/>
              <w:rPr>
                <w:rFonts w:ascii="Times New Roman" w:hAnsi="Times New Roman" w:cs="Times New Roman"/>
                <w:sz w:val="20"/>
              </w:rPr>
            </w:pPr>
            <w:r w:rsidRPr="008F6775">
              <w:rPr>
                <w:rFonts w:ascii="Times New Roman" w:hAnsi="Times New Roman" w:cs="Times New Roman"/>
                <w:sz w:val="20"/>
              </w:rPr>
              <w:t>app.delete('/admin/logs', isAuthenticated &amp;&amp; isAdmin, (req, res) =&gt; {&lt;br&gt; db.run(`DELETE FROM user_logs`, [], function (err) {&lt;br&gt; if (err) {&lt;br&gt; console.error('Error deleting logs:', err);&lt;br&gt; return res.status(500).json({ error: 'Gagal</w:t>
            </w:r>
            <w:r w:rsidRPr="008F6775">
              <w:rPr>
                <w:rFonts w:ascii="Times New Roman" w:hAnsi="Times New Roman" w:cs="Times New Roman"/>
                <w:spacing w:val="-5"/>
                <w:sz w:val="20"/>
              </w:rPr>
              <w:t xml:space="preserve"> </w:t>
            </w:r>
            <w:r w:rsidRPr="008F6775">
              <w:rPr>
                <w:rFonts w:ascii="Times New Roman" w:hAnsi="Times New Roman" w:cs="Times New Roman"/>
                <w:sz w:val="20"/>
              </w:rPr>
              <w:t>menghapus</w:t>
            </w:r>
            <w:r w:rsidRPr="008F6775">
              <w:rPr>
                <w:rFonts w:ascii="Times New Roman" w:hAnsi="Times New Roman" w:cs="Times New Roman"/>
                <w:spacing w:val="-4"/>
                <w:sz w:val="20"/>
              </w:rPr>
              <w:t xml:space="preserve"> </w:t>
            </w:r>
            <w:r w:rsidRPr="008F6775">
              <w:rPr>
                <w:rFonts w:ascii="Times New Roman" w:hAnsi="Times New Roman" w:cs="Times New Roman"/>
                <w:sz w:val="20"/>
              </w:rPr>
              <w:t>log</w:t>
            </w:r>
            <w:r w:rsidRPr="008F6775">
              <w:rPr>
                <w:rFonts w:ascii="Times New Roman" w:hAnsi="Times New Roman" w:cs="Times New Roman"/>
                <w:spacing w:val="-5"/>
                <w:sz w:val="20"/>
              </w:rPr>
              <w:t xml:space="preserve"> </w:t>
            </w:r>
            <w:r w:rsidRPr="008F6775">
              <w:rPr>
                <w:rFonts w:ascii="Times New Roman" w:hAnsi="Times New Roman" w:cs="Times New Roman"/>
                <w:sz w:val="20"/>
              </w:rPr>
              <w:t>aktivitas'</w:t>
            </w:r>
            <w:r w:rsidRPr="008F6775">
              <w:rPr>
                <w:rFonts w:ascii="Times New Roman" w:hAnsi="Times New Roman" w:cs="Times New Roman"/>
                <w:spacing w:val="-6"/>
                <w:sz w:val="20"/>
              </w:rPr>
              <w:t xml:space="preserve"> </w:t>
            </w:r>
            <w:r w:rsidRPr="008F6775">
              <w:rPr>
                <w:rFonts w:ascii="Times New Roman" w:hAnsi="Times New Roman" w:cs="Times New Roman"/>
                <w:sz w:val="20"/>
              </w:rPr>
              <w:t>});&lt;br&gt;</w:t>
            </w:r>
            <w:r w:rsidRPr="008F6775">
              <w:rPr>
                <w:rFonts w:ascii="Times New Roman" w:hAnsi="Times New Roman" w:cs="Times New Roman"/>
                <w:spacing w:val="-5"/>
                <w:sz w:val="20"/>
              </w:rPr>
              <w:t xml:space="preserve"> </w:t>
            </w:r>
            <w:r w:rsidRPr="008F6775">
              <w:rPr>
                <w:rFonts w:ascii="Times New Roman" w:hAnsi="Times New Roman" w:cs="Times New Roman"/>
                <w:sz w:val="20"/>
              </w:rPr>
              <w:t>}&lt;br&gt;</w:t>
            </w:r>
            <w:r w:rsidRPr="008F6775">
              <w:rPr>
                <w:rFonts w:ascii="Times New Roman" w:hAnsi="Times New Roman" w:cs="Times New Roman"/>
                <w:spacing w:val="-5"/>
                <w:sz w:val="20"/>
              </w:rPr>
              <w:t xml:space="preserve"> </w:t>
            </w:r>
            <w:r w:rsidRPr="008F6775">
              <w:rPr>
                <w:rFonts w:ascii="Times New Roman" w:hAnsi="Times New Roman" w:cs="Times New Roman"/>
                <w:sz w:val="20"/>
              </w:rPr>
              <w:t>res.json({</w:t>
            </w:r>
            <w:r w:rsidRPr="008F6775">
              <w:rPr>
                <w:rFonts w:ascii="Times New Roman" w:hAnsi="Times New Roman" w:cs="Times New Roman"/>
                <w:spacing w:val="-5"/>
                <w:sz w:val="20"/>
              </w:rPr>
              <w:t xml:space="preserve"> </w:t>
            </w:r>
            <w:r w:rsidRPr="008F6775">
              <w:rPr>
                <w:rFonts w:ascii="Times New Roman" w:hAnsi="Times New Roman" w:cs="Times New Roman"/>
                <w:sz w:val="20"/>
              </w:rPr>
              <w:t>status:</w:t>
            </w:r>
            <w:r w:rsidRPr="008F6775">
              <w:rPr>
                <w:rFonts w:ascii="Times New Roman" w:hAnsi="Times New Roman" w:cs="Times New Roman"/>
                <w:spacing w:val="-6"/>
                <w:sz w:val="20"/>
              </w:rPr>
              <w:t xml:space="preserve"> </w:t>
            </w:r>
            <w:r w:rsidRPr="008F6775">
              <w:rPr>
                <w:rFonts w:ascii="Times New Roman" w:hAnsi="Times New Roman" w:cs="Times New Roman"/>
                <w:sz w:val="20"/>
              </w:rPr>
              <w:t>'success',</w:t>
            </w:r>
            <w:r w:rsidRPr="008F6775">
              <w:rPr>
                <w:rFonts w:ascii="Times New Roman" w:hAnsi="Times New Roman" w:cs="Times New Roman"/>
                <w:spacing w:val="-6"/>
                <w:sz w:val="20"/>
              </w:rPr>
              <w:t xml:space="preserve"> </w:t>
            </w:r>
            <w:r w:rsidRPr="008F6775">
              <w:rPr>
                <w:rFonts w:ascii="Times New Roman" w:hAnsi="Times New Roman" w:cs="Times New Roman"/>
                <w:sz w:val="20"/>
              </w:rPr>
              <w:t>message:</w:t>
            </w:r>
          </w:p>
          <w:p w14:paraId="475E44D3" w14:textId="77777777" w:rsidR="00BB6CC6" w:rsidRPr="008F6775" w:rsidRDefault="00BB6CC6" w:rsidP="00346688">
            <w:pPr>
              <w:pStyle w:val="TableParagraph"/>
              <w:spacing w:line="360" w:lineRule="auto"/>
              <w:ind w:left="105"/>
              <w:rPr>
                <w:rFonts w:ascii="Times New Roman" w:hAnsi="Times New Roman" w:cs="Times New Roman"/>
                <w:sz w:val="20"/>
              </w:rPr>
            </w:pPr>
            <w:r w:rsidRPr="008F6775">
              <w:rPr>
                <w:rFonts w:ascii="Times New Roman" w:hAnsi="Times New Roman" w:cs="Times New Roman"/>
                <w:sz w:val="20"/>
              </w:rPr>
              <w:t>'Semua</w:t>
            </w:r>
            <w:r w:rsidRPr="008F6775">
              <w:rPr>
                <w:rFonts w:ascii="Times New Roman" w:hAnsi="Times New Roman" w:cs="Times New Roman"/>
                <w:spacing w:val="-11"/>
                <w:sz w:val="20"/>
              </w:rPr>
              <w:t xml:space="preserve"> </w:t>
            </w:r>
            <w:r w:rsidRPr="008F6775">
              <w:rPr>
                <w:rFonts w:ascii="Times New Roman" w:hAnsi="Times New Roman" w:cs="Times New Roman"/>
                <w:sz w:val="20"/>
              </w:rPr>
              <w:t>log</w:t>
            </w:r>
            <w:r w:rsidRPr="008F6775">
              <w:rPr>
                <w:rFonts w:ascii="Times New Roman" w:hAnsi="Times New Roman" w:cs="Times New Roman"/>
                <w:spacing w:val="-8"/>
                <w:sz w:val="20"/>
              </w:rPr>
              <w:t xml:space="preserve"> </w:t>
            </w:r>
            <w:r w:rsidRPr="008F6775">
              <w:rPr>
                <w:rFonts w:ascii="Times New Roman" w:hAnsi="Times New Roman" w:cs="Times New Roman"/>
                <w:sz w:val="20"/>
              </w:rPr>
              <w:t>aktivitas</w:t>
            </w:r>
            <w:r w:rsidRPr="008F6775">
              <w:rPr>
                <w:rFonts w:ascii="Times New Roman" w:hAnsi="Times New Roman" w:cs="Times New Roman"/>
                <w:spacing w:val="-8"/>
                <w:sz w:val="20"/>
              </w:rPr>
              <w:t xml:space="preserve"> </w:t>
            </w:r>
            <w:r w:rsidRPr="008F6775">
              <w:rPr>
                <w:rFonts w:ascii="Times New Roman" w:hAnsi="Times New Roman" w:cs="Times New Roman"/>
                <w:sz w:val="20"/>
              </w:rPr>
              <w:t>berhasil</w:t>
            </w:r>
            <w:r w:rsidRPr="008F6775">
              <w:rPr>
                <w:rFonts w:ascii="Times New Roman" w:hAnsi="Times New Roman" w:cs="Times New Roman"/>
                <w:spacing w:val="-8"/>
                <w:sz w:val="20"/>
              </w:rPr>
              <w:t xml:space="preserve"> </w:t>
            </w:r>
            <w:r w:rsidRPr="008F6775">
              <w:rPr>
                <w:rFonts w:ascii="Times New Roman" w:hAnsi="Times New Roman" w:cs="Times New Roman"/>
                <w:sz w:val="20"/>
              </w:rPr>
              <w:t>dihapus'</w:t>
            </w:r>
            <w:r w:rsidRPr="008F6775">
              <w:rPr>
                <w:rFonts w:ascii="Times New Roman" w:hAnsi="Times New Roman" w:cs="Times New Roman"/>
                <w:spacing w:val="-9"/>
                <w:sz w:val="20"/>
              </w:rPr>
              <w:t xml:space="preserve"> </w:t>
            </w:r>
            <w:r w:rsidRPr="008F6775">
              <w:rPr>
                <w:rFonts w:ascii="Times New Roman" w:hAnsi="Times New Roman" w:cs="Times New Roman"/>
                <w:sz w:val="20"/>
              </w:rPr>
              <w:t>});&lt;br&gt;</w:t>
            </w:r>
            <w:r w:rsidRPr="008F6775">
              <w:rPr>
                <w:rFonts w:ascii="Times New Roman" w:hAnsi="Times New Roman" w:cs="Times New Roman"/>
                <w:spacing w:val="-7"/>
                <w:sz w:val="20"/>
              </w:rPr>
              <w:t xml:space="preserve"> </w:t>
            </w:r>
            <w:r w:rsidRPr="008F6775">
              <w:rPr>
                <w:rFonts w:ascii="Times New Roman" w:hAnsi="Times New Roman" w:cs="Times New Roman"/>
                <w:spacing w:val="-2"/>
                <w:sz w:val="20"/>
              </w:rPr>
              <w:t>});&lt;br&gt;});</w:t>
            </w:r>
          </w:p>
        </w:tc>
        <w:tc>
          <w:tcPr>
            <w:tcW w:w="1607" w:type="dxa"/>
          </w:tcPr>
          <w:p w14:paraId="068333C3" w14:textId="77777777" w:rsidR="00BB6CC6" w:rsidRPr="008F6775" w:rsidRDefault="00BB6CC6" w:rsidP="00346688">
            <w:pPr>
              <w:pStyle w:val="TableParagraph"/>
              <w:spacing w:before="53" w:line="360" w:lineRule="auto"/>
              <w:ind w:left="0"/>
              <w:rPr>
                <w:rFonts w:ascii="Times New Roman" w:hAnsi="Times New Roman" w:cs="Times New Roman"/>
              </w:rPr>
            </w:pPr>
          </w:p>
          <w:p w14:paraId="726582E6" w14:textId="77777777" w:rsidR="00BB6CC6" w:rsidRPr="008F6775" w:rsidRDefault="00BB6CC6" w:rsidP="00346688">
            <w:pPr>
              <w:pStyle w:val="TableParagraph"/>
              <w:spacing w:line="360" w:lineRule="auto"/>
              <w:ind w:right="203"/>
              <w:rPr>
                <w:rFonts w:ascii="Times New Roman" w:hAnsi="Times New Roman" w:cs="Times New Roman"/>
              </w:rPr>
            </w:pPr>
            <w:r w:rsidRPr="008F6775">
              <w:rPr>
                <w:rFonts w:ascii="Times New Roman" w:hAnsi="Times New Roman" w:cs="Times New Roman"/>
              </w:rPr>
              <w:t>Hapus</w:t>
            </w:r>
            <w:r w:rsidRPr="008F6775">
              <w:rPr>
                <w:rFonts w:ascii="Times New Roman" w:hAnsi="Times New Roman" w:cs="Times New Roman"/>
                <w:spacing w:val="-13"/>
              </w:rPr>
              <w:t xml:space="preserve"> </w:t>
            </w:r>
            <w:r w:rsidRPr="008F6775">
              <w:rPr>
                <w:rFonts w:ascii="Times New Roman" w:hAnsi="Times New Roman" w:cs="Times New Roman"/>
              </w:rPr>
              <w:t>seluruh log aktivitas</w:t>
            </w:r>
          </w:p>
        </w:tc>
      </w:tr>
      <w:tr w:rsidR="00BB6CC6" w:rsidRPr="008F6775" w14:paraId="39E1A7DF" w14:textId="77777777" w:rsidTr="00C15697">
        <w:trPr>
          <w:trHeight w:val="1075"/>
        </w:trPr>
        <w:tc>
          <w:tcPr>
            <w:tcW w:w="530" w:type="dxa"/>
          </w:tcPr>
          <w:p w14:paraId="4543EDE1" w14:textId="77777777" w:rsidR="00BB6CC6" w:rsidRPr="008F6775" w:rsidRDefault="00BB6CC6" w:rsidP="00346688">
            <w:pPr>
              <w:pStyle w:val="TableParagraph"/>
              <w:spacing w:before="149" w:line="360" w:lineRule="auto"/>
              <w:ind w:left="0"/>
              <w:rPr>
                <w:rFonts w:ascii="Times New Roman" w:hAnsi="Times New Roman" w:cs="Times New Roman"/>
              </w:rPr>
            </w:pPr>
          </w:p>
          <w:p w14:paraId="5A09AE19" w14:textId="77777777" w:rsidR="00BB6CC6" w:rsidRPr="008F6775" w:rsidRDefault="00BB6CC6" w:rsidP="00346688">
            <w:pPr>
              <w:pStyle w:val="TableParagraph"/>
              <w:spacing w:before="1" w:line="360" w:lineRule="auto"/>
              <w:ind w:left="0" w:right="96"/>
              <w:jc w:val="right"/>
              <w:rPr>
                <w:rFonts w:ascii="Times New Roman" w:hAnsi="Times New Roman" w:cs="Times New Roman"/>
              </w:rPr>
            </w:pPr>
            <w:r w:rsidRPr="008F6775">
              <w:rPr>
                <w:rFonts w:ascii="Times New Roman" w:hAnsi="Times New Roman" w:cs="Times New Roman"/>
                <w:spacing w:val="-10"/>
              </w:rPr>
              <w:t>7</w:t>
            </w:r>
          </w:p>
        </w:tc>
        <w:tc>
          <w:tcPr>
            <w:tcW w:w="7609" w:type="dxa"/>
          </w:tcPr>
          <w:p w14:paraId="4068DB5C" w14:textId="77777777" w:rsidR="00BB6CC6" w:rsidRPr="008F6775" w:rsidRDefault="00BB6CC6" w:rsidP="00346688">
            <w:pPr>
              <w:pStyle w:val="TableParagraph"/>
              <w:spacing w:before="77" w:line="360" w:lineRule="auto"/>
              <w:ind w:left="105" w:right="173"/>
              <w:rPr>
                <w:rFonts w:ascii="Times New Roman" w:hAnsi="Times New Roman" w:cs="Times New Roman"/>
                <w:sz w:val="20"/>
              </w:rPr>
            </w:pPr>
            <w:r w:rsidRPr="008F6775">
              <w:rPr>
                <w:rFonts w:ascii="Times New Roman" w:hAnsi="Times New Roman" w:cs="Times New Roman"/>
                <w:sz w:val="20"/>
              </w:rPr>
              <w:t>app.get('/doctors',</w:t>
            </w:r>
            <w:r w:rsidRPr="008F6775">
              <w:rPr>
                <w:rFonts w:ascii="Times New Roman" w:hAnsi="Times New Roman" w:cs="Times New Roman"/>
                <w:spacing w:val="-7"/>
                <w:sz w:val="20"/>
              </w:rPr>
              <w:t xml:space="preserve"> </w:t>
            </w:r>
            <w:r w:rsidRPr="008F6775">
              <w:rPr>
                <w:rFonts w:ascii="Times New Roman" w:hAnsi="Times New Roman" w:cs="Times New Roman"/>
                <w:sz w:val="20"/>
              </w:rPr>
              <w:t>isAuthenticated,</w:t>
            </w:r>
            <w:r w:rsidRPr="008F6775">
              <w:rPr>
                <w:rFonts w:ascii="Times New Roman" w:hAnsi="Times New Roman" w:cs="Times New Roman"/>
                <w:spacing w:val="-7"/>
                <w:sz w:val="20"/>
              </w:rPr>
              <w:t xml:space="preserve"> </w:t>
            </w:r>
            <w:r w:rsidRPr="008F6775">
              <w:rPr>
                <w:rFonts w:ascii="Times New Roman" w:hAnsi="Times New Roman" w:cs="Times New Roman"/>
                <w:sz w:val="20"/>
              </w:rPr>
              <w:t>(req,</w:t>
            </w:r>
            <w:r w:rsidRPr="008F6775">
              <w:rPr>
                <w:rFonts w:ascii="Times New Roman" w:hAnsi="Times New Roman" w:cs="Times New Roman"/>
                <w:spacing w:val="-7"/>
                <w:sz w:val="20"/>
              </w:rPr>
              <w:t xml:space="preserve"> </w:t>
            </w:r>
            <w:r w:rsidRPr="008F6775">
              <w:rPr>
                <w:rFonts w:ascii="Times New Roman" w:hAnsi="Times New Roman" w:cs="Times New Roman"/>
                <w:sz w:val="20"/>
              </w:rPr>
              <w:t>res)</w:t>
            </w:r>
            <w:r w:rsidRPr="008F6775">
              <w:rPr>
                <w:rFonts w:ascii="Times New Roman" w:hAnsi="Times New Roman" w:cs="Times New Roman"/>
                <w:spacing w:val="-6"/>
                <w:sz w:val="20"/>
              </w:rPr>
              <w:t xml:space="preserve"> </w:t>
            </w:r>
            <w:r w:rsidRPr="008F6775">
              <w:rPr>
                <w:rFonts w:ascii="Times New Roman" w:hAnsi="Times New Roman" w:cs="Times New Roman"/>
                <w:sz w:val="20"/>
              </w:rPr>
              <w:t>=&gt;</w:t>
            </w:r>
            <w:r w:rsidRPr="008F6775">
              <w:rPr>
                <w:rFonts w:ascii="Times New Roman" w:hAnsi="Times New Roman" w:cs="Times New Roman"/>
                <w:spacing w:val="-6"/>
                <w:sz w:val="20"/>
              </w:rPr>
              <w:t xml:space="preserve"> </w:t>
            </w:r>
            <w:r w:rsidRPr="008F6775">
              <w:rPr>
                <w:rFonts w:ascii="Times New Roman" w:hAnsi="Times New Roman" w:cs="Times New Roman"/>
                <w:sz w:val="20"/>
              </w:rPr>
              <w:t>{&lt;br&gt;</w:t>
            </w:r>
            <w:r w:rsidRPr="008F6775">
              <w:rPr>
                <w:rFonts w:ascii="Times New Roman" w:hAnsi="Times New Roman" w:cs="Times New Roman"/>
                <w:spacing w:val="-5"/>
                <w:sz w:val="20"/>
              </w:rPr>
              <w:t xml:space="preserve"> </w:t>
            </w:r>
            <w:r w:rsidRPr="008F6775">
              <w:rPr>
                <w:rFonts w:ascii="Times New Roman" w:hAnsi="Times New Roman" w:cs="Times New Roman"/>
                <w:sz w:val="20"/>
              </w:rPr>
              <w:t>if</w:t>
            </w:r>
            <w:r w:rsidRPr="008F6775">
              <w:rPr>
                <w:rFonts w:ascii="Times New Roman" w:hAnsi="Times New Roman" w:cs="Times New Roman"/>
                <w:spacing w:val="-7"/>
                <w:sz w:val="20"/>
              </w:rPr>
              <w:t xml:space="preserve"> </w:t>
            </w:r>
            <w:r w:rsidRPr="008F6775">
              <w:rPr>
                <w:rFonts w:ascii="Times New Roman" w:hAnsi="Times New Roman" w:cs="Times New Roman"/>
                <w:sz w:val="20"/>
              </w:rPr>
              <w:t>(!req.session.user)</w:t>
            </w:r>
            <w:r w:rsidRPr="008F6775">
              <w:rPr>
                <w:rFonts w:ascii="Times New Roman" w:hAnsi="Times New Roman" w:cs="Times New Roman"/>
                <w:spacing w:val="-5"/>
                <w:sz w:val="20"/>
              </w:rPr>
              <w:t xml:space="preserve"> </w:t>
            </w:r>
            <w:r w:rsidRPr="008F6775">
              <w:rPr>
                <w:rFonts w:ascii="Times New Roman" w:hAnsi="Times New Roman" w:cs="Times New Roman"/>
                <w:sz w:val="20"/>
              </w:rPr>
              <w:t>return res.status(403).json({ error: 'Unauthorized' });&lt;br&gt; db.all('SELECT * FROM doctors', (err, rows) =&gt; {&lt;br&gt; if (err) return res.status(500).json({ error: 'Database error' });&lt;br&gt; res.json(rows);&lt;br&gt; });&lt;br&gt;});</w:t>
            </w:r>
          </w:p>
        </w:tc>
        <w:tc>
          <w:tcPr>
            <w:tcW w:w="1607" w:type="dxa"/>
          </w:tcPr>
          <w:p w14:paraId="11B42FF1"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rPr>
              <w:t>Ambil</w:t>
            </w:r>
            <w:r w:rsidRPr="008F6775">
              <w:rPr>
                <w:rFonts w:ascii="Times New Roman" w:hAnsi="Times New Roman" w:cs="Times New Roman"/>
                <w:spacing w:val="-13"/>
              </w:rPr>
              <w:t xml:space="preserve"> </w:t>
            </w:r>
            <w:r w:rsidRPr="008F6775">
              <w:rPr>
                <w:rFonts w:ascii="Times New Roman" w:hAnsi="Times New Roman" w:cs="Times New Roman"/>
              </w:rPr>
              <w:t>daftar dokter (cek session, DB</w:t>
            </w:r>
          </w:p>
          <w:p w14:paraId="489FEA05"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spacing w:val="-2"/>
              </w:rPr>
              <w:t>query)</w:t>
            </w:r>
          </w:p>
        </w:tc>
      </w:tr>
      <w:tr w:rsidR="00BB6CC6" w:rsidRPr="008F6775" w14:paraId="32BEE1B3" w14:textId="77777777" w:rsidTr="00C15697">
        <w:trPr>
          <w:trHeight w:val="1610"/>
        </w:trPr>
        <w:tc>
          <w:tcPr>
            <w:tcW w:w="530" w:type="dxa"/>
          </w:tcPr>
          <w:p w14:paraId="20F1D8A0" w14:textId="77777777" w:rsidR="00BB6CC6" w:rsidRPr="008F6775" w:rsidRDefault="00BB6CC6" w:rsidP="00346688">
            <w:pPr>
              <w:pStyle w:val="TableParagraph"/>
              <w:spacing w:line="360" w:lineRule="auto"/>
              <w:ind w:left="0"/>
              <w:rPr>
                <w:rFonts w:ascii="Times New Roman" w:hAnsi="Times New Roman" w:cs="Times New Roman"/>
              </w:rPr>
            </w:pPr>
          </w:p>
          <w:p w14:paraId="791037F4" w14:textId="77777777" w:rsidR="00BB6CC6" w:rsidRPr="008F6775" w:rsidRDefault="00BB6CC6" w:rsidP="00346688">
            <w:pPr>
              <w:pStyle w:val="TableParagraph"/>
              <w:spacing w:before="162" w:line="360" w:lineRule="auto"/>
              <w:ind w:left="0"/>
              <w:rPr>
                <w:rFonts w:ascii="Times New Roman" w:hAnsi="Times New Roman" w:cs="Times New Roman"/>
              </w:rPr>
            </w:pPr>
          </w:p>
          <w:p w14:paraId="7E3F96EE" w14:textId="77777777" w:rsidR="00BB6CC6" w:rsidRPr="008F6775" w:rsidRDefault="00BB6CC6" w:rsidP="00346688">
            <w:pPr>
              <w:pStyle w:val="TableParagraph"/>
              <w:spacing w:line="360" w:lineRule="auto"/>
              <w:ind w:left="0" w:right="96"/>
              <w:jc w:val="right"/>
              <w:rPr>
                <w:rFonts w:ascii="Times New Roman" w:hAnsi="Times New Roman" w:cs="Times New Roman"/>
              </w:rPr>
            </w:pPr>
            <w:r w:rsidRPr="008F6775">
              <w:rPr>
                <w:rFonts w:ascii="Times New Roman" w:hAnsi="Times New Roman" w:cs="Times New Roman"/>
                <w:spacing w:val="-10"/>
              </w:rPr>
              <w:t>8</w:t>
            </w:r>
          </w:p>
        </w:tc>
        <w:tc>
          <w:tcPr>
            <w:tcW w:w="7609" w:type="dxa"/>
          </w:tcPr>
          <w:p w14:paraId="688E1C13" w14:textId="77777777" w:rsidR="00BB6CC6" w:rsidRPr="008F6775" w:rsidRDefault="00BB6CC6" w:rsidP="00346688">
            <w:pPr>
              <w:pStyle w:val="TableParagraph"/>
              <w:spacing w:line="360" w:lineRule="auto"/>
              <w:ind w:left="105" w:right="122"/>
              <w:rPr>
                <w:rFonts w:ascii="Times New Roman" w:hAnsi="Times New Roman" w:cs="Times New Roman"/>
                <w:sz w:val="20"/>
              </w:rPr>
            </w:pPr>
            <w:r w:rsidRPr="008F6775">
              <w:rPr>
                <w:rFonts w:ascii="Times New Roman" w:hAnsi="Times New Roman" w:cs="Times New Roman"/>
                <w:sz w:val="20"/>
              </w:rPr>
              <w:t>app.post('/doctors', isAuthenticated &amp;&amp; isAdmin, (req, res) =&gt; {&lt;br&gt; const { name, specialization, phone, photo_url } = req.body;&lt;br&gt; if (!photo_url.startsWith('http://') &amp;&amp;</w:t>
            </w:r>
            <w:r w:rsidRPr="008F6775">
              <w:rPr>
                <w:rFonts w:ascii="Times New Roman" w:hAnsi="Times New Roman" w:cs="Times New Roman"/>
                <w:spacing w:val="-8"/>
                <w:sz w:val="20"/>
              </w:rPr>
              <w:t xml:space="preserve"> </w:t>
            </w:r>
            <w:r w:rsidRPr="008F6775">
              <w:rPr>
                <w:rFonts w:ascii="Times New Roman" w:hAnsi="Times New Roman" w:cs="Times New Roman"/>
                <w:sz w:val="20"/>
              </w:rPr>
              <w:t>!photo_url.startsWith('https://'))</w:t>
            </w:r>
            <w:r w:rsidRPr="008F6775">
              <w:rPr>
                <w:rFonts w:ascii="Times New Roman" w:hAnsi="Times New Roman" w:cs="Times New Roman"/>
                <w:spacing w:val="-8"/>
                <w:sz w:val="20"/>
              </w:rPr>
              <w:t xml:space="preserve"> </w:t>
            </w:r>
            <w:r w:rsidRPr="008F6775">
              <w:rPr>
                <w:rFonts w:ascii="Times New Roman" w:hAnsi="Times New Roman" w:cs="Times New Roman"/>
                <w:sz w:val="20"/>
              </w:rPr>
              <w:t>{&lt;br&gt;</w:t>
            </w:r>
            <w:r w:rsidRPr="008F6775">
              <w:rPr>
                <w:rFonts w:ascii="Times New Roman" w:hAnsi="Times New Roman" w:cs="Times New Roman"/>
                <w:spacing w:val="-7"/>
                <w:sz w:val="20"/>
              </w:rPr>
              <w:t xml:space="preserve"> </w:t>
            </w:r>
            <w:r w:rsidRPr="008F6775">
              <w:rPr>
                <w:rFonts w:ascii="Times New Roman" w:hAnsi="Times New Roman" w:cs="Times New Roman"/>
                <w:sz w:val="20"/>
              </w:rPr>
              <w:t>return</w:t>
            </w:r>
            <w:r w:rsidRPr="008F6775">
              <w:rPr>
                <w:rFonts w:ascii="Times New Roman" w:hAnsi="Times New Roman" w:cs="Times New Roman"/>
                <w:spacing w:val="-8"/>
                <w:sz w:val="20"/>
              </w:rPr>
              <w:t xml:space="preserve"> </w:t>
            </w:r>
            <w:r w:rsidRPr="008F6775">
              <w:rPr>
                <w:rFonts w:ascii="Times New Roman" w:hAnsi="Times New Roman" w:cs="Times New Roman"/>
                <w:sz w:val="20"/>
              </w:rPr>
              <w:t>res.status(400).json({</w:t>
            </w:r>
            <w:r w:rsidRPr="008F6775">
              <w:rPr>
                <w:rFonts w:ascii="Times New Roman" w:hAnsi="Times New Roman" w:cs="Times New Roman"/>
                <w:spacing w:val="-8"/>
                <w:sz w:val="20"/>
              </w:rPr>
              <w:t xml:space="preserve"> </w:t>
            </w:r>
            <w:r w:rsidRPr="008F6775">
              <w:rPr>
                <w:rFonts w:ascii="Times New Roman" w:hAnsi="Times New Roman" w:cs="Times New Roman"/>
                <w:sz w:val="20"/>
              </w:rPr>
              <w:t>error:</w:t>
            </w:r>
            <w:r w:rsidRPr="008F6775">
              <w:rPr>
                <w:rFonts w:ascii="Times New Roman" w:hAnsi="Times New Roman" w:cs="Times New Roman"/>
                <w:spacing w:val="-8"/>
                <w:sz w:val="20"/>
              </w:rPr>
              <w:t xml:space="preserve"> </w:t>
            </w:r>
            <w:r w:rsidRPr="008F6775">
              <w:rPr>
                <w:rFonts w:ascii="Times New Roman" w:hAnsi="Times New Roman" w:cs="Times New Roman"/>
                <w:sz w:val="20"/>
              </w:rPr>
              <w:t>'Invalid photo URL' });&lt;br&gt; }&lt;br&gt; db.run(`INSERT INTO doctors (name, specialization, phone, photo_url) VALUES (?, ?, ?, ?)`,&lt;br&gt; [name, specialization, phone, photo_url], err =&gt; {&lt;br&gt; if (err) return res.status(500).json({ error: 'Gagal tambah</w:t>
            </w:r>
          </w:p>
          <w:p w14:paraId="2ED7E93C" w14:textId="77777777" w:rsidR="00BB6CC6" w:rsidRPr="008F6775" w:rsidRDefault="00BB6CC6" w:rsidP="00346688">
            <w:pPr>
              <w:pStyle w:val="TableParagraph"/>
              <w:spacing w:line="360" w:lineRule="auto"/>
              <w:ind w:left="105"/>
              <w:rPr>
                <w:rFonts w:ascii="Times New Roman" w:hAnsi="Times New Roman" w:cs="Times New Roman"/>
                <w:sz w:val="20"/>
              </w:rPr>
            </w:pPr>
            <w:r w:rsidRPr="008F6775">
              <w:rPr>
                <w:rFonts w:ascii="Times New Roman" w:hAnsi="Times New Roman" w:cs="Times New Roman"/>
                <w:sz w:val="20"/>
              </w:rPr>
              <w:t>dokter'</w:t>
            </w:r>
            <w:r w:rsidRPr="008F6775">
              <w:rPr>
                <w:rFonts w:ascii="Times New Roman" w:hAnsi="Times New Roman" w:cs="Times New Roman"/>
                <w:spacing w:val="-8"/>
                <w:sz w:val="20"/>
              </w:rPr>
              <w:t xml:space="preserve"> </w:t>
            </w:r>
            <w:r w:rsidRPr="008F6775">
              <w:rPr>
                <w:rFonts w:ascii="Times New Roman" w:hAnsi="Times New Roman" w:cs="Times New Roman"/>
                <w:sz w:val="20"/>
              </w:rPr>
              <w:t>});&lt;br&gt;</w:t>
            </w:r>
            <w:r w:rsidRPr="008F6775">
              <w:rPr>
                <w:rFonts w:ascii="Times New Roman" w:hAnsi="Times New Roman" w:cs="Times New Roman"/>
                <w:spacing w:val="-6"/>
                <w:sz w:val="20"/>
              </w:rPr>
              <w:t xml:space="preserve"> </w:t>
            </w:r>
            <w:r w:rsidRPr="008F6775">
              <w:rPr>
                <w:rFonts w:ascii="Times New Roman" w:hAnsi="Times New Roman" w:cs="Times New Roman"/>
                <w:sz w:val="20"/>
              </w:rPr>
              <w:t>res.json({</w:t>
            </w:r>
            <w:r w:rsidRPr="008F6775">
              <w:rPr>
                <w:rFonts w:ascii="Times New Roman" w:hAnsi="Times New Roman" w:cs="Times New Roman"/>
                <w:spacing w:val="-8"/>
                <w:sz w:val="20"/>
              </w:rPr>
              <w:t xml:space="preserve"> </w:t>
            </w:r>
            <w:r w:rsidRPr="008F6775">
              <w:rPr>
                <w:rFonts w:ascii="Times New Roman" w:hAnsi="Times New Roman" w:cs="Times New Roman"/>
                <w:sz w:val="20"/>
              </w:rPr>
              <w:t>status:</w:t>
            </w:r>
            <w:r w:rsidRPr="008F6775">
              <w:rPr>
                <w:rFonts w:ascii="Times New Roman" w:hAnsi="Times New Roman" w:cs="Times New Roman"/>
                <w:spacing w:val="-8"/>
                <w:sz w:val="20"/>
              </w:rPr>
              <w:t xml:space="preserve"> </w:t>
            </w:r>
            <w:r w:rsidRPr="008F6775">
              <w:rPr>
                <w:rFonts w:ascii="Times New Roman" w:hAnsi="Times New Roman" w:cs="Times New Roman"/>
                <w:sz w:val="20"/>
              </w:rPr>
              <w:t>'success'</w:t>
            </w:r>
            <w:r w:rsidRPr="008F6775">
              <w:rPr>
                <w:rFonts w:ascii="Times New Roman" w:hAnsi="Times New Roman" w:cs="Times New Roman"/>
                <w:spacing w:val="-8"/>
                <w:sz w:val="20"/>
              </w:rPr>
              <w:t xml:space="preserve"> </w:t>
            </w:r>
            <w:r w:rsidRPr="008F6775">
              <w:rPr>
                <w:rFonts w:ascii="Times New Roman" w:hAnsi="Times New Roman" w:cs="Times New Roman"/>
                <w:sz w:val="20"/>
              </w:rPr>
              <w:t>});&lt;br&gt;</w:t>
            </w:r>
            <w:r w:rsidRPr="008F6775">
              <w:rPr>
                <w:rFonts w:ascii="Times New Roman" w:hAnsi="Times New Roman" w:cs="Times New Roman"/>
                <w:spacing w:val="-7"/>
                <w:sz w:val="20"/>
              </w:rPr>
              <w:t xml:space="preserve"> </w:t>
            </w:r>
            <w:r w:rsidRPr="008F6775">
              <w:rPr>
                <w:rFonts w:ascii="Times New Roman" w:hAnsi="Times New Roman" w:cs="Times New Roman"/>
                <w:spacing w:val="-2"/>
                <w:sz w:val="20"/>
              </w:rPr>
              <w:t>});&lt;br&gt;});</w:t>
            </w:r>
          </w:p>
        </w:tc>
        <w:tc>
          <w:tcPr>
            <w:tcW w:w="1607" w:type="dxa"/>
          </w:tcPr>
          <w:p w14:paraId="2C1B5E97" w14:textId="77777777" w:rsidR="00BB6CC6" w:rsidRPr="008F6775" w:rsidRDefault="00BB6CC6" w:rsidP="00346688">
            <w:pPr>
              <w:pStyle w:val="TableParagraph"/>
              <w:spacing w:before="14" w:line="360" w:lineRule="auto"/>
              <w:ind w:left="0"/>
              <w:rPr>
                <w:rFonts w:ascii="Times New Roman" w:hAnsi="Times New Roman" w:cs="Times New Roman"/>
              </w:rPr>
            </w:pPr>
          </w:p>
          <w:p w14:paraId="31089EBF" w14:textId="77777777" w:rsidR="00BB6CC6" w:rsidRPr="008F6775" w:rsidRDefault="00BB6CC6" w:rsidP="00346688">
            <w:pPr>
              <w:pStyle w:val="TableParagraph"/>
              <w:spacing w:before="1" w:line="360" w:lineRule="auto"/>
              <w:ind w:right="115"/>
              <w:rPr>
                <w:rFonts w:ascii="Times New Roman" w:hAnsi="Times New Roman" w:cs="Times New Roman"/>
              </w:rPr>
            </w:pPr>
            <w:r w:rsidRPr="008F6775">
              <w:rPr>
                <w:rFonts w:ascii="Times New Roman" w:hAnsi="Times New Roman" w:cs="Times New Roman"/>
              </w:rPr>
              <w:t>Tambah</w:t>
            </w:r>
            <w:r w:rsidRPr="008F6775">
              <w:rPr>
                <w:rFonts w:ascii="Times New Roman" w:hAnsi="Times New Roman" w:cs="Times New Roman"/>
                <w:spacing w:val="-13"/>
              </w:rPr>
              <w:t xml:space="preserve"> </w:t>
            </w:r>
            <w:r w:rsidRPr="008F6775">
              <w:rPr>
                <w:rFonts w:ascii="Times New Roman" w:hAnsi="Times New Roman" w:cs="Times New Roman"/>
              </w:rPr>
              <w:t xml:space="preserve">dokter baru (validasi URL foto, DB </w:t>
            </w:r>
            <w:r w:rsidRPr="008F6775">
              <w:rPr>
                <w:rFonts w:ascii="Times New Roman" w:hAnsi="Times New Roman" w:cs="Times New Roman"/>
                <w:spacing w:val="-2"/>
              </w:rPr>
              <w:t>INSERT)</w:t>
            </w:r>
          </w:p>
        </w:tc>
      </w:tr>
      <w:tr w:rsidR="00BB6CC6" w:rsidRPr="008F6775" w14:paraId="32EB23E6" w14:textId="77777777" w:rsidTr="00C15697">
        <w:trPr>
          <w:trHeight w:val="918"/>
        </w:trPr>
        <w:tc>
          <w:tcPr>
            <w:tcW w:w="530" w:type="dxa"/>
          </w:tcPr>
          <w:p w14:paraId="5FE56179" w14:textId="77777777" w:rsidR="00BB6CC6" w:rsidRPr="008F6775" w:rsidRDefault="00BB6CC6" w:rsidP="00346688">
            <w:pPr>
              <w:pStyle w:val="TableParagraph"/>
              <w:spacing w:before="72" w:line="360" w:lineRule="auto"/>
              <w:ind w:left="0"/>
              <w:rPr>
                <w:rFonts w:ascii="Times New Roman" w:hAnsi="Times New Roman" w:cs="Times New Roman"/>
              </w:rPr>
            </w:pPr>
          </w:p>
          <w:p w14:paraId="7DD949CD" w14:textId="77777777" w:rsidR="00BB6CC6" w:rsidRPr="008F6775" w:rsidRDefault="00BB6CC6" w:rsidP="00346688">
            <w:pPr>
              <w:pStyle w:val="TableParagraph"/>
              <w:spacing w:line="360" w:lineRule="auto"/>
              <w:ind w:left="0" w:right="96"/>
              <w:jc w:val="right"/>
              <w:rPr>
                <w:rFonts w:ascii="Times New Roman" w:hAnsi="Times New Roman" w:cs="Times New Roman"/>
              </w:rPr>
            </w:pPr>
            <w:r w:rsidRPr="008F6775">
              <w:rPr>
                <w:rFonts w:ascii="Times New Roman" w:hAnsi="Times New Roman" w:cs="Times New Roman"/>
                <w:spacing w:val="-10"/>
              </w:rPr>
              <w:t>9</w:t>
            </w:r>
          </w:p>
        </w:tc>
        <w:tc>
          <w:tcPr>
            <w:tcW w:w="7609" w:type="dxa"/>
          </w:tcPr>
          <w:p w14:paraId="13F13E6D" w14:textId="77777777" w:rsidR="00BB6CC6" w:rsidRPr="008F6775" w:rsidRDefault="00BB6CC6" w:rsidP="00346688">
            <w:pPr>
              <w:pStyle w:val="TableParagraph"/>
              <w:spacing w:line="360" w:lineRule="auto"/>
              <w:ind w:left="105" w:right="122"/>
              <w:rPr>
                <w:rFonts w:ascii="Times New Roman" w:hAnsi="Times New Roman" w:cs="Times New Roman"/>
                <w:sz w:val="20"/>
              </w:rPr>
            </w:pPr>
            <w:r w:rsidRPr="008F6775">
              <w:rPr>
                <w:rFonts w:ascii="Times New Roman" w:hAnsi="Times New Roman" w:cs="Times New Roman"/>
                <w:sz w:val="20"/>
              </w:rPr>
              <w:t>app.delete('/doctors/:id',</w:t>
            </w:r>
            <w:r w:rsidRPr="008F6775">
              <w:rPr>
                <w:rFonts w:ascii="Times New Roman" w:hAnsi="Times New Roman" w:cs="Times New Roman"/>
                <w:spacing w:val="-5"/>
                <w:sz w:val="20"/>
              </w:rPr>
              <w:t xml:space="preserve"> </w:t>
            </w:r>
            <w:r w:rsidRPr="008F6775">
              <w:rPr>
                <w:rFonts w:ascii="Times New Roman" w:hAnsi="Times New Roman" w:cs="Times New Roman"/>
                <w:sz w:val="20"/>
              </w:rPr>
              <w:t>isAuthenticated</w:t>
            </w:r>
            <w:r w:rsidRPr="008F6775">
              <w:rPr>
                <w:rFonts w:ascii="Times New Roman" w:hAnsi="Times New Roman" w:cs="Times New Roman"/>
                <w:spacing w:val="-5"/>
                <w:sz w:val="20"/>
              </w:rPr>
              <w:t xml:space="preserve"> </w:t>
            </w:r>
            <w:r w:rsidRPr="008F6775">
              <w:rPr>
                <w:rFonts w:ascii="Times New Roman" w:hAnsi="Times New Roman" w:cs="Times New Roman"/>
                <w:sz w:val="20"/>
              </w:rPr>
              <w:t>&amp;&amp;</w:t>
            </w:r>
            <w:r w:rsidRPr="008F6775">
              <w:rPr>
                <w:rFonts w:ascii="Times New Roman" w:hAnsi="Times New Roman" w:cs="Times New Roman"/>
                <w:spacing w:val="-4"/>
                <w:sz w:val="20"/>
              </w:rPr>
              <w:t xml:space="preserve"> </w:t>
            </w:r>
            <w:r w:rsidRPr="008F6775">
              <w:rPr>
                <w:rFonts w:ascii="Times New Roman" w:hAnsi="Times New Roman" w:cs="Times New Roman"/>
                <w:sz w:val="20"/>
              </w:rPr>
              <w:t>isAdmin,</w:t>
            </w:r>
            <w:r w:rsidRPr="008F6775">
              <w:rPr>
                <w:rFonts w:ascii="Times New Roman" w:hAnsi="Times New Roman" w:cs="Times New Roman"/>
                <w:spacing w:val="-5"/>
                <w:sz w:val="20"/>
              </w:rPr>
              <w:t xml:space="preserve"> </w:t>
            </w:r>
            <w:r w:rsidRPr="008F6775">
              <w:rPr>
                <w:rFonts w:ascii="Times New Roman" w:hAnsi="Times New Roman" w:cs="Times New Roman"/>
                <w:sz w:val="20"/>
              </w:rPr>
              <w:t>(req,</w:t>
            </w:r>
            <w:r w:rsidRPr="008F6775">
              <w:rPr>
                <w:rFonts w:ascii="Times New Roman" w:hAnsi="Times New Roman" w:cs="Times New Roman"/>
                <w:spacing w:val="-5"/>
                <w:sz w:val="20"/>
              </w:rPr>
              <w:t xml:space="preserve"> </w:t>
            </w:r>
            <w:r w:rsidRPr="008F6775">
              <w:rPr>
                <w:rFonts w:ascii="Times New Roman" w:hAnsi="Times New Roman" w:cs="Times New Roman"/>
                <w:sz w:val="20"/>
              </w:rPr>
              <w:t>res)</w:t>
            </w:r>
            <w:r w:rsidRPr="008F6775">
              <w:rPr>
                <w:rFonts w:ascii="Times New Roman" w:hAnsi="Times New Roman" w:cs="Times New Roman"/>
                <w:spacing w:val="-5"/>
                <w:sz w:val="20"/>
              </w:rPr>
              <w:t xml:space="preserve"> </w:t>
            </w:r>
            <w:r w:rsidRPr="008F6775">
              <w:rPr>
                <w:rFonts w:ascii="Times New Roman" w:hAnsi="Times New Roman" w:cs="Times New Roman"/>
                <w:sz w:val="20"/>
              </w:rPr>
              <w:t>=&gt;</w:t>
            </w:r>
            <w:r w:rsidRPr="008F6775">
              <w:rPr>
                <w:rFonts w:ascii="Times New Roman" w:hAnsi="Times New Roman" w:cs="Times New Roman"/>
                <w:spacing w:val="-5"/>
                <w:sz w:val="20"/>
              </w:rPr>
              <w:t xml:space="preserve"> </w:t>
            </w:r>
            <w:r w:rsidRPr="008F6775">
              <w:rPr>
                <w:rFonts w:ascii="Times New Roman" w:hAnsi="Times New Roman" w:cs="Times New Roman"/>
                <w:sz w:val="20"/>
              </w:rPr>
              <w:t>{&lt;br&gt;</w:t>
            </w:r>
            <w:r w:rsidRPr="008F6775">
              <w:rPr>
                <w:rFonts w:ascii="Times New Roman" w:hAnsi="Times New Roman" w:cs="Times New Roman"/>
                <w:spacing w:val="-4"/>
                <w:sz w:val="20"/>
              </w:rPr>
              <w:t xml:space="preserve"> </w:t>
            </w:r>
            <w:r w:rsidRPr="008F6775">
              <w:rPr>
                <w:rFonts w:ascii="Times New Roman" w:hAnsi="Times New Roman" w:cs="Times New Roman"/>
                <w:sz w:val="20"/>
              </w:rPr>
              <w:t>const</w:t>
            </w:r>
            <w:r w:rsidRPr="008F6775">
              <w:rPr>
                <w:rFonts w:ascii="Times New Roman" w:hAnsi="Times New Roman" w:cs="Times New Roman"/>
                <w:spacing w:val="-5"/>
                <w:sz w:val="20"/>
              </w:rPr>
              <w:t xml:space="preserve"> </w:t>
            </w:r>
            <w:r w:rsidRPr="008F6775">
              <w:rPr>
                <w:rFonts w:ascii="Times New Roman" w:hAnsi="Times New Roman" w:cs="Times New Roman"/>
                <w:sz w:val="20"/>
              </w:rPr>
              <w:t>id</w:t>
            </w:r>
            <w:r w:rsidRPr="008F6775">
              <w:rPr>
                <w:rFonts w:ascii="Times New Roman" w:hAnsi="Times New Roman" w:cs="Times New Roman"/>
                <w:spacing w:val="-5"/>
                <w:sz w:val="20"/>
              </w:rPr>
              <w:t xml:space="preserve"> </w:t>
            </w:r>
            <w:r w:rsidRPr="008F6775">
              <w:rPr>
                <w:rFonts w:ascii="Times New Roman" w:hAnsi="Times New Roman" w:cs="Times New Roman"/>
                <w:sz w:val="20"/>
              </w:rPr>
              <w:t>= req.params.id;&lt;br&gt; db.run(`DELETE FROM doctors WHERE id = ?`, [id], function(err) {&lt;br&gt; if (err) return res.status(500).json({ error: 'Gagal hapus dokter'</w:t>
            </w:r>
          </w:p>
          <w:p w14:paraId="28F4A64E" w14:textId="77777777" w:rsidR="00BB6CC6" w:rsidRPr="008F6775" w:rsidRDefault="00BB6CC6" w:rsidP="00346688">
            <w:pPr>
              <w:pStyle w:val="TableParagraph"/>
              <w:spacing w:line="360" w:lineRule="auto"/>
              <w:ind w:left="105"/>
              <w:rPr>
                <w:rFonts w:ascii="Times New Roman" w:hAnsi="Times New Roman" w:cs="Times New Roman"/>
                <w:sz w:val="20"/>
              </w:rPr>
            </w:pPr>
            <w:r w:rsidRPr="008F6775">
              <w:rPr>
                <w:rFonts w:ascii="Times New Roman" w:hAnsi="Times New Roman" w:cs="Times New Roman"/>
                <w:sz w:val="20"/>
              </w:rPr>
              <w:t>});&lt;br&gt;</w:t>
            </w:r>
            <w:r w:rsidRPr="008F6775">
              <w:rPr>
                <w:rFonts w:ascii="Times New Roman" w:hAnsi="Times New Roman" w:cs="Times New Roman"/>
                <w:spacing w:val="-7"/>
                <w:sz w:val="20"/>
              </w:rPr>
              <w:t xml:space="preserve"> </w:t>
            </w:r>
            <w:r w:rsidRPr="008F6775">
              <w:rPr>
                <w:rFonts w:ascii="Times New Roman" w:hAnsi="Times New Roman" w:cs="Times New Roman"/>
                <w:sz w:val="20"/>
              </w:rPr>
              <w:t>res.json({</w:t>
            </w:r>
            <w:r w:rsidRPr="008F6775">
              <w:rPr>
                <w:rFonts w:ascii="Times New Roman" w:hAnsi="Times New Roman" w:cs="Times New Roman"/>
                <w:spacing w:val="-8"/>
                <w:sz w:val="20"/>
              </w:rPr>
              <w:t xml:space="preserve"> </w:t>
            </w:r>
            <w:r w:rsidRPr="008F6775">
              <w:rPr>
                <w:rFonts w:ascii="Times New Roman" w:hAnsi="Times New Roman" w:cs="Times New Roman"/>
                <w:sz w:val="20"/>
              </w:rPr>
              <w:t>status:</w:t>
            </w:r>
            <w:r w:rsidRPr="008F6775">
              <w:rPr>
                <w:rFonts w:ascii="Times New Roman" w:hAnsi="Times New Roman" w:cs="Times New Roman"/>
                <w:spacing w:val="-9"/>
                <w:sz w:val="20"/>
              </w:rPr>
              <w:t xml:space="preserve"> </w:t>
            </w:r>
            <w:r w:rsidRPr="008F6775">
              <w:rPr>
                <w:rFonts w:ascii="Times New Roman" w:hAnsi="Times New Roman" w:cs="Times New Roman"/>
                <w:sz w:val="20"/>
              </w:rPr>
              <w:t>'deleted'</w:t>
            </w:r>
            <w:r w:rsidRPr="008F6775">
              <w:rPr>
                <w:rFonts w:ascii="Times New Roman" w:hAnsi="Times New Roman" w:cs="Times New Roman"/>
                <w:spacing w:val="-8"/>
                <w:sz w:val="20"/>
              </w:rPr>
              <w:t xml:space="preserve"> </w:t>
            </w:r>
            <w:r w:rsidRPr="008F6775">
              <w:rPr>
                <w:rFonts w:ascii="Times New Roman" w:hAnsi="Times New Roman" w:cs="Times New Roman"/>
                <w:sz w:val="20"/>
              </w:rPr>
              <w:t>});&lt;br&gt;</w:t>
            </w:r>
            <w:r w:rsidRPr="008F6775">
              <w:rPr>
                <w:rFonts w:ascii="Times New Roman" w:hAnsi="Times New Roman" w:cs="Times New Roman"/>
                <w:spacing w:val="-7"/>
                <w:sz w:val="20"/>
              </w:rPr>
              <w:t xml:space="preserve"> </w:t>
            </w:r>
            <w:r w:rsidRPr="008F6775">
              <w:rPr>
                <w:rFonts w:ascii="Times New Roman" w:hAnsi="Times New Roman" w:cs="Times New Roman"/>
                <w:spacing w:val="-2"/>
                <w:sz w:val="20"/>
              </w:rPr>
              <w:t>});&lt;br&gt;});</w:t>
            </w:r>
          </w:p>
        </w:tc>
        <w:tc>
          <w:tcPr>
            <w:tcW w:w="1607" w:type="dxa"/>
          </w:tcPr>
          <w:p w14:paraId="4C9CB57C" w14:textId="77777777" w:rsidR="00BB6CC6" w:rsidRPr="008F6775" w:rsidRDefault="00BB6CC6" w:rsidP="00346688">
            <w:pPr>
              <w:pStyle w:val="TableParagraph"/>
              <w:spacing w:before="191" w:line="360" w:lineRule="auto"/>
              <w:ind w:right="129"/>
              <w:rPr>
                <w:rFonts w:ascii="Times New Roman" w:hAnsi="Times New Roman" w:cs="Times New Roman"/>
              </w:rPr>
            </w:pPr>
            <w:r w:rsidRPr="008F6775">
              <w:rPr>
                <w:rFonts w:ascii="Times New Roman" w:hAnsi="Times New Roman" w:cs="Times New Roman"/>
              </w:rPr>
              <w:t>Hapus dokter berdasarkan</w:t>
            </w:r>
            <w:r w:rsidRPr="008F6775">
              <w:rPr>
                <w:rFonts w:ascii="Times New Roman" w:hAnsi="Times New Roman" w:cs="Times New Roman"/>
                <w:spacing w:val="-13"/>
              </w:rPr>
              <w:t xml:space="preserve"> </w:t>
            </w:r>
            <w:r w:rsidRPr="008F6775">
              <w:rPr>
                <w:rFonts w:ascii="Times New Roman" w:hAnsi="Times New Roman" w:cs="Times New Roman"/>
              </w:rPr>
              <w:t>ID</w:t>
            </w:r>
          </w:p>
        </w:tc>
      </w:tr>
      <w:tr w:rsidR="00BB6CC6" w:rsidRPr="008F6775" w14:paraId="1CA6EEE1" w14:textId="77777777" w:rsidTr="00C15697">
        <w:trPr>
          <w:trHeight w:val="1380"/>
        </w:trPr>
        <w:tc>
          <w:tcPr>
            <w:tcW w:w="530" w:type="dxa"/>
          </w:tcPr>
          <w:p w14:paraId="01CCFDD5" w14:textId="77777777" w:rsidR="00BB6CC6" w:rsidRPr="008F6775" w:rsidRDefault="00BB6CC6" w:rsidP="00346688">
            <w:pPr>
              <w:pStyle w:val="TableParagraph"/>
              <w:spacing w:line="360" w:lineRule="auto"/>
              <w:ind w:left="0"/>
              <w:rPr>
                <w:rFonts w:ascii="Times New Roman" w:hAnsi="Times New Roman" w:cs="Times New Roman"/>
              </w:rPr>
            </w:pPr>
          </w:p>
          <w:p w14:paraId="30328E99" w14:textId="77777777" w:rsidR="00BB6CC6" w:rsidRPr="008F6775" w:rsidRDefault="00BB6CC6" w:rsidP="00346688">
            <w:pPr>
              <w:pStyle w:val="TableParagraph"/>
              <w:spacing w:before="50" w:line="360" w:lineRule="auto"/>
              <w:ind w:left="0"/>
              <w:rPr>
                <w:rFonts w:ascii="Times New Roman" w:hAnsi="Times New Roman" w:cs="Times New Roman"/>
              </w:rPr>
            </w:pPr>
          </w:p>
          <w:p w14:paraId="1E956299" w14:textId="77777777" w:rsidR="00BB6CC6" w:rsidRPr="008F6775" w:rsidRDefault="00BB6CC6" w:rsidP="00346688">
            <w:pPr>
              <w:pStyle w:val="TableParagraph"/>
              <w:spacing w:line="360" w:lineRule="auto"/>
              <w:ind w:left="0" w:right="95"/>
              <w:jc w:val="right"/>
              <w:rPr>
                <w:rFonts w:ascii="Times New Roman" w:hAnsi="Times New Roman" w:cs="Times New Roman"/>
              </w:rPr>
            </w:pPr>
            <w:r w:rsidRPr="008F6775">
              <w:rPr>
                <w:rFonts w:ascii="Times New Roman" w:hAnsi="Times New Roman" w:cs="Times New Roman"/>
                <w:spacing w:val="-5"/>
              </w:rPr>
              <w:t>10</w:t>
            </w:r>
          </w:p>
        </w:tc>
        <w:tc>
          <w:tcPr>
            <w:tcW w:w="7609" w:type="dxa"/>
          </w:tcPr>
          <w:p w14:paraId="63F437FC" w14:textId="77777777" w:rsidR="00BB6CC6" w:rsidRPr="008F6775" w:rsidRDefault="00BB6CC6" w:rsidP="00346688">
            <w:pPr>
              <w:pStyle w:val="TableParagraph"/>
              <w:spacing w:line="360" w:lineRule="auto"/>
              <w:ind w:left="105" w:right="122"/>
              <w:rPr>
                <w:rFonts w:ascii="Times New Roman" w:hAnsi="Times New Roman" w:cs="Times New Roman"/>
                <w:sz w:val="20"/>
              </w:rPr>
            </w:pPr>
            <w:r w:rsidRPr="008F6775">
              <w:rPr>
                <w:rFonts w:ascii="Times New Roman" w:hAnsi="Times New Roman" w:cs="Times New Roman"/>
                <w:sz w:val="20"/>
              </w:rPr>
              <w:t>app.delete('/admin/users/:id',</w:t>
            </w:r>
            <w:r w:rsidRPr="008F6775">
              <w:rPr>
                <w:rFonts w:ascii="Times New Roman" w:hAnsi="Times New Roman" w:cs="Times New Roman"/>
                <w:spacing w:val="-7"/>
                <w:sz w:val="20"/>
              </w:rPr>
              <w:t xml:space="preserve"> </w:t>
            </w:r>
            <w:r w:rsidRPr="008F6775">
              <w:rPr>
                <w:rFonts w:ascii="Times New Roman" w:hAnsi="Times New Roman" w:cs="Times New Roman"/>
                <w:sz w:val="20"/>
              </w:rPr>
              <w:t>isAuthenticated</w:t>
            </w:r>
            <w:r w:rsidRPr="008F6775">
              <w:rPr>
                <w:rFonts w:ascii="Times New Roman" w:hAnsi="Times New Roman" w:cs="Times New Roman"/>
                <w:spacing w:val="-6"/>
                <w:sz w:val="20"/>
              </w:rPr>
              <w:t xml:space="preserve"> </w:t>
            </w:r>
            <w:r w:rsidRPr="008F6775">
              <w:rPr>
                <w:rFonts w:ascii="Times New Roman" w:hAnsi="Times New Roman" w:cs="Times New Roman"/>
                <w:sz w:val="20"/>
              </w:rPr>
              <w:t>&amp;&amp;</w:t>
            </w:r>
            <w:r w:rsidRPr="008F6775">
              <w:rPr>
                <w:rFonts w:ascii="Times New Roman" w:hAnsi="Times New Roman" w:cs="Times New Roman"/>
                <w:spacing w:val="-5"/>
                <w:sz w:val="20"/>
              </w:rPr>
              <w:t xml:space="preserve"> </w:t>
            </w:r>
            <w:r w:rsidRPr="008F6775">
              <w:rPr>
                <w:rFonts w:ascii="Times New Roman" w:hAnsi="Times New Roman" w:cs="Times New Roman"/>
                <w:sz w:val="20"/>
              </w:rPr>
              <w:t>isAdmin,</w:t>
            </w:r>
            <w:r w:rsidRPr="008F6775">
              <w:rPr>
                <w:rFonts w:ascii="Times New Roman" w:hAnsi="Times New Roman" w:cs="Times New Roman"/>
                <w:spacing w:val="-7"/>
                <w:sz w:val="20"/>
              </w:rPr>
              <w:t xml:space="preserve"> </w:t>
            </w:r>
            <w:r w:rsidRPr="008F6775">
              <w:rPr>
                <w:rFonts w:ascii="Times New Roman" w:hAnsi="Times New Roman" w:cs="Times New Roman"/>
                <w:sz w:val="20"/>
              </w:rPr>
              <w:t>(req,</w:t>
            </w:r>
            <w:r w:rsidRPr="008F6775">
              <w:rPr>
                <w:rFonts w:ascii="Times New Roman" w:hAnsi="Times New Roman" w:cs="Times New Roman"/>
                <w:spacing w:val="-7"/>
                <w:sz w:val="20"/>
              </w:rPr>
              <w:t xml:space="preserve"> </w:t>
            </w:r>
            <w:r w:rsidRPr="008F6775">
              <w:rPr>
                <w:rFonts w:ascii="Times New Roman" w:hAnsi="Times New Roman" w:cs="Times New Roman"/>
                <w:sz w:val="20"/>
              </w:rPr>
              <w:t>res)</w:t>
            </w:r>
            <w:r w:rsidRPr="008F6775">
              <w:rPr>
                <w:rFonts w:ascii="Times New Roman" w:hAnsi="Times New Roman" w:cs="Times New Roman"/>
                <w:spacing w:val="-6"/>
                <w:sz w:val="20"/>
              </w:rPr>
              <w:t xml:space="preserve"> </w:t>
            </w:r>
            <w:r w:rsidRPr="008F6775">
              <w:rPr>
                <w:rFonts w:ascii="Times New Roman" w:hAnsi="Times New Roman" w:cs="Times New Roman"/>
                <w:sz w:val="20"/>
              </w:rPr>
              <w:t>=&gt;</w:t>
            </w:r>
            <w:r w:rsidRPr="008F6775">
              <w:rPr>
                <w:rFonts w:ascii="Times New Roman" w:hAnsi="Times New Roman" w:cs="Times New Roman"/>
                <w:spacing w:val="-6"/>
                <w:sz w:val="20"/>
              </w:rPr>
              <w:t xml:space="preserve"> </w:t>
            </w:r>
            <w:r w:rsidRPr="008F6775">
              <w:rPr>
                <w:rFonts w:ascii="Times New Roman" w:hAnsi="Times New Roman" w:cs="Times New Roman"/>
                <w:sz w:val="20"/>
              </w:rPr>
              <w:t>{&lt;br&gt;</w:t>
            </w:r>
            <w:r w:rsidRPr="008F6775">
              <w:rPr>
                <w:rFonts w:ascii="Times New Roman" w:hAnsi="Times New Roman" w:cs="Times New Roman"/>
                <w:spacing w:val="-5"/>
                <w:sz w:val="20"/>
              </w:rPr>
              <w:t xml:space="preserve"> </w:t>
            </w:r>
            <w:r w:rsidRPr="008F6775">
              <w:rPr>
                <w:rFonts w:ascii="Times New Roman" w:hAnsi="Times New Roman" w:cs="Times New Roman"/>
                <w:sz w:val="20"/>
              </w:rPr>
              <w:t>const userId = req.params.id;&lt;br&gt; db.run(`DELETE FROM users WHERE id = ?`, [userId], function (err) {&lt;br&gt; if (err) return res.status(500).json({ error: 'Gagal menghapus akun pengguna' });&lt;br&gt; logUserActivity(`${userId}`,</w:t>
            </w:r>
          </w:p>
          <w:p w14:paraId="2B14A56D" w14:textId="77777777" w:rsidR="00BB6CC6" w:rsidRPr="008F6775" w:rsidRDefault="00BB6CC6" w:rsidP="00346688">
            <w:pPr>
              <w:pStyle w:val="TableParagraph"/>
              <w:spacing w:line="360" w:lineRule="auto"/>
              <w:ind w:left="105" w:right="122"/>
              <w:rPr>
                <w:rFonts w:ascii="Times New Roman" w:hAnsi="Times New Roman" w:cs="Times New Roman"/>
                <w:sz w:val="20"/>
              </w:rPr>
            </w:pPr>
            <w:r w:rsidRPr="008F6775">
              <w:rPr>
                <w:rFonts w:ascii="Times New Roman" w:hAnsi="Times New Roman" w:cs="Times New Roman"/>
                <w:sz w:val="20"/>
              </w:rPr>
              <w:t>'delete_account_by_admin');&lt;br&gt;</w:t>
            </w:r>
            <w:r w:rsidRPr="008F6775">
              <w:rPr>
                <w:rFonts w:ascii="Times New Roman" w:hAnsi="Times New Roman" w:cs="Times New Roman"/>
                <w:spacing w:val="-8"/>
                <w:sz w:val="20"/>
              </w:rPr>
              <w:t xml:space="preserve"> </w:t>
            </w:r>
            <w:r w:rsidRPr="008F6775">
              <w:rPr>
                <w:rFonts w:ascii="Times New Roman" w:hAnsi="Times New Roman" w:cs="Times New Roman"/>
                <w:sz w:val="20"/>
              </w:rPr>
              <w:t>res.json({</w:t>
            </w:r>
            <w:r w:rsidRPr="008F6775">
              <w:rPr>
                <w:rFonts w:ascii="Times New Roman" w:hAnsi="Times New Roman" w:cs="Times New Roman"/>
                <w:spacing w:val="-9"/>
                <w:sz w:val="20"/>
              </w:rPr>
              <w:t xml:space="preserve"> </w:t>
            </w:r>
            <w:r w:rsidRPr="008F6775">
              <w:rPr>
                <w:rFonts w:ascii="Times New Roman" w:hAnsi="Times New Roman" w:cs="Times New Roman"/>
                <w:sz w:val="20"/>
              </w:rPr>
              <w:t>status:</w:t>
            </w:r>
            <w:r w:rsidRPr="008F6775">
              <w:rPr>
                <w:rFonts w:ascii="Times New Roman" w:hAnsi="Times New Roman" w:cs="Times New Roman"/>
                <w:spacing w:val="-10"/>
                <w:sz w:val="20"/>
              </w:rPr>
              <w:t xml:space="preserve"> </w:t>
            </w:r>
            <w:r w:rsidRPr="008F6775">
              <w:rPr>
                <w:rFonts w:ascii="Times New Roman" w:hAnsi="Times New Roman" w:cs="Times New Roman"/>
                <w:sz w:val="20"/>
              </w:rPr>
              <w:t>'success',</w:t>
            </w:r>
            <w:r w:rsidRPr="008F6775">
              <w:rPr>
                <w:rFonts w:ascii="Times New Roman" w:hAnsi="Times New Roman" w:cs="Times New Roman"/>
                <w:spacing w:val="-10"/>
                <w:sz w:val="20"/>
              </w:rPr>
              <w:t xml:space="preserve"> </w:t>
            </w:r>
            <w:r w:rsidRPr="008F6775">
              <w:rPr>
                <w:rFonts w:ascii="Times New Roman" w:hAnsi="Times New Roman" w:cs="Times New Roman"/>
                <w:sz w:val="20"/>
              </w:rPr>
              <w:t>message:</w:t>
            </w:r>
            <w:r w:rsidRPr="008F6775">
              <w:rPr>
                <w:rFonts w:ascii="Times New Roman" w:hAnsi="Times New Roman" w:cs="Times New Roman"/>
                <w:spacing w:val="-10"/>
                <w:sz w:val="20"/>
              </w:rPr>
              <w:t xml:space="preserve"> </w:t>
            </w:r>
            <w:r w:rsidRPr="008F6775">
              <w:rPr>
                <w:rFonts w:ascii="Times New Roman" w:hAnsi="Times New Roman" w:cs="Times New Roman"/>
                <w:sz w:val="20"/>
              </w:rPr>
              <w:t>`Akun dengan ID ${userId} berhasil dihapus` });&lt;br&gt; });&lt;br&gt;});</w:t>
            </w:r>
          </w:p>
        </w:tc>
        <w:tc>
          <w:tcPr>
            <w:tcW w:w="1607" w:type="dxa"/>
          </w:tcPr>
          <w:p w14:paraId="521B0922" w14:textId="77777777" w:rsidR="00BB6CC6" w:rsidRPr="008F6775" w:rsidRDefault="00BB6CC6" w:rsidP="00346688">
            <w:pPr>
              <w:pStyle w:val="TableParagraph"/>
              <w:spacing w:before="18" w:line="360" w:lineRule="auto"/>
              <w:ind w:right="109"/>
              <w:rPr>
                <w:rFonts w:ascii="Times New Roman" w:hAnsi="Times New Roman" w:cs="Times New Roman"/>
              </w:rPr>
            </w:pPr>
            <w:r w:rsidRPr="008F6775">
              <w:rPr>
                <w:rFonts w:ascii="Times New Roman" w:hAnsi="Times New Roman" w:cs="Times New Roman"/>
              </w:rPr>
              <w:t>Hapus user oleh</w:t>
            </w:r>
            <w:r w:rsidRPr="008F6775">
              <w:rPr>
                <w:rFonts w:ascii="Times New Roman" w:hAnsi="Times New Roman" w:cs="Times New Roman"/>
                <w:spacing w:val="-13"/>
              </w:rPr>
              <w:t xml:space="preserve"> </w:t>
            </w:r>
            <w:r w:rsidRPr="008F6775">
              <w:rPr>
                <w:rFonts w:ascii="Times New Roman" w:hAnsi="Times New Roman" w:cs="Times New Roman"/>
              </w:rPr>
              <w:t>admin</w:t>
            </w:r>
            <w:r w:rsidRPr="008F6775">
              <w:rPr>
                <w:rFonts w:ascii="Times New Roman" w:hAnsi="Times New Roman" w:cs="Times New Roman"/>
                <w:spacing w:val="-12"/>
              </w:rPr>
              <w:t xml:space="preserve"> </w:t>
            </w:r>
            <w:r w:rsidRPr="008F6775">
              <w:rPr>
                <w:rFonts w:ascii="Times New Roman" w:hAnsi="Times New Roman" w:cs="Times New Roman"/>
              </w:rPr>
              <w:t>(DB DELETE +</w:t>
            </w:r>
          </w:p>
          <w:p w14:paraId="723A4294" w14:textId="77777777" w:rsidR="00BB6CC6" w:rsidRPr="008F6775" w:rsidRDefault="00BB6CC6" w:rsidP="00346688">
            <w:pPr>
              <w:pStyle w:val="TableParagraph"/>
              <w:spacing w:before="1" w:line="360" w:lineRule="auto"/>
              <w:rPr>
                <w:rFonts w:ascii="Times New Roman" w:hAnsi="Times New Roman" w:cs="Times New Roman"/>
              </w:rPr>
            </w:pPr>
            <w:r w:rsidRPr="008F6775">
              <w:rPr>
                <w:rFonts w:ascii="Times New Roman" w:hAnsi="Times New Roman" w:cs="Times New Roman"/>
                <w:spacing w:val="-2"/>
              </w:rPr>
              <w:t>logUserActivity</w:t>
            </w:r>
          </w:p>
          <w:p w14:paraId="401910D1"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spacing w:val="-10"/>
              </w:rPr>
              <w:t>)</w:t>
            </w:r>
          </w:p>
        </w:tc>
      </w:tr>
      <w:tr w:rsidR="00BB6CC6" w:rsidRPr="008F6775" w14:paraId="435A058D" w14:textId="77777777" w:rsidTr="00C15697">
        <w:trPr>
          <w:trHeight w:val="921"/>
        </w:trPr>
        <w:tc>
          <w:tcPr>
            <w:tcW w:w="530" w:type="dxa"/>
          </w:tcPr>
          <w:p w14:paraId="4B26F61E" w14:textId="77777777" w:rsidR="00BB6CC6" w:rsidRPr="008F6775" w:rsidRDefault="00BB6CC6" w:rsidP="00346688">
            <w:pPr>
              <w:pStyle w:val="TableParagraph"/>
              <w:spacing w:before="72" w:line="360" w:lineRule="auto"/>
              <w:ind w:left="0"/>
              <w:rPr>
                <w:rFonts w:ascii="Times New Roman" w:hAnsi="Times New Roman" w:cs="Times New Roman"/>
              </w:rPr>
            </w:pPr>
          </w:p>
          <w:p w14:paraId="30BCC892" w14:textId="77777777" w:rsidR="00BB6CC6" w:rsidRPr="008F6775" w:rsidRDefault="00BB6CC6" w:rsidP="00346688">
            <w:pPr>
              <w:pStyle w:val="TableParagraph"/>
              <w:spacing w:line="360" w:lineRule="auto"/>
              <w:ind w:left="0" w:right="95"/>
              <w:jc w:val="right"/>
              <w:rPr>
                <w:rFonts w:ascii="Times New Roman" w:hAnsi="Times New Roman" w:cs="Times New Roman"/>
              </w:rPr>
            </w:pPr>
            <w:r w:rsidRPr="008F6775">
              <w:rPr>
                <w:rFonts w:ascii="Times New Roman" w:hAnsi="Times New Roman" w:cs="Times New Roman"/>
                <w:spacing w:val="-5"/>
              </w:rPr>
              <w:t>11</w:t>
            </w:r>
          </w:p>
        </w:tc>
        <w:tc>
          <w:tcPr>
            <w:tcW w:w="7609" w:type="dxa"/>
          </w:tcPr>
          <w:p w14:paraId="5567638D" w14:textId="77777777" w:rsidR="00BB6CC6" w:rsidRPr="008F6775" w:rsidRDefault="00BB6CC6" w:rsidP="00346688">
            <w:pPr>
              <w:pStyle w:val="TableParagraph"/>
              <w:spacing w:line="360" w:lineRule="auto"/>
              <w:ind w:left="105" w:right="122"/>
              <w:rPr>
                <w:rFonts w:ascii="Times New Roman" w:hAnsi="Times New Roman" w:cs="Times New Roman"/>
                <w:sz w:val="20"/>
              </w:rPr>
            </w:pPr>
            <w:r w:rsidRPr="008F6775">
              <w:rPr>
                <w:rFonts w:ascii="Times New Roman" w:hAnsi="Times New Roman" w:cs="Times New Roman"/>
                <w:sz w:val="20"/>
              </w:rPr>
              <w:t>app.get('/admin/users', isAuthenticated &amp;&amp; isAdmin, (req, res) =&gt; {&lt;br&gt; db.all(`SELECT</w:t>
            </w:r>
            <w:r w:rsidRPr="008F6775">
              <w:rPr>
                <w:rFonts w:ascii="Times New Roman" w:hAnsi="Times New Roman" w:cs="Times New Roman"/>
                <w:spacing w:val="-2"/>
                <w:sz w:val="20"/>
              </w:rPr>
              <w:t xml:space="preserve"> </w:t>
            </w:r>
            <w:r w:rsidRPr="008F6775">
              <w:rPr>
                <w:rFonts w:ascii="Times New Roman" w:hAnsi="Times New Roman" w:cs="Times New Roman"/>
                <w:sz w:val="20"/>
              </w:rPr>
              <w:t>id,</w:t>
            </w:r>
            <w:r w:rsidRPr="008F6775">
              <w:rPr>
                <w:rFonts w:ascii="Times New Roman" w:hAnsi="Times New Roman" w:cs="Times New Roman"/>
                <w:spacing w:val="-3"/>
                <w:sz w:val="20"/>
              </w:rPr>
              <w:t xml:space="preserve"> </w:t>
            </w:r>
            <w:r w:rsidRPr="008F6775">
              <w:rPr>
                <w:rFonts w:ascii="Times New Roman" w:hAnsi="Times New Roman" w:cs="Times New Roman"/>
                <w:sz w:val="20"/>
              </w:rPr>
              <w:t>username,</w:t>
            </w:r>
            <w:r w:rsidRPr="008F6775">
              <w:rPr>
                <w:rFonts w:ascii="Times New Roman" w:hAnsi="Times New Roman" w:cs="Times New Roman"/>
                <w:spacing w:val="-5"/>
                <w:sz w:val="20"/>
              </w:rPr>
              <w:t xml:space="preserve"> </w:t>
            </w:r>
            <w:r w:rsidRPr="008F6775">
              <w:rPr>
                <w:rFonts w:ascii="Times New Roman" w:hAnsi="Times New Roman" w:cs="Times New Roman"/>
                <w:sz w:val="20"/>
              </w:rPr>
              <w:t>name,</w:t>
            </w:r>
            <w:r w:rsidRPr="008F6775">
              <w:rPr>
                <w:rFonts w:ascii="Times New Roman" w:hAnsi="Times New Roman" w:cs="Times New Roman"/>
                <w:spacing w:val="-5"/>
                <w:sz w:val="20"/>
              </w:rPr>
              <w:t xml:space="preserve"> </w:t>
            </w:r>
            <w:r w:rsidRPr="008F6775">
              <w:rPr>
                <w:rFonts w:ascii="Times New Roman" w:hAnsi="Times New Roman" w:cs="Times New Roman"/>
                <w:sz w:val="20"/>
              </w:rPr>
              <w:t>role</w:t>
            </w:r>
            <w:r w:rsidRPr="008F6775">
              <w:rPr>
                <w:rFonts w:ascii="Times New Roman" w:hAnsi="Times New Roman" w:cs="Times New Roman"/>
                <w:spacing w:val="-5"/>
                <w:sz w:val="20"/>
              </w:rPr>
              <w:t xml:space="preserve"> </w:t>
            </w:r>
            <w:r w:rsidRPr="008F6775">
              <w:rPr>
                <w:rFonts w:ascii="Times New Roman" w:hAnsi="Times New Roman" w:cs="Times New Roman"/>
                <w:sz w:val="20"/>
              </w:rPr>
              <w:t>FROM</w:t>
            </w:r>
            <w:r w:rsidRPr="008F6775">
              <w:rPr>
                <w:rFonts w:ascii="Times New Roman" w:hAnsi="Times New Roman" w:cs="Times New Roman"/>
                <w:spacing w:val="-3"/>
                <w:sz w:val="20"/>
              </w:rPr>
              <w:t xml:space="preserve"> </w:t>
            </w:r>
            <w:r w:rsidRPr="008F6775">
              <w:rPr>
                <w:rFonts w:ascii="Times New Roman" w:hAnsi="Times New Roman" w:cs="Times New Roman"/>
                <w:sz w:val="20"/>
              </w:rPr>
              <w:t>users`,</w:t>
            </w:r>
            <w:r w:rsidRPr="008F6775">
              <w:rPr>
                <w:rFonts w:ascii="Times New Roman" w:hAnsi="Times New Roman" w:cs="Times New Roman"/>
                <w:spacing w:val="-5"/>
                <w:sz w:val="20"/>
              </w:rPr>
              <w:t xml:space="preserve"> </w:t>
            </w:r>
            <w:r w:rsidRPr="008F6775">
              <w:rPr>
                <w:rFonts w:ascii="Times New Roman" w:hAnsi="Times New Roman" w:cs="Times New Roman"/>
                <w:sz w:val="20"/>
              </w:rPr>
              <w:t>(err,</w:t>
            </w:r>
            <w:r w:rsidRPr="008F6775">
              <w:rPr>
                <w:rFonts w:ascii="Times New Roman" w:hAnsi="Times New Roman" w:cs="Times New Roman"/>
                <w:spacing w:val="-5"/>
                <w:sz w:val="20"/>
              </w:rPr>
              <w:t xml:space="preserve"> </w:t>
            </w:r>
            <w:r w:rsidRPr="008F6775">
              <w:rPr>
                <w:rFonts w:ascii="Times New Roman" w:hAnsi="Times New Roman" w:cs="Times New Roman"/>
                <w:sz w:val="20"/>
              </w:rPr>
              <w:t>rows)</w:t>
            </w:r>
            <w:r w:rsidRPr="008F6775">
              <w:rPr>
                <w:rFonts w:ascii="Times New Roman" w:hAnsi="Times New Roman" w:cs="Times New Roman"/>
                <w:spacing w:val="-4"/>
                <w:sz w:val="20"/>
              </w:rPr>
              <w:t xml:space="preserve"> </w:t>
            </w:r>
            <w:r w:rsidRPr="008F6775">
              <w:rPr>
                <w:rFonts w:ascii="Times New Roman" w:hAnsi="Times New Roman" w:cs="Times New Roman"/>
                <w:sz w:val="20"/>
              </w:rPr>
              <w:t>=&gt;</w:t>
            </w:r>
            <w:r w:rsidRPr="008F6775">
              <w:rPr>
                <w:rFonts w:ascii="Times New Roman" w:hAnsi="Times New Roman" w:cs="Times New Roman"/>
                <w:spacing w:val="-4"/>
                <w:sz w:val="20"/>
              </w:rPr>
              <w:t xml:space="preserve"> </w:t>
            </w:r>
            <w:r w:rsidRPr="008F6775">
              <w:rPr>
                <w:rFonts w:ascii="Times New Roman" w:hAnsi="Times New Roman" w:cs="Times New Roman"/>
                <w:sz w:val="20"/>
              </w:rPr>
              <w:t>{&lt;br&gt;</w:t>
            </w:r>
            <w:r w:rsidRPr="008F6775">
              <w:rPr>
                <w:rFonts w:ascii="Times New Roman" w:hAnsi="Times New Roman" w:cs="Times New Roman"/>
                <w:spacing w:val="-4"/>
                <w:sz w:val="20"/>
              </w:rPr>
              <w:t xml:space="preserve"> </w:t>
            </w:r>
            <w:r w:rsidRPr="008F6775">
              <w:rPr>
                <w:rFonts w:ascii="Times New Roman" w:hAnsi="Times New Roman" w:cs="Times New Roman"/>
                <w:sz w:val="20"/>
              </w:rPr>
              <w:t>if</w:t>
            </w:r>
            <w:r w:rsidRPr="008F6775">
              <w:rPr>
                <w:rFonts w:ascii="Times New Roman" w:hAnsi="Times New Roman" w:cs="Times New Roman"/>
                <w:spacing w:val="-5"/>
                <w:sz w:val="20"/>
              </w:rPr>
              <w:t xml:space="preserve"> </w:t>
            </w:r>
            <w:r w:rsidRPr="008F6775">
              <w:rPr>
                <w:rFonts w:ascii="Times New Roman" w:hAnsi="Times New Roman" w:cs="Times New Roman"/>
                <w:sz w:val="20"/>
              </w:rPr>
              <w:t>(err) return res.status(500).json({ error: 'Gagal mendapatkan daftar pengguna' });&lt;br&gt; res.json(rows);&lt;br&gt; });&lt;br&gt;});</w:t>
            </w:r>
          </w:p>
        </w:tc>
        <w:tc>
          <w:tcPr>
            <w:tcW w:w="1607" w:type="dxa"/>
          </w:tcPr>
          <w:p w14:paraId="7A63023E" w14:textId="77777777" w:rsidR="00BB6CC6" w:rsidRPr="008F6775" w:rsidRDefault="00BB6CC6" w:rsidP="00346688">
            <w:pPr>
              <w:pStyle w:val="TableParagraph"/>
              <w:spacing w:before="191" w:line="360" w:lineRule="auto"/>
              <w:rPr>
                <w:rFonts w:ascii="Times New Roman" w:hAnsi="Times New Roman" w:cs="Times New Roman"/>
              </w:rPr>
            </w:pPr>
            <w:r w:rsidRPr="008F6775">
              <w:rPr>
                <w:rFonts w:ascii="Times New Roman" w:hAnsi="Times New Roman" w:cs="Times New Roman"/>
              </w:rPr>
              <w:t>Ambil</w:t>
            </w:r>
            <w:r w:rsidRPr="008F6775">
              <w:rPr>
                <w:rFonts w:ascii="Times New Roman" w:hAnsi="Times New Roman" w:cs="Times New Roman"/>
                <w:spacing w:val="-13"/>
              </w:rPr>
              <w:t xml:space="preserve"> </w:t>
            </w:r>
            <w:r w:rsidRPr="008F6775">
              <w:rPr>
                <w:rFonts w:ascii="Times New Roman" w:hAnsi="Times New Roman" w:cs="Times New Roman"/>
              </w:rPr>
              <w:t>daftar semua user</w:t>
            </w:r>
          </w:p>
        </w:tc>
      </w:tr>
      <w:tr w:rsidR="00BB6CC6" w:rsidRPr="008F6775" w14:paraId="0BDF93DE" w14:textId="77777777" w:rsidTr="00C15697">
        <w:trPr>
          <w:trHeight w:val="1344"/>
        </w:trPr>
        <w:tc>
          <w:tcPr>
            <w:tcW w:w="530" w:type="dxa"/>
          </w:tcPr>
          <w:p w14:paraId="6F93C3F8" w14:textId="77777777" w:rsidR="00BB6CC6" w:rsidRPr="008F6775" w:rsidRDefault="00BB6CC6" w:rsidP="00346688">
            <w:pPr>
              <w:pStyle w:val="TableParagraph"/>
              <w:spacing w:line="360" w:lineRule="auto"/>
              <w:ind w:left="0"/>
              <w:rPr>
                <w:rFonts w:ascii="Times New Roman" w:hAnsi="Times New Roman" w:cs="Times New Roman"/>
              </w:rPr>
            </w:pPr>
          </w:p>
          <w:p w14:paraId="12D1E174" w14:textId="77777777" w:rsidR="00BB6CC6" w:rsidRPr="008F6775" w:rsidRDefault="00BB6CC6" w:rsidP="00346688">
            <w:pPr>
              <w:pStyle w:val="TableParagraph"/>
              <w:spacing w:before="30" w:line="360" w:lineRule="auto"/>
              <w:ind w:left="0"/>
              <w:rPr>
                <w:rFonts w:ascii="Times New Roman" w:hAnsi="Times New Roman" w:cs="Times New Roman"/>
              </w:rPr>
            </w:pPr>
          </w:p>
          <w:p w14:paraId="18C2E966" w14:textId="77777777" w:rsidR="00BB6CC6" w:rsidRPr="008F6775" w:rsidRDefault="00BB6CC6" w:rsidP="00346688">
            <w:pPr>
              <w:pStyle w:val="TableParagraph"/>
              <w:spacing w:line="360" w:lineRule="auto"/>
              <w:ind w:left="0" w:right="95"/>
              <w:jc w:val="right"/>
              <w:rPr>
                <w:rFonts w:ascii="Times New Roman" w:hAnsi="Times New Roman" w:cs="Times New Roman"/>
              </w:rPr>
            </w:pPr>
            <w:r w:rsidRPr="008F6775">
              <w:rPr>
                <w:rFonts w:ascii="Times New Roman" w:hAnsi="Times New Roman" w:cs="Times New Roman"/>
                <w:spacing w:val="-5"/>
              </w:rPr>
              <w:t>12</w:t>
            </w:r>
          </w:p>
        </w:tc>
        <w:tc>
          <w:tcPr>
            <w:tcW w:w="7609" w:type="dxa"/>
          </w:tcPr>
          <w:p w14:paraId="0880A1C2" w14:textId="77777777" w:rsidR="00BB6CC6" w:rsidRPr="008F6775" w:rsidRDefault="00BB6CC6" w:rsidP="00346688">
            <w:pPr>
              <w:pStyle w:val="TableParagraph"/>
              <w:spacing w:before="210" w:line="360" w:lineRule="auto"/>
              <w:ind w:left="105" w:right="122"/>
              <w:rPr>
                <w:rFonts w:ascii="Times New Roman" w:hAnsi="Times New Roman" w:cs="Times New Roman"/>
                <w:sz w:val="20"/>
              </w:rPr>
            </w:pPr>
            <w:r w:rsidRPr="008F6775">
              <w:rPr>
                <w:rFonts w:ascii="Times New Roman" w:hAnsi="Times New Roman" w:cs="Times New Roman"/>
                <w:sz w:val="20"/>
              </w:rPr>
              <w:t>app.post('/logout', (req, res) =&gt; {&lt;br&gt; logUserActivity(req.session.user.id, 'logout');&lt;br&gt;</w:t>
            </w:r>
            <w:r w:rsidRPr="008F6775">
              <w:rPr>
                <w:rFonts w:ascii="Times New Roman" w:hAnsi="Times New Roman" w:cs="Times New Roman"/>
                <w:spacing w:val="-6"/>
                <w:sz w:val="20"/>
              </w:rPr>
              <w:t xml:space="preserve"> </w:t>
            </w:r>
            <w:r w:rsidRPr="008F6775">
              <w:rPr>
                <w:rFonts w:ascii="Times New Roman" w:hAnsi="Times New Roman" w:cs="Times New Roman"/>
                <w:sz w:val="20"/>
              </w:rPr>
              <w:t>req.session.destroy(err</w:t>
            </w:r>
            <w:r w:rsidRPr="008F6775">
              <w:rPr>
                <w:rFonts w:ascii="Times New Roman" w:hAnsi="Times New Roman" w:cs="Times New Roman"/>
                <w:spacing w:val="-6"/>
                <w:sz w:val="20"/>
              </w:rPr>
              <w:t xml:space="preserve"> </w:t>
            </w:r>
            <w:r w:rsidRPr="008F6775">
              <w:rPr>
                <w:rFonts w:ascii="Times New Roman" w:hAnsi="Times New Roman" w:cs="Times New Roman"/>
                <w:sz w:val="20"/>
              </w:rPr>
              <w:t>=&gt;</w:t>
            </w:r>
            <w:r w:rsidRPr="008F6775">
              <w:rPr>
                <w:rFonts w:ascii="Times New Roman" w:hAnsi="Times New Roman" w:cs="Times New Roman"/>
                <w:spacing w:val="-7"/>
                <w:sz w:val="20"/>
              </w:rPr>
              <w:t xml:space="preserve"> </w:t>
            </w:r>
            <w:r w:rsidRPr="008F6775">
              <w:rPr>
                <w:rFonts w:ascii="Times New Roman" w:hAnsi="Times New Roman" w:cs="Times New Roman"/>
                <w:sz w:val="20"/>
              </w:rPr>
              <w:t>{&lt;br&gt;</w:t>
            </w:r>
            <w:r w:rsidRPr="008F6775">
              <w:rPr>
                <w:rFonts w:ascii="Times New Roman" w:hAnsi="Times New Roman" w:cs="Times New Roman"/>
                <w:spacing w:val="-7"/>
                <w:sz w:val="20"/>
              </w:rPr>
              <w:t xml:space="preserve"> </w:t>
            </w:r>
            <w:r w:rsidRPr="008F6775">
              <w:rPr>
                <w:rFonts w:ascii="Times New Roman" w:hAnsi="Times New Roman" w:cs="Times New Roman"/>
                <w:sz w:val="20"/>
              </w:rPr>
              <w:t>if</w:t>
            </w:r>
            <w:r w:rsidRPr="008F6775">
              <w:rPr>
                <w:rFonts w:ascii="Times New Roman" w:hAnsi="Times New Roman" w:cs="Times New Roman"/>
                <w:spacing w:val="-8"/>
                <w:sz w:val="20"/>
              </w:rPr>
              <w:t xml:space="preserve"> </w:t>
            </w:r>
            <w:r w:rsidRPr="008F6775">
              <w:rPr>
                <w:rFonts w:ascii="Times New Roman" w:hAnsi="Times New Roman" w:cs="Times New Roman"/>
                <w:sz w:val="20"/>
              </w:rPr>
              <w:t>(err)</w:t>
            </w:r>
            <w:r w:rsidRPr="008F6775">
              <w:rPr>
                <w:rFonts w:ascii="Times New Roman" w:hAnsi="Times New Roman" w:cs="Times New Roman"/>
                <w:spacing w:val="-7"/>
                <w:sz w:val="20"/>
              </w:rPr>
              <w:t xml:space="preserve"> </w:t>
            </w:r>
            <w:r w:rsidRPr="008F6775">
              <w:rPr>
                <w:rFonts w:ascii="Times New Roman" w:hAnsi="Times New Roman" w:cs="Times New Roman"/>
                <w:sz w:val="20"/>
              </w:rPr>
              <w:t>return</w:t>
            </w:r>
            <w:r w:rsidRPr="008F6775">
              <w:rPr>
                <w:rFonts w:ascii="Times New Roman" w:hAnsi="Times New Roman" w:cs="Times New Roman"/>
                <w:spacing w:val="-8"/>
                <w:sz w:val="20"/>
              </w:rPr>
              <w:t xml:space="preserve"> </w:t>
            </w:r>
            <w:r w:rsidRPr="008F6775">
              <w:rPr>
                <w:rFonts w:ascii="Times New Roman" w:hAnsi="Times New Roman" w:cs="Times New Roman"/>
                <w:sz w:val="20"/>
              </w:rPr>
              <w:t>res.status(500).json({ error: 'Gagal logout' });&lt;br&gt; res.json({ status: 'success', message: 'Logged out successfully' });&lt;br&gt; });&lt;br&gt;});</w:t>
            </w:r>
          </w:p>
        </w:tc>
        <w:tc>
          <w:tcPr>
            <w:tcW w:w="1607" w:type="dxa"/>
          </w:tcPr>
          <w:p w14:paraId="49CA4FB1" w14:textId="77777777" w:rsidR="00BB6CC6" w:rsidRPr="008F6775" w:rsidRDefault="00BB6CC6" w:rsidP="00346688">
            <w:pPr>
              <w:pStyle w:val="TableParagraph"/>
              <w:spacing w:line="360" w:lineRule="auto"/>
              <w:ind w:right="131"/>
              <w:rPr>
                <w:rFonts w:ascii="Times New Roman" w:hAnsi="Times New Roman" w:cs="Times New Roman"/>
              </w:rPr>
            </w:pPr>
            <w:r w:rsidRPr="008F6775">
              <w:rPr>
                <w:rFonts w:ascii="Times New Roman" w:hAnsi="Times New Roman" w:cs="Times New Roman"/>
              </w:rPr>
              <w:t xml:space="preserve">Logout user </w:t>
            </w:r>
            <w:r w:rsidRPr="008F6775">
              <w:rPr>
                <w:rFonts w:ascii="Times New Roman" w:hAnsi="Times New Roman" w:cs="Times New Roman"/>
                <w:spacing w:val="-2"/>
              </w:rPr>
              <w:t xml:space="preserve">(destroy </w:t>
            </w:r>
            <w:r w:rsidRPr="008F6775">
              <w:rPr>
                <w:rFonts w:ascii="Times New Roman" w:hAnsi="Times New Roman" w:cs="Times New Roman"/>
              </w:rPr>
              <w:t xml:space="preserve">session + </w:t>
            </w:r>
            <w:r w:rsidRPr="008F6775">
              <w:rPr>
                <w:rFonts w:ascii="Times New Roman" w:hAnsi="Times New Roman" w:cs="Times New Roman"/>
                <w:spacing w:val="-2"/>
              </w:rPr>
              <w:t>logUserActivity</w:t>
            </w:r>
          </w:p>
          <w:p w14:paraId="71600653"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spacing w:val="-10"/>
              </w:rPr>
              <w:t>)</w:t>
            </w:r>
          </w:p>
        </w:tc>
      </w:tr>
      <w:tr w:rsidR="00BB6CC6" w:rsidRPr="008F6775" w14:paraId="04286ECB" w14:textId="77777777" w:rsidTr="00C15697">
        <w:trPr>
          <w:trHeight w:val="1033"/>
        </w:trPr>
        <w:tc>
          <w:tcPr>
            <w:tcW w:w="530" w:type="dxa"/>
          </w:tcPr>
          <w:p w14:paraId="1B386CEA" w14:textId="77777777" w:rsidR="00BB6CC6" w:rsidRPr="008F6775" w:rsidRDefault="00BB6CC6" w:rsidP="00346688">
            <w:pPr>
              <w:pStyle w:val="TableParagraph"/>
              <w:spacing w:before="127" w:line="360" w:lineRule="auto"/>
              <w:ind w:left="0"/>
              <w:rPr>
                <w:rFonts w:ascii="Times New Roman" w:hAnsi="Times New Roman" w:cs="Times New Roman"/>
              </w:rPr>
            </w:pPr>
          </w:p>
          <w:p w14:paraId="5EB70880" w14:textId="77777777" w:rsidR="00BB6CC6" w:rsidRPr="008F6775" w:rsidRDefault="00BB6CC6" w:rsidP="00346688">
            <w:pPr>
              <w:pStyle w:val="TableParagraph"/>
              <w:spacing w:line="360" w:lineRule="auto"/>
              <w:ind w:left="0" w:right="95"/>
              <w:jc w:val="right"/>
              <w:rPr>
                <w:rFonts w:ascii="Times New Roman" w:hAnsi="Times New Roman" w:cs="Times New Roman"/>
              </w:rPr>
            </w:pPr>
            <w:r w:rsidRPr="008F6775">
              <w:rPr>
                <w:rFonts w:ascii="Times New Roman" w:hAnsi="Times New Roman" w:cs="Times New Roman"/>
                <w:spacing w:val="-5"/>
              </w:rPr>
              <w:t>13</w:t>
            </w:r>
          </w:p>
        </w:tc>
        <w:tc>
          <w:tcPr>
            <w:tcW w:w="7609" w:type="dxa"/>
          </w:tcPr>
          <w:p w14:paraId="2ECDF8E2" w14:textId="77777777" w:rsidR="00BB6CC6" w:rsidRPr="008F6775" w:rsidRDefault="00BB6CC6" w:rsidP="00346688">
            <w:pPr>
              <w:pStyle w:val="TableParagraph"/>
              <w:spacing w:before="57" w:line="360" w:lineRule="auto"/>
              <w:ind w:left="0"/>
              <w:rPr>
                <w:rFonts w:ascii="Times New Roman" w:hAnsi="Times New Roman" w:cs="Times New Roman"/>
                <w:sz w:val="20"/>
              </w:rPr>
            </w:pPr>
          </w:p>
          <w:p w14:paraId="2ED1BC89" w14:textId="77777777" w:rsidR="00BB6CC6" w:rsidRPr="008F6775" w:rsidRDefault="00BB6CC6" w:rsidP="00346688">
            <w:pPr>
              <w:pStyle w:val="TableParagraph"/>
              <w:spacing w:line="360" w:lineRule="auto"/>
              <w:ind w:left="105" w:right="1638"/>
              <w:rPr>
                <w:rFonts w:ascii="Times New Roman" w:hAnsi="Times New Roman" w:cs="Times New Roman"/>
                <w:sz w:val="20"/>
              </w:rPr>
            </w:pPr>
            <w:r w:rsidRPr="008F6775">
              <w:rPr>
                <w:rFonts w:ascii="Times New Roman" w:hAnsi="Times New Roman" w:cs="Times New Roman"/>
                <w:sz w:val="20"/>
              </w:rPr>
              <w:t>fetch('/csrf-token')&lt;br&gt;</w:t>
            </w:r>
            <w:r w:rsidRPr="008F6775">
              <w:rPr>
                <w:rFonts w:ascii="Times New Roman" w:hAnsi="Times New Roman" w:cs="Times New Roman"/>
                <w:spacing w:val="-7"/>
                <w:sz w:val="20"/>
              </w:rPr>
              <w:t xml:space="preserve"> </w:t>
            </w:r>
            <w:r w:rsidRPr="008F6775">
              <w:rPr>
                <w:rFonts w:ascii="Times New Roman" w:hAnsi="Times New Roman" w:cs="Times New Roman"/>
                <w:sz w:val="20"/>
              </w:rPr>
              <w:t>.then(res</w:t>
            </w:r>
            <w:r w:rsidRPr="008F6775">
              <w:rPr>
                <w:rFonts w:ascii="Times New Roman" w:hAnsi="Times New Roman" w:cs="Times New Roman"/>
                <w:spacing w:val="-8"/>
                <w:sz w:val="20"/>
              </w:rPr>
              <w:t xml:space="preserve"> </w:t>
            </w:r>
            <w:r w:rsidRPr="008F6775">
              <w:rPr>
                <w:rFonts w:ascii="Times New Roman" w:hAnsi="Times New Roman" w:cs="Times New Roman"/>
                <w:sz w:val="20"/>
              </w:rPr>
              <w:t>=&gt;</w:t>
            </w:r>
            <w:r w:rsidRPr="008F6775">
              <w:rPr>
                <w:rFonts w:ascii="Times New Roman" w:hAnsi="Times New Roman" w:cs="Times New Roman"/>
                <w:spacing w:val="-8"/>
                <w:sz w:val="20"/>
              </w:rPr>
              <w:t xml:space="preserve"> </w:t>
            </w:r>
            <w:r w:rsidRPr="008F6775">
              <w:rPr>
                <w:rFonts w:ascii="Times New Roman" w:hAnsi="Times New Roman" w:cs="Times New Roman"/>
                <w:sz w:val="20"/>
              </w:rPr>
              <w:t>res.json())&lt;br&gt;</w:t>
            </w:r>
            <w:r w:rsidRPr="008F6775">
              <w:rPr>
                <w:rFonts w:ascii="Times New Roman" w:hAnsi="Times New Roman" w:cs="Times New Roman"/>
                <w:spacing w:val="-7"/>
                <w:sz w:val="20"/>
              </w:rPr>
              <w:t xml:space="preserve"> </w:t>
            </w:r>
            <w:r w:rsidRPr="008F6775">
              <w:rPr>
                <w:rFonts w:ascii="Times New Roman" w:hAnsi="Times New Roman" w:cs="Times New Roman"/>
                <w:sz w:val="20"/>
              </w:rPr>
              <w:t>.then(data</w:t>
            </w:r>
            <w:r w:rsidRPr="008F6775">
              <w:rPr>
                <w:rFonts w:ascii="Times New Roman" w:hAnsi="Times New Roman" w:cs="Times New Roman"/>
                <w:spacing w:val="-8"/>
                <w:sz w:val="20"/>
              </w:rPr>
              <w:t xml:space="preserve"> </w:t>
            </w:r>
            <w:r w:rsidRPr="008F6775">
              <w:rPr>
                <w:rFonts w:ascii="Times New Roman" w:hAnsi="Times New Roman" w:cs="Times New Roman"/>
                <w:sz w:val="20"/>
              </w:rPr>
              <w:t>=&gt;</w:t>
            </w:r>
            <w:r w:rsidRPr="008F6775">
              <w:rPr>
                <w:rFonts w:ascii="Times New Roman" w:hAnsi="Times New Roman" w:cs="Times New Roman"/>
                <w:spacing w:val="-8"/>
                <w:sz w:val="20"/>
              </w:rPr>
              <w:t xml:space="preserve"> </w:t>
            </w:r>
            <w:r w:rsidRPr="008F6775">
              <w:rPr>
                <w:rFonts w:ascii="Times New Roman" w:hAnsi="Times New Roman" w:cs="Times New Roman"/>
                <w:sz w:val="20"/>
              </w:rPr>
              <w:t>{ document.getElementById('csrfToken').value</w:t>
            </w:r>
            <w:r w:rsidRPr="008F6775">
              <w:rPr>
                <w:rFonts w:ascii="Times New Roman" w:hAnsi="Times New Roman" w:cs="Times New Roman"/>
                <w:spacing w:val="-2"/>
                <w:sz w:val="20"/>
              </w:rPr>
              <w:t xml:space="preserve"> </w:t>
            </w:r>
            <w:r w:rsidRPr="008F6775">
              <w:rPr>
                <w:rFonts w:ascii="Times New Roman" w:hAnsi="Times New Roman" w:cs="Times New Roman"/>
                <w:sz w:val="20"/>
              </w:rPr>
              <w:t>= data.csrfToken;</w:t>
            </w:r>
            <w:r w:rsidRPr="008F6775">
              <w:rPr>
                <w:rFonts w:ascii="Times New Roman" w:hAnsi="Times New Roman" w:cs="Times New Roman"/>
                <w:spacing w:val="-1"/>
                <w:sz w:val="20"/>
              </w:rPr>
              <w:t xml:space="preserve"> </w:t>
            </w:r>
            <w:r w:rsidRPr="008F6775">
              <w:rPr>
                <w:rFonts w:ascii="Times New Roman" w:hAnsi="Times New Roman" w:cs="Times New Roman"/>
                <w:sz w:val="20"/>
              </w:rPr>
              <w:t>});</w:t>
            </w:r>
          </w:p>
        </w:tc>
        <w:tc>
          <w:tcPr>
            <w:tcW w:w="1607" w:type="dxa"/>
          </w:tcPr>
          <w:p w14:paraId="3F3AA3B8" w14:textId="77777777" w:rsidR="00BB6CC6" w:rsidRPr="008F6775" w:rsidRDefault="00BB6CC6" w:rsidP="00346688">
            <w:pPr>
              <w:pStyle w:val="TableParagraph"/>
              <w:spacing w:line="360" w:lineRule="auto"/>
              <w:ind w:right="344"/>
              <w:rPr>
                <w:rFonts w:ascii="Times New Roman" w:hAnsi="Times New Roman" w:cs="Times New Roman"/>
              </w:rPr>
            </w:pPr>
            <w:r w:rsidRPr="008F6775">
              <w:rPr>
                <w:rFonts w:ascii="Times New Roman" w:hAnsi="Times New Roman" w:cs="Times New Roman"/>
              </w:rPr>
              <w:t>Ambil dan simpan</w:t>
            </w:r>
            <w:r w:rsidRPr="008F6775">
              <w:rPr>
                <w:rFonts w:ascii="Times New Roman" w:hAnsi="Times New Roman" w:cs="Times New Roman"/>
                <w:spacing w:val="-13"/>
              </w:rPr>
              <w:t xml:space="preserve"> </w:t>
            </w:r>
            <w:r w:rsidRPr="008F6775">
              <w:rPr>
                <w:rFonts w:ascii="Times New Roman" w:hAnsi="Times New Roman" w:cs="Times New Roman"/>
              </w:rPr>
              <w:t>CSRF token di</w:t>
            </w:r>
          </w:p>
          <w:p w14:paraId="47A79C6A" w14:textId="77777777" w:rsidR="00BB6CC6" w:rsidRPr="008F6775" w:rsidRDefault="00BB6CC6" w:rsidP="00346688">
            <w:pPr>
              <w:pStyle w:val="TableParagraph"/>
              <w:spacing w:line="360" w:lineRule="auto"/>
              <w:rPr>
                <w:rFonts w:ascii="Times New Roman" w:hAnsi="Times New Roman" w:cs="Times New Roman"/>
                <w:sz w:val="20"/>
              </w:rPr>
            </w:pPr>
            <w:r w:rsidRPr="008F6775">
              <w:rPr>
                <w:rFonts w:ascii="Times New Roman" w:hAnsi="Times New Roman" w:cs="Times New Roman"/>
                <w:spacing w:val="-2"/>
                <w:sz w:val="20"/>
              </w:rPr>
              <w:t>#csrfToken</w:t>
            </w:r>
          </w:p>
        </w:tc>
      </w:tr>
      <w:tr w:rsidR="00BB6CC6" w:rsidRPr="008F6775" w14:paraId="60A5AF02" w14:textId="77777777" w:rsidTr="00C15697">
        <w:trPr>
          <w:trHeight w:val="1343"/>
        </w:trPr>
        <w:tc>
          <w:tcPr>
            <w:tcW w:w="530" w:type="dxa"/>
          </w:tcPr>
          <w:p w14:paraId="1E2F24E2" w14:textId="77777777" w:rsidR="00BB6CC6" w:rsidRPr="008F6775" w:rsidRDefault="00BB6CC6" w:rsidP="00346688">
            <w:pPr>
              <w:pStyle w:val="TableParagraph"/>
              <w:spacing w:line="360" w:lineRule="auto"/>
              <w:ind w:left="0"/>
              <w:rPr>
                <w:rFonts w:ascii="Times New Roman" w:hAnsi="Times New Roman" w:cs="Times New Roman"/>
              </w:rPr>
            </w:pPr>
          </w:p>
          <w:p w14:paraId="11A6C25A" w14:textId="77777777" w:rsidR="00BB6CC6" w:rsidRPr="008F6775" w:rsidRDefault="00BB6CC6" w:rsidP="00346688">
            <w:pPr>
              <w:pStyle w:val="TableParagraph"/>
              <w:spacing w:before="30" w:line="360" w:lineRule="auto"/>
              <w:ind w:left="0"/>
              <w:rPr>
                <w:rFonts w:ascii="Times New Roman" w:hAnsi="Times New Roman" w:cs="Times New Roman"/>
              </w:rPr>
            </w:pPr>
          </w:p>
          <w:p w14:paraId="457ABEC7" w14:textId="77777777" w:rsidR="00BB6CC6" w:rsidRPr="008F6775" w:rsidRDefault="00BB6CC6" w:rsidP="00346688">
            <w:pPr>
              <w:pStyle w:val="TableParagraph"/>
              <w:spacing w:line="360" w:lineRule="auto"/>
              <w:ind w:left="0" w:right="95"/>
              <w:jc w:val="right"/>
              <w:rPr>
                <w:rFonts w:ascii="Times New Roman" w:hAnsi="Times New Roman" w:cs="Times New Roman"/>
              </w:rPr>
            </w:pPr>
            <w:r w:rsidRPr="008F6775">
              <w:rPr>
                <w:rFonts w:ascii="Times New Roman" w:hAnsi="Times New Roman" w:cs="Times New Roman"/>
                <w:spacing w:val="-5"/>
              </w:rPr>
              <w:t>14</w:t>
            </w:r>
          </w:p>
        </w:tc>
        <w:tc>
          <w:tcPr>
            <w:tcW w:w="7609" w:type="dxa"/>
          </w:tcPr>
          <w:p w14:paraId="10F5A818" w14:textId="77777777" w:rsidR="00BB6CC6" w:rsidRPr="008F6775" w:rsidRDefault="00BB6CC6" w:rsidP="00346688">
            <w:pPr>
              <w:pStyle w:val="TableParagraph"/>
              <w:spacing w:before="95" w:line="360" w:lineRule="auto"/>
              <w:ind w:left="0"/>
              <w:rPr>
                <w:rFonts w:ascii="Times New Roman" w:hAnsi="Times New Roman" w:cs="Times New Roman"/>
                <w:sz w:val="20"/>
              </w:rPr>
            </w:pPr>
          </w:p>
          <w:p w14:paraId="3B3E655B" w14:textId="77777777" w:rsidR="00BB6CC6" w:rsidRPr="008F6775" w:rsidRDefault="00BB6CC6" w:rsidP="00346688">
            <w:pPr>
              <w:pStyle w:val="TableParagraph"/>
              <w:spacing w:before="1" w:line="360" w:lineRule="auto"/>
              <w:ind w:left="105" w:right="199"/>
              <w:jc w:val="both"/>
              <w:rPr>
                <w:rFonts w:ascii="Times New Roman" w:hAnsi="Times New Roman" w:cs="Times New Roman"/>
                <w:sz w:val="20"/>
              </w:rPr>
            </w:pPr>
            <w:r w:rsidRPr="008F6775">
              <w:rPr>
                <w:rFonts w:ascii="Times New Roman" w:hAnsi="Times New Roman" w:cs="Times New Roman"/>
                <w:sz w:val="20"/>
              </w:rPr>
              <w:t>fetch('/admin/logs')&lt;br&gt;</w:t>
            </w:r>
            <w:r w:rsidRPr="008F6775">
              <w:rPr>
                <w:rFonts w:ascii="Times New Roman" w:hAnsi="Times New Roman" w:cs="Times New Roman"/>
                <w:spacing w:val="-1"/>
                <w:sz w:val="20"/>
              </w:rPr>
              <w:t xml:space="preserve"> </w:t>
            </w:r>
            <w:r w:rsidRPr="008F6775">
              <w:rPr>
                <w:rFonts w:ascii="Times New Roman" w:hAnsi="Times New Roman" w:cs="Times New Roman"/>
                <w:sz w:val="20"/>
              </w:rPr>
              <w:t>.then(res</w:t>
            </w:r>
            <w:r w:rsidRPr="008F6775">
              <w:rPr>
                <w:rFonts w:ascii="Times New Roman" w:hAnsi="Times New Roman" w:cs="Times New Roman"/>
                <w:spacing w:val="-2"/>
                <w:sz w:val="20"/>
              </w:rPr>
              <w:t xml:space="preserve"> </w:t>
            </w:r>
            <w:r w:rsidRPr="008F6775">
              <w:rPr>
                <w:rFonts w:ascii="Times New Roman" w:hAnsi="Times New Roman" w:cs="Times New Roman"/>
                <w:sz w:val="20"/>
              </w:rPr>
              <w:t>=&gt;</w:t>
            </w:r>
            <w:r w:rsidRPr="008F6775">
              <w:rPr>
                <w:rFonts w:ascii="Times New Roman" w:hAnsi="Times New Roman" w:cs="Times New Roman"/>
                <w:spacing w:val="-2"/>
                <w:sz w:val="20"/>
              </w:rPr>
              <w:t xml:space="preserve"> </w:t>
            </w:r>
            <w:r w:rsidRPr="008F6775">
              <w:rPr>
                <w:rFonts w:ascii="Times New Roman" w:hAnsi="Times New Roman" w:cs="Times New Roman"/>
                <w:sz w:val="20"/>
              </w:rPr>
              <w:t>res.json())&lt;br&gt;</w:t>
            </w:r>
            <w:r w:rsidRPr="008F6775">
              <w:rPr>
                <w:rFonts w:ascii="Times New Roman" w:hAnsi="Times New Roman" w:cs="Times New Roman"/>
                <w:spacing w:val="-2"/>
                <w:sz w:val="20"/>
              </w:rPr>
              <w:t xml:space="preserve"> </w:t>
            </w:r>
            <w:r w:rsidRPr="008F6775">
              <w:rPr>
                <w:rFonts w:ascii="Times New Roman" w:hAnsi="Times New Roman" w:cs="Times New Roman"/>
                <w:sz w:val="20"/>
              </w:rPr>
              <w:t>.then(data</w:t>
            </w:r>
            <w:r w:rsidRPr="008F6775">
              <w:rPr>
                <w:rFonts w:ascii="Times New Roman" w:hAnsi="Times New Roman" w:cs="Times New Roman"/>
                <w:spacing w:val="-4"/>
                <w:sz w:val="20"/>
              </w:rPr>
              <w:t xml:space="preserve"> </w:t>
            </w:r>
            <w:r w:rsidRPr="008F6775">
              <w:rPr>
                <w:rFonts w:ascii="Times New Roman" w:hAnsi="Times New Roman" w:cs="Times New Roman"/>
                <w:sz w:val="20"/>
              </w:rPr>
              <w:t>=&gt;</w:t>
            </w:r>
            <w:r w:rsidRPr="008F6775">
              <w:rPr>
                <w:rFonts w:ascii="Times New Roman" w:hAnsi="Times New Roman" w:cs="Times New Roman"/>
                <w:spacing w:val="-2"/>
                <w:sz w:val="20"/>
              </w:rPr>
              <w:t xml:space="preserve"> </w:t>
            </w:r>
            <w:r w:rsidRPr="008F6775">
              <w:rPr>
                <w:rFonts w:ascii="Times New Roman" w:hAnsi="Times New Roman" w:cs="Times New Roman"/>
                <w:sz w:val="20"/>
              </w:rPr>
              <w:t>Swal.fire({</w:t>
            </w:r>
            <w:r w:rsidRPr="008F6775">
              <w:rPr>
                <w:rFonts w:ascii="Times New Roman" w:hAnsi="Times New Roman" w:cs="Times New Roman"/>
                <w:spacing w:val="-2"/>
                <w:sz w:val="20"/>
              </w:rPr>
              <w:t xml:space="preserve"> </w:t>
            </w:r>
            <w:r w:rsidRPr="008F6775">
              <w:rPr>
                <w:rFonts w:ascii="Times New Roman" w:hAnsi="Times New Roman" w:cs="Times New Roman"/>
                <w:sz w:val="20"/>
              </w:rPr>
              <w:t>html: logsHtml</w:t>
            </w:r>
            <w:r w:rsidRPr="008F6775">
              <w:rPr>
                <w:rFonts w:ascii="Times New Roman" w:hAnsi="Times New Roman" w:cs="Times New Roman"/>
                <w:spacing w:val="-7"/>
                <w:sz w:val="20"/>
              </w:rPr>
              <w:t xml:space="preserve"> </w:t>
            </w:r>
            <w:r w:rsidRPr="008F6775">
              <w:rPr>
                <w:rFonts w:ascii="Times New Roman" w:hAnsi="Times New Roman" w:cs="Times New Roman"/>
                <w:sz w:val="20"/>
              </w:rPr>
              <w:t>}));&lt;br&gt;&lt;br&gt;fetch('/admin/logs',</w:t>
            </w:r>
            <w:r w:rsidRPr="008F6775">
              <w:rPr>
                <w:rFonts w:ascii="Times New Roman" w:hAnsi="Times New Roman" w:cs="Times New Roman"/>
                <w:spacing w:val="-6"/>
                <w:sz w:val="20"/>
              </w:rPr>
              <w:t xml:space="preserve"> </w:t>
            </w:r>
            <w:r w:rsidRPr="008F6775">
              <w:rPr>
                <w:rFonts w:ascii="Times New Roman" w:hAnsi="Times New Roman" w:cs="Times New Roman"/>
                <w:sz w:val="20"/>
              </w:rPr>
              <w:t>{</w:t>
            </w:r>
            <w:r w:rsidRPr="008F6775">
              <w:rPr>
                <w:rFonts w:ascii="Times New Roman" w:hAnsi="Times New Roman" w:cs="Times New Roman"/>
                <w:spacing w:val="-6"/>
                <w:sz w:val="20"/>
              </w:rPr>
              <w:t xml:space="preserve"> </w:t>
            </w:r>
            <w:r w:rsidRPr="008F6775">
              <w:rPr>
                <w:rFonts w:ascii="Times New Roman" w:hAnsi="Times New Roman" w:cs="Times New Roman"/>
                <w:sz w:val="20"/>
              </w:rPr>
              <w:t>method:</w:t>
            </w:r>
            <w:r w:rsidRPr="008F6775">
              <w:rPr>
                <w:rFonts w:ascii="Times New Roman" w:hAnsi="Times New Roman" w:cs="Times New Roman"/>
                <w:spacing w:val="-6"/>
                <w:sz w:val="20"/>
              </w:rPr>
              <w:t xml:space="preserve"> </w:t>
            </w:r>
            <w:r w:rsidRPr="008F6775">
              <w:rPr>
                <w:rFonts w:ascii="Times New Roman" w:hAnsi="Times New Roman" w:cs="Times New Roman"/>
                <w:sz w:val="20"/>
              </w:rPr>
              <w:t>'DELETE',</w:t>
            </w:r>
            <w:r w:rsidRPr="008F6775">
              <w:rPr>
                <w:rFonts w:ascii="Times New Roman" w:hAnsi="Times New Roman" w:cs="Times New Roman"/>
                <w:spacing w:val="-4"/>
                <w:sz w:val="20"/>
              </w:rPr>
              <w:t xml:space="preserve"> </w:t>
            </w:r>
            <w:r w:rsidRPr="008F6775">
              <w:rPr>
                <w:rFonts w:ascii="Times New Roman" w:hAnsi="Times New Roman" w:cs="Times New Roman"/>
                <w:sz w:val="20"/>
              </w:rPr>
              <w:t>headers:</w:t>
            </w:r>
            <w:r w:rsidRPr="008F6775">
              <w:rPr>
                <w:rFonts w:ascii="Times New Roman" w:hAnsi="Times New Roman" w:cs="Times New Roman"/>
                <w:spacing w:val="-6"/>
                <w:sz w:val="20"/>
              </w:rPr>
              <w:t xml:space="preserve"> </w:t>
            </w:r>
            <w:r w:rsidRPr="008F6775">
              <w:rPr>
                <w:rFonts w:ascii="Times New Roman" w:hAnsi="Times New Roman" w:cs="Times New Roman"/>
                <w:sz w:val="20"/>
              </w:rPr>
              <w:t>{</w:t>
            </w:r>
            <w:r w:rsidRPr="008F6775">
              <w:rPr>
                <w:rFonts w:ascii="Times New Roman" w:hAnsi="Times New Roman" w:cs="Times New Roman"/>
                <w:spacing w:val="-6"/>
                <w:sz w:val="20"/>
              </w:rPr>
              <w:t xml:space="preserve"> </w:t>
            </w:r>
            <w:r w:rsidRPr="008F6775">
              <w:rPr>
                <w:rFonts w:ascii="Times New Roman" w:hAnsi="Times New Roman" w:cs="Times New Roman"/>
                <w:sz w:val="20"/>
              </w:rPr>
              <w:t>'X-CSRF- Token': csrfToken } })</w:t>
            </w:r>
          </w:p>
        </w:tc>
        <w:tc>
          <w:tcPr>
            <w:tcW w:w="1607" w:type="dxa"/>
          </w:tcPr>
          <w:p w14:paraId="63C31638" w14:textId="77777777" w:rsidR="00BB6CC6" w:rsidRPr="008F6775" w:rsidRDefault="00BB6CC6" w:rsidP="00346688">
            <w:pPr>
              <w:pStyle w:val="TableParagraph"/>
              <w:spacing w:line="360" w:lineRule="auto"/>
              <w:ind w:right="52"/>
              <w:rPr>
                <w:rFonts w:ascii="Times New Roman" w:hAnsi="Times New Roman" w:cs="Times New Roman"/>
              </w:rPr>
            </w:pPr>
            <w:r w:rsidRPr="008F6775">
              <w:rPr>
                <w:rFonts w:ascii="Times New Roman" w:hAnsi="Times New Roman" w:cs="Times New Roman"/>
              </w:rPr>
              <w:t>Flow “Lihat Logs”</w:t>
            </w:r>
            <w:r w:rsidRPr="008F6775">
              <w:rPr>
                <w:rFonts w:ascii="Times New Roman" w:hAnsi="Times New Roman" w:cs="Times New Roman"/>
                <w:spacing w:val="-13"/>
              </w:rPr>
              <w:t xml:space="preserve"> </w:t>
            </w:r>
            <w:r w:rsidRPr="008F6775">
              <w:rPr>
                <w:rFonts w:ascii="Times New Roman" w:hAnsi="Times New Roman" w:cs="Times New Roman"/>
              </w:rPr>
              <w:t>&amp;</w:t>
            </w:r>
            <w:r w:rsidRPr="008F6775">
              <w:rPr>
                <w:rFonts w:ascii="Times New Roman" w:hAnsi="Times New Roman" w:cs="Times New Roman"/>
                <w:spacing w:val="-12"/>
              </w:rPr>
              <w:t xml:space="preserve"> </w:t>
            </w:r>
            <w:r w:rsidRPr="008F6775">
              <w:rPr>
                <w:rFonts w:ascii="Times New Roman" w:hAnsi="Times New Roman" w:cs="Times New Roman"/>
              </w:rPr>
              <w:t>“Hapus Semua Log” (Swal</w:t>
            </w:r>
            <w:r w:rsidRPr="008F6775">
              <w:rPr>
                <w:rFonts w:ascii="Times New Roman" w:hAnsi="Times New Roman" w:cs="Times New Roman"/>
                <w:spacing w:val="-13"/>
              </w:rPr>
              <w:t xml:space="preserve"> </w:t>
            </w:r>
            <w:r w:rsidRPr="008F6775">
              <w:rPr>
                <w:rFonts w:ascii="Times New Roman" w:hAnsi="Times New Roman" w:cs="Times New Roman"/>
              </w:rPr>
              <w:t>confirm</w:t>
            </w:r>
            <w:r w:rsidRPr="008F6775">
              <w:rPr>
                <w:rFonts w:ascii="Times New Roman" w:hAnsi="Times New Roman" w:cs="Times New Roman"/>
                <w:spacing w:val="-12"/>
              </w:rPr>
              <w:t xml:space="preserve"> </w:t>
            </w:r>
            <w:r w:rsidRPr="008F6775">
              <w:rPr>
                <w:rFonts w:ascii="Times New Roman" w:hAnsi="Times New Roman" w:cs="Times New Roman"/>
              </w:rPr>
              <w:t>+</w:t>
            </w:r>
          </w:p>
          <w:p w14:paraId="4E384B18"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spacing w:val="-2"/>
              </w:rPr>
              <w:t>fetch)</w:t>
            </w:r>
          </w:p>
        </w:tc>
      </w:tr>
    </w:tbl>
    <w:p w14:paraId="4F37D104" w14:textId="77777777" w:rsidR="00BB6CC6" w:rsidRPr="008F6775" w:rsidRDefault="00BB6CC6" w:rsidP="00346688">
      <w:pPr>
        <w:pStyle w:val="TableParagraph"/>
        <w:spacing w:line="360" w:lineRule="auto"/>
        <w:rPr>
          <w:rFonts w:ascii="Times New Roman" w:hAnsi="Times New Roman" w:cs="Times New Roman"/>
        </w:rPr>
        <w:sectPr w:rsidR="00BB6CC6" w:rsidRPr="008F6775">
          <w:type w:val="continuous"/>
          <w:pgSz w:w="11910" w:h="16840"/>
          <w:pgMar w:top="1400" w:right="566" w:bottom="1690" w:left="1417" w:header="720" w:footer="720" w:gutter="0"/>
          <w:cols w:space="720"/>
        </w:sectPr>
      </w:pPr>
    </w:p>
    <w:tbl>
      <w:tblPr>
        <w:tblW w:w="0" w:type="auto"/>
        <w:tblInd w:w="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530"/>
        <w:gridCol w:w="7609"/>
        <w:gridCol w:w="1607"/>
      </w:tblGrid>
      <w:tr w:rsidR="00BB6CC6" w:rsidRPr="008F6775" w14:paraId="5370923B" w14:textId="77777777" w:rsidTr="00C15697">
        <w:trPr>
          <w:trHeight w:val="806"/>
        </w:trPr>
        <w:tc>
          <w:tcPr>
            <w:tcW w:w="530" w:type="dxa"/>
          </w:tcPr>
          <w:p w14:paraId="2B5A78DF" w14:textId="77777777" w:rsidR="00BB6CC6" w:rsidRPr="008F6775" w:rsidRDefault="00BB6CC6" w:rsidP="00346688">
            <w:pPr>
              <w:pStyle w:val="TableParagraph"/>
              <w:spacing w:before="15" w:line="360" w:lineRule="auto"/>
              <w:ind w:left="0"/>
              <w:rPr>
                <w:rFonts w:ascii="Times New Roman" w:hAnsi="Times New Roman" w:cs="Times New Roman"/>
              </w:rPr>
            </w:pPr>
          </w:p>
          <w:p w14:paraId="48DBC480" w14:textId="77777777" w:rsidR="00BB6CC6" w:rsidRPr="008F6775" w:rsidRDefault="00BB6CC6" w:rsidP="00346688">
            <w:pPr>
              <w:pStyle w:val="TableParagraph"/>
              <w:spacing w:line="360" w:lineRule="auto"/>
              <w:ind w:left="98"/>
              <w:jc w:val="center"/>
              <w:rPr>
                <w:rFonts w:ascii="Times New Roman" w:hAnsi="Times New Roman" w:cs="Times New Roman"/>
              </w:rPr>
            </w:pPr>
            <w:r w:rsidRPr="008F6775">
              <w:rPr>
                <w:rFonts w:ascii="Times New Roman" w:hAnsi="Times New Roman" w:cs="Times New Roman"/>
                <w:spacing w:val="-5"/>
              </w:rPr>
              <w:t>15</w:t>
            </w:r>
          </w:p>
        </w:tc>
        <w:tc>
          <w:tcPr>
            <w:tcW w:w="7609" w:type="dxa"/>
          </w:tcPr>
          <w:p w14:paraId="320E32E6" w14:textId="77777777" w:rsidR="00BB6CC6" w:rsidRPr="008F6775" w:rsidRDefault="00BB6CC6" w:rsidP="00346688">
            <w:pPr>
              <w:pStyle w:val="TableParagraph"/>
              <w:spacing w:before="173" w:line="360" w:lineRule="auto"/>
              <w:ind w:left="105"/>
              <w:rPr>
                <w:rFonts w:ascii="Times New Roman" w:hAnsi="Times New Roman" w:cs="Times New Roman"/>
                <w:sz w:val="20"/>
              </w:rPr>
            </w:pPr>
            <w:r w:rsidRPr="008F6775">
              <w:rPr>
                <w:rFonts w:ascii="Times New Roman" w:hAnsi="Times New Roman" w:cs="Times New Roman"/>
                <w:sz w:val="20"/>
              </w:rPr>
              <w:t>function</w:t>
            </w:r>
            <w:r w:rsidRPr="008F6775">
              <w:rPr>
                <w:rFonts w:ascii="Times New Roman" w:hAnsi="Times New Roman" w:cs="Times New Roman"/>
                <w:spacing w:val="-10"/>
                <w:sz w:val="20"/>
              </w:rPr>
              <w:t xml:space="preserve"> </w:t>
            </w:r>
            <w:r w:rsidRPr="008F6775">
              <w:rPr>
                <w:rFonts w:ascii="Times New Roman" w:hAnsi="Times New Roman" w:cs="Times New Roman"/>
                <w:sz w:val="20"/>
              </w:rPr>
              <w:t>loadDoctors()</w:t>
            </w:r>
            <w:r w:rsidRPr="008F6775">
              <w:rPr>
                <w:rFonts w:ascii="Times New Roman" w:hAnsi="Times New Roman" w:cs="Times New Roman"/>
                <w:spacing w:val="-10"/>
                <w:sz w:val="20"/>
              </w:rPr>
              <w:t xml:space="preserve"> </w:t>
            </w:r>
            <w:r w:rsidRPr="008F6775">
              <w:rPr>
                <w:rFonts w:ascii="Times New Roman" w:hAnsi="Times New Roman" w:cs="Times New Roman"/>
                <w:sz w:val="20"/>
              </w:rPr>
              <w:t>{&lt;br&gt;</w:t>
            </w:r>
            <w:r w:rsidRPr="008F6775">
              <w:rPr>
                <w:rFonts w:ascii="Times New Roman" w:hAnsi="Times New Roman" w:cs="Times New Roman"/>
                <w:spacing w:val="-9"/>
                <w:sz w:val="20"/>
              </w:rPr>
              <w:t xml:space="preserve"> </w:t>
            </w:r>
            <w:r w:rsidRPr="008F6775">
              <w:rPr>
                <w:rFonts w:ascii="Times New Roman" w:hAnsi="Times New Roman" w:cs="Times New Roman"/>
                <w:sz w:val="20"/>
              </w:rPr>
              <w:t>fetch('/doctors')&lt;br&gt;</w:t>
            </w:r>
            <w:r w:rsidRPr="008F6775">
              <w:rPr>
                <w:rFonts w:ascii="Times New Roman" w:hAnsi="Times New Roman" w:cs="Times New Roman"/>
                <w:spacing w:val="-9"/>
                <w:sz w:val="20"/>
              </w:rPr>
              <w:t xml:space="preserve"> </w:t>
            </w:r>
            <w:r w:rsidRPr="008F6775">
              <w:rPr>
                <w:rFonts w:ascii="Times New Roman" w:hAnsi="Times New Roman" w:cs="Times New Roman"/>
                <w:sz w:val="20"/>
              </w:rPr>
              <w:t>.then(res</w:t>
            </w:r>
            <w:r w:rsidRPr="008F6775">
              <w:rPr>
                <w:rFonts w:ascii="Times New Roman" w:hAnsi="Times New Roman" w:cs="Times New Roman"/>
                <w:spacing w:val="-10"/>
                <w:sz w:val="20"/>
              </w:rPr>
              <w:t xml:space="preserve"> </w:t>
            </w:r>
            <w:r w:rsidRPr="008F6775">
              <w:rPr>
                <w:rFonts w:ascii="Times New Roman" w:hAnsi="Times New Roman" w:cs="Times New Roman"/>
                <w:sz w:val="20"/>
              </w:rPr>
              <w:t>=&gt;</w:t>
            </w:r>
            <w:r w:rsidRPr="008F6775">
              <w:rPr>
                <w:rFonts w:ascii="Times New Roman" w:hAnsi="Times New Roman" w:cs="Times New Roman"/>
                <w:spacing w:val="-10"/>
                <w:sz w:val="20"/>
              </w:rPr>
              <w:t xml:space="preserve"> </w:t>
            </w:r>
            <w:r w:rsidRPr="008F6775">
              <w:rPr>
                <w:rFonts w:ascii="Times New Roman" w:hAnsi="Times New Roman" w:cs="Times New Roman"/>
                <w:spacing w:val="-2"/>
                <w:sz w:val="20"/>
              </w:rPr>
              <w:t>res.json())&lt;br&gt;</w:t>
            </w:r>
          </w:p>
          <w:p w14:paraId="65C37792" w14:textId="77777777" w:rsidR="00BB6CC6" w:rsidRPr="008F6775" w:rsidRDefault="00BB6CC6" w:rsidP="00346688">
            <w:pPr>
              <w:pStyle w:val="TableParagraph"/>
              <w:spacing w:line="360" w:lineRule="auto"/>
              <w:ind w:left="105"/>
              <w:rPr>
                <w:rFonts w:ascii="Times New Roman" w:hAnsi="Times New Roman" w:cs="Times New Roman"/>
                <w:sz w:val="20"/>
              </w:rPr>
            </w:pPr>
            <w:r w:rsidRPr="008F6775">
              <w:rPr>
                <w:rFonts w:ascii="Times New Roman" w:hAnsi="Times New Roman" w:cs="Times New Roman"/>
                <w:sz w:val="20"/>
              </w:rPr>
              <w:t>.then(data</w:t>
            </w:r>
            <w:r w:rsidRPr="008F6775">
              <w:rPr>
                <w:rFonts w:ascii="Times New Roman" w:hAnsi="Times New Roman" w:cs="Times New Roman"/>
                <w:spacing w:val="-7"/>
                <w:sz w:val="20"/>
              </w:rPr>
              <w:t xml:space="preserve"> </w:t>
            </w:r>
            <w:r w:rsidRPr="008F6775">
              <w:rPr>
                <w:rFonts w:ascii="Times New Roman" w:hAnsi="Times New Roman" w:cs="Times New Roman"/>
                <w:sz w:val="20"/>
              </w:rPr>
              <w:t>=&gt;</w:t>
            </w:r>
            <w:r w:rsidRPr="008F6775">
              <w:rPr>
                <w:rFonts w:ascii="Times New Roman" w:hAnsi="Times New Roman" w:cs="Times New Roman"/>
                <w:spacing w:val="-3"/>
                <w:sz w:val="20"/>
              </w:rPr>
              <w:t xml:space="preserve"> </w:t>
            </w:r>
            <w:r w:rsidRPr="008F6775">
              <w:rPr>
                <w:rFonts w:ascii="Times New Roman" w:hAnsi="Times New Roman" w:cs="Times New Roman"/>
                <w:sz w:val="20"/>
              </w:rPr>
              <w:t>{</w:t>
            </w:r>
            <w:r w:rsidRPr="008F6775">
              <w:rPr>
                <w:rFonts w:ascii="Times New Roman" w:hAnsi="Times New Roman" w:cs="Times New Roman"/>
                <w:spacing w:val="-5"/>
                <w:sz w:val="20"/>
              </w:rPr>
              <w:t xml:space="preserve"> </w:t>
            </w:r>
            <w:r w:rsidRPr="008F6775">
              <w:rPr>
                <w:rFonts w:ascii="Times New Roman" w:hAnsi="Times New Roman" w:cs="Times New Roman"/>
                <w:sz w:val="20"/>
              </w:rPr>
              <w:t>/*</w:t>
            </w:r>
            <w:r w:rsidRPr="008F6775">
              <w:rPr>
                <w:rFonts w:ascii="Times New Roman" w:hAnsi="Times New Roman" w:cs="Times New Roman"/>
                <w:spacing w:val="-5"/>
                <w:sz w:val="20"/>
              </w:rPr>
              <w:t xml:space="preserve"> </w:t>
            </w:r>
            <w:r w:rsidRPr="008F6775">
              <w:rPr>
                <w:rFonts w:ascii="Times New Roman" w:hAnsi="Times New Roman" w:cs="Times New Roman"/>
                <w:sz w:val="20"/>
              </w:rPr>
              <w:t>render</w:t>
            </w:r>
            <w:r w:rsidRPr="008F6775">
              <w:rPr>
                <w:rFonts w:ascii="Times New Roman" w:hAnsi="Times New Roman" w:cs="Times New Roman"/>
                <w:spacing w:val="-5"/>
                <w:sz w:val="20"/>
              </w:rPr>
              <w:t xml:space="preserve"> </w:t>
            </w:r>
            <w:r w:rsidRPr="008F6775">
              <w:rPr>
                <w:rFonts w:ascii="Times New Roman" w:hAnsi="Times New Roman" w:cs="Times New Roman"/>
                <w:sz w:val="20"/>
              </w:rPr>
              <w:t>list</w:t>
            </w:r>
            <w:r w:rsidRPr="008F6775">
              <w:rPr>
                <w:rFonts w:ascii="Times New Roman" w:hAnsi="Times New Roman" w:cs="Times New Roman"/>
                <w:spacing w:val="-4"/>
                <w:sz w:val="20"/>
              </w:rPr>
              <w:t xml:space="preserve"> </w:t>
            </w:r>
            <w:r w:rsidRPr="008F6775">
              <w:rPr>
                <w:rFonts w:ascii="Times New Roman" w:hAnsi="Times New Roman" w:cs="Times New Roman"/>
                <w:sz w:val="20"/>
              </w:rPr>
              <w:t>+</w:t>
            </w:r>
            <w:r w:rsidRPr="008F6775">
              <w:rPr>
                <w:rFonts w:ascii="Times New Roman" w:hAnsi="Times New Roman" w:cs="Times New Roman"/>
                <w:spacing w:val="-4"/>
                <w:sz w:val="20"/>
              </w:rPr>
              <w:t xml:space="preserve"> </w:t>
            </w:r>
            <w:r w:rsidRPr="008F6775">
              <w:rPr>
                <w:rFonts w:ascii="Times New Roman" w:hAnsi="Times New Roman" w:cs="Times New Roman"/>
                <w:sz w:val="20"/>
              </w:rPr>
              <w:t>tombol</w:t>
            </w:r>
            <w:r w:rsidRPr="008F6775">
              <w:rPr>
                <w:rFonts w:ascii="Times New Roman" w:hAnsi="Times New Roman" w:cs="Times New Roman"/>
                <w:spacing w:val="-7"/>
                <w:sz w:val="20"/>
              </w:rPr>
              <w:t xml:space="preserve"> </w:t>
            </w:r>
            <w:r w:rsidRPr="008F6775">
              <w:rPr>
                <w:rFonts w:ascii="Times New Roman" w:hAnsi="Times New Roman" w:cs="Times New Roman"/>
                <w:sz w:val="20"/>
              </w:rPr>
              <w:t>Hapus</w:t>
            </w:r>
            <w:r w:rsidRPr="008F6775">
              <w:rPr>
                <w:rFonts w:ascii="Times New Roman" w:hAnsi="Times New Roman" w:cs="Times New Roman"/>
                <w:spacing w:val="-4"/>
                <w:sz w:val="20"/>
              </w:rPr>
              <w:t xml:space="preserve"> </w:t>
            </w:r>
            <w:r w:rsidRPr="008F6775">
              <w:rPr>
                <w:rFonts w:ascii="Times New Roman" w:hAnsi="Times New Roman" w:cs="Times New Roman"/>
                <w:sz w:val="20"/>
              </w:rPr>
              <w:t>*/</w:t>
            </w:r>
            <w:r w:rsidRPr="008F6775">
              <w:rPr>
                <w:rFonts w:ascii="Times New Roman" w:hAnsi="Times New Roman" w:cs="Times New Roman"/>
                <w:spacing w:val="-5"/>
                <w:sz w:val="20"/>
              </w:rPr>
              <w:t xml:space="preserve"> </w:t>
            </w:r>
            <w:r w:rsidRPr="008F6775">
              <w:rPr>
                <w:rFonts w:ascii="Times New Roman" w:hAnsi="Times New Roman" w:cs="Times New Roman"/>
                <w:spacing w:val="-2"/>
                <w:sz w:val="20"/>
              </w:rPr>
              <w:t>});&lt;br&gt;}</w:t>
            </w:r>
          </w:p>
        </w:tc>
        <w:tc>
          <w:tcPr>
            <w:tcW w:w="1607" w:type="dxa"/>
          </w:tcPr>
          <w:p w14:paraId="16CF09F6"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rPr>
              <w:t>Render</w:t>
            </w:r>
            <w:r w:rsidRPr="008F6775">
              <w:rPr>
                <w:rFonts w:ascii="Times New Roman" w:hAnsi="Times New Roman" w:cs="Times New Roman"/>
                <w:spacing w:val="-4"/>
              </w:rPr>
              <w:t xml:space="preserve"> </w:t>
            </w:r>
            <w:r w:rsidRPr="008F6775">
              <w:rPr>
                <w:rFonts w:ascii="Times New Roman" w:hAnsi="Times New Roman" w:cs="Times New Roman"/>
                <w:spacing w:val="-2"/>
              </w:rPr>
              <w:t>daftar</w:t>
            </w:r>
          </w:p>
          <w:p w14:paraId="1FBDE7C1" w14:textId="77777777" w:rsidR="00BB6CC6" w:rsidRPr="008F6775" w:rsidRDefault="00BB6CC6" w:rsidP="00346688">
            <w:pPr>
              <w:pStyle w:val="TableParagraph"/>
              <w:spacing w:line="360" w:lineRule="auto"/>
              <w:ind w:right="138"/>
              <w:rPr>
                <w:rFonts w:ascii="Times New Roman" w:hAnsi="Times New Roman" w:cs="Times New Roman"/>
              </w:rPr>
            </w:pPr>
            <w:r w:rsidRPr="008F6775">
              <w:rPr>
                <w:rFonts w:ascii="Times New Roman" w:hAnsi="Times New Roman" w:cs="Times New Roman"/>
              </w:rPr>
              <w:t>dokter,</w:t>
            </w:r>
            <w:r w:rsidRPr="008F6775">
              <w:rPr>
                <w:rFonts w:ascii="Times New Roman" w:hAnsi="Times New Roman" w:cs="Times New Roman"/>
                <w:spacing w:val="-13"/>
              </w:rPr>
              <w:t xml:space="preserve"> </w:t>
            </w:r>
            <w:r w:rsidRPr="008F6775">
              <w:rPr>
                <w:rFonts w:ascii="Times New Roman" w:hAnsi="Times New Roman" w:cs="Times New Roman"/>
              </w:rPr>
              <w:t>tombol hapus dokter</w:t>
            </w:r>
          </w:p>
        </w:tc>
      </w:tr>
      <w:tr w:rsidR="00BB6CC6" w:rsidRPr="008F6775" w14:paraId="5324631E" w14:textId="77777777" w:rsidTr="00C15697">
        <w:trPr>
          <w:trHeight w:val="1071"/>
        </w:trPr>
        <w:tc>
          <w:tcPr>
            <w:tcW w:w="530" w:type="dxa"/>
          </w:tcPr>
          <w:p w14:paraId="20A6C757" w14:textId="77777777" w:rsidR="00BB6CC6" w:rsidRPr="008F6775" w:rsidRDefault="00BB6CC6" w:rsidP="00346688">
            <w:pPr>
              <w:pStyle w:val="TableParagraph"/>
              <w:spacing w:before="148" w:line="360" w:lineRule="auto"/>
              <w:ind w:left="0"/>
              <w:rPr>
                <w:rFonts w:ascii="Times New Roman" w:hAnsi="Times New Roman" w:cs="Times New Roman"/>
              </w:rPr>
            </w:pPr>
          </w:p>
          <w:p w14:paraId="393A0948" w14:textId="77777777" w:rsidR="00BB6CC6" w:rsidRPr="008F6775" w:rsidRDefault="00BB6CC6" w:rsidP="00346688">
            <w:pPr>
              <w:pStyle w:val="TableParagraph"/>
              <w:spacing w:line="360" w:lineRule="auto"/>
              <w:ind w:left="98"/>
              <w:jc w:val="center"/>
              <w:rPr>
                <w:rFonts w:ascii="Times New Roman" w:hAnsi="Times New Roman" w:cs="Times New Roman"/>
              </w:rPr>
            </w:pPr>
            <w:r w:rsidRPr="008F6775">
              <w:rPr>
                <w:rFonts w:ascii="Times New Roman" w:hAnsi="Times New Roman" w:cs="Times New Roman"/>
                <w:spacing w:val="-5"/>
              </w:rPr>
              <w:t>16</w:t>
            </w:r>
          </w:p>
        </w:tc>
        <w:tc>
          <w:tcPr>
            <w:tcW w:w="7609" w:type="dxa"/>
          </w:tcPr>
          <w:p w14:paraId="0282DD3C" w14:textId="77777777" w:rsidR="00BB6CC6" w:rsidRPr="008F6775" w:rsidRDefault="00BB6CC6" w:rsidP="00346688">
            <w:pPr>
              <w:pStyle w:val="TableParagraph"/>
              <w:spacing w:before="75" w:line="360" w:lineRule="auto"/>
              <w:ind w:left="105" w:right="122"/>
              <w:rPr>
                <w:rFonts w:ascii="Times New Roman" w:hAnsi="Times New Roman" w:cs="Times New Roman"/>
                <w:sz w:val="20"/>
              </w:rPr>
            </w:pPr>
            <w:r w:rsidRPr="008F6775">
              <w:rPr>
                <w:rFonts w:ascii="Times New Roman" w:hAnsi="Times New Roman" w:cs="Times New Roman"/>
                <w:sz w:val="20"/>
              </w:rPr>
              <w:t>document.getElementById('addDoctorForm').addEventListener('submit',</w:t>
            </w:r>
            <w:r w:rsidRPr="008F6775">
              <w:rPr>
                <w:rFonts w:ascii="Times New Roman" w:hAnsi="Times New Roman" w:cs="Times New Roman"/>
                <w:spacing w:val="-14"/>
                <w:sz w:val="20"/>
              </w:rPr>
              <w:t xml:space="preserve"> </w:t>
            </w:r>
            <w:r w:rsidRPr="008F6775">
              <w:rPr>
                <w:rFonts w:ascii="Times New Roman" w:hAnsi="Times New Roman" w:cs="Times New Roman"/>
                <w:sz w:val="20"/>
              </w:rPr>
              <w:t>e</w:t>
            </w:r>
            <w:r w:rsidRPr="008F6775">
              <w:rPr>
                <w:rFonts w:ascii="Times New Roman" w:hAnsi="Times New Roman" w:cs="Times New Roman"/>
                <w:spacing w:val="-14"/>
                <w:sz w:val="20"/>
              </w:rPr>
              <w:t xml:space="preserve"> </w:t>
            </w:r>
            <w:r w:rsidRPr="008F6775">
              <w:rPr>
                <w:rFonts w:ascii="Times New Roman" w:hAnsi="Times New Roman" w:cs="Times New Roman"/>
                <w:sz w:val="20"/>
              </w:rPr>
              <w:t>=&gt;</w:t>
            </w:r>
            <w:r w:rsidRPr="008F6775">
              <w:rPr>
                <w:rFonts w:ascii="Times New Roman" w:hAnsi="Times New Roman" w:cs="Times New Roman"/>
                <w:spacing w:val="-14"/>
                <w:sz w:val="20"/>
              </w:rPr>
              <w:t xml:space="preserve"> </w:t>
            </w:r>
            <w:r w:rsidRPr="008F6775">
              <w:rPr>
                <w:rFonts w:ascii="Times New Roman" w:hAnsi="Times New Roman" w:cs="Times New Roman"/>
                <w:sz w:val="20"/>
              </w:rPr>
              <w:t>{&lt;br&gt; e.preventDefault();&lt;br&gt; fetch('/doctors', { method: 'POST', headers: { 'X-CSRF- Token': csrfToken }, body: JSON.stringify({ name, specialization, phone, photo_url</w:t>
            </w:r>
          </w:p>
          <w:p w14:paraId="716E049C" w14:textId="77777777" w:rsidR="00BB6CC6" w:rsidRPr="008F6775" w:rsidRDefault="00BB6CC6" w:rsidP="00346688">
            <w:pPr>
              <w:pStyle w:val="TableParagraph"/>
              <w:spacing w:line="360" w:lineRule="auto"/>
              <w:ind w:left="105"/>
              <w:rPr>
                <w:rFonts w:ascii="Times New Roman" w:hAnsi="Times New Roman" w:cs="Times New Roman"/>
                <w:sz w:val="20"/>
              </w:rPr>
            </w:pPr>
            <w:r w:rsidRPr="008F6775">
              <w:rPr>
                <w:rFonts w:ascii="Times New Roman" w:hAnsi="Times New Roman" w:cs="Times New Roman"/>
                <w:sz w:val="20"/>
              </w:rPr>
              <w:t>})</w:t>
            </w:r>
            <w:r w:rsidRPr="008F6775">
              <w:rPr>
                <w:rFonts w:ascii="Times New Roman" w:hAnsi="Times New Roman" w:cs="Times New Roman"/>
                <w:spacing w:val="-2"/>
                <w:sz w:val="20"/>
              </w:rPr>
              <w:t xml:space="preserve"> })&lt;br&gt;});</w:t>
            </w:r>
          </w:p>
        </w:tc>
        <w:tc>
          <w:tcPr>
            <w:tcW w:w="1607" w:type="dxa"/>
          </w:tcPr>
          <w:p w14:paraId="24B3CF42" w14:textId="77777777" w:rsidR="00BB6CC6" w:rsidRPr="008F6775" w:rsidRDefault="00BB6CC6" w:rsidP="00346688">
            <w:pPr>
              <w:pStyle w:val="TableParagraph"/>
              <w:spacing w:line="360" w:lineRule="auto"/>
              <w:ind w:right="115"/>
              <w:rPr>
                <w:rFonts w:ascii="Times New Roman" w:hAnsi="Times New Roman" w:cs="Times New Roman"/>
              </w:rPr>
            </w:pPr>
            <w:r w:rsidRPr="008F6775">
              <w:rPr>
                <w:rFonts w:ascii="Times New Roman" w:hAnsi="Times New Roman" w:cs="Times New Roman"/>
              </w:rPr>
              <w:t>Tambah</w:t>
            </w:r>
            <w:r w:rsidRPr="008F6775">
              <w:rPr>
                <w:rFonts w:ascii="Times New Roman" w:hAnsi="Times New Roman" w:cs="Times New Roman"/>
                <w:spacing w:val="-13"/>
              </w:rPr>
              <w:t xml:space="preserve"> </w:t>
            </w:r>
            <w:r w:rsidRPr="008F6775">
              <w:rPr>
                <w:rFonts w:ascii="Times New Roman" w:hAnsi="Times New Roman" w:cs="Times New Roman"/>
              </w:rPr>
              <w:t xml:space="preserve">dokter via form </w:t>
            </w:r>
            <w:r w:rsidRPr="008F6775">
              <w:rPr>
                <w:rFonts w:ascii="Times New Roman" w:hAnsi="Times New Roman" w:cs="Times New Roman"/>
                <w:spacing w:val="-2"/>
              </w:rPr>
              <w:t>(validasi</w:t>
            </w:r>
          </w:p>
          <w:p w14:paraId="2122E7D4"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rPr>
              <w:t>HTML5</w:t>
            </w:r>
            <w:r w:rsidRPr="008F6775">
              <w:rPr>
                <w:rFonts w:ascii="Times New Roman" w:hAnsi="Times New Roman" w:cs="Times New Roman"/>
                <w:spacing w:val="-2"/>
              </w:rPr>
              <w:t xml:space="preserve"> </w:t>
            </w:r>
            <w:r w:rsidRPr="008F6775">
              <w:rPr>
                <w:rFonts w:ascii="Times New Roman" w:hAnsi="Times New Roman" w:cs="Times New Roman"/>
              </w:rPr>
              <w:t>+</w:t>
            </w:r>
            <w:r w:rsidRPr="008F6775">
              <w:rPr>
                <w:rFonts w:ascii="Times New Roman" w:hAnsi="Times New Roman" w:cs="Times New Roman"/>
                <w:spacing w:val="-2"/>
              </w:rPr>
              <w:t xml:space="preserve"> Swal)</w:t>
            </w:r>
          </w:p>
        </w:tc>
      </w:tr>
      <w:tr w:rsidR="00BB6CC6" w:rsidRPr="008F6775" w14:paraId="4E4FA1F9" w14:textId="77777777" w:rsidTr="00C15697">
        <w:trPr>
          <w:trHeight w:val="1074"/>
        </w:trPr>
        <w:tc>
          <w:tcPr>
            <w:tcW w:w="530" w:type="dxa"/>
          </w:tcPr>
          <w:p w14:paraId="35FB4B18" w14:textId="77777777" w:rsidR="00BB6CC6" w:rsidRPr="008F6775" w:rsidRDefault="00BB6CC6" w:rsidP="00346688">
            <w:pPr>
              <w:pStyle w:val="TableParagraph"/>
              <w:spacing w:before="149" w:line="360" w:lineRule="auto"/>
              <w:ind w:left="0"/>
              <w:rPr>
                <w:rFonts w:ascii="Times New Roman" w:hAnsi="Times New Roman" w:cs="Times New Roman"/>
              </w:rPr>
            </w:pPr>
          </w:p>
          <w:p w14:paraId="047C9F5B" w14:textId="77777777" w:rsidR="00BB6CC6" w:rsidRPr="008F6775" w:rsidRDefault="00BB6CC6" w:rsidP="00346688">
            <w:pPr>
              <w:pStyle w:val="TableParagraph"/>
              <w:spacing w:line="360" w:lineRule="auto"/>
              <w:ind w:left="98"/>
              <w:jc w:val="center"/>
              <w:rPr>
                <w:rFonts w:ascii="Times New Roman" w:hAnsi="Times New Roman" w:cs="Times New Roman"/>
              </w:rPr>
            </w:pPr>
            <w:r w:rsidRPr="008F6775">
              <w:rPr>
                <w:rFonts w:ascii="Times New Roman" w:hAnsi="Times New Roman" w:cs="Times New Roman"/>
                <w:spacing w:val="-5"/>
              </w:rPr>
              <w:t>17</w:t>
            </w:r>
          </w:p>
        </w:tc>
        <w:tc>
          <w:tcPr>
            <w:tcW w:w="7609" w:type="dxa"/>
          </w:tcPr>
          <w:p w14:paraId="3BFA0C0C" w14:textId="77777777" w:rsidR="00BB6CC6" w:rsidRPr="008F6775" w:rsidRDefault="00BB6CC6" w:rsidP="00346688">
            <w:pPr>
              <w:pStyle w:val="TableParagraph"/>
              <w:spacing w:before="76" w:line="360" w:lineRule="auto"/>
              <w:ind w:left="0"/>
              <w:rPr>
                <w:rFonts w:ascii="Times New Roman" w:hAnsi="Times New Roman" w:cs="Times New Roman"/>
                <w:sz w:val="20"/>
              </w:rPr>
            </w:pPr>
          </w:p>
          <w:p w14:paraId="02AD05B9" w14:textId="77777777" w:rsidR="00BB6CC6" w:rsidRPr="008F6775" w:rsidRDefault="00BB6CC6" w:rsidP="00346688">
            <w:pPr>
              <w:pStyle w:val="TableParagraph"/>
              <w:spacing w:line="360" w:lineRule="auto"/>
              <w:ind w:left="105"/>
              <w:rPr>
                <w:rFonts w:ascii="Times New Roman" w:hAnsi="Times New Roman" w:cs="Times New Roman"/>
                <w:sz w:val="20"/>
              </w:rPr>
            </w:pPr>
            <w:r w:rsidRPr="008F6775">
              <w:rPr>
                <w:rFonts w:ascii="Times New Roman" w:hAnsi="Times New Roman" w:cs="Times New Roman"/>
                <w:sz w:val="20"/>
              </w:rPr>
              <w:t>function</w:t>
            </w:r>
            <w:r w:rsidRPr="008F6775">
              <w:rPr>
                <w:rFonts w:ascii="Times New Roman" w:hAnsi="Times New Roman" w:cs="Times New Roman"/>
                <w:spacing w:val="-12"/>
                <w:sz w:val="20"/>
              </w:rPr>
              <w:t xml:space="preserve"> </w:t>
            </w:r>
            <w:r w:rsidRPr="008F6775">
              <w:rPr>
                <w:rFonts w:ascii="Times New Roman" w:hAnsi="Times New Roman" w:cs="Times New Roman"/>
                <w:sz w:val="20"/>
              </w:rPr>
              <w:t>deleteDoctor(id)</w:t>
            </w:r>
            <w:r w:rsidRPr="008F6775">
              <w:rPr>
                <w:rFonts w:ascii="Times New Roman" w:hAnsi="Times New Roman" w:cs="Times New Roman"/>
                <w:spacing w:val="-11"/>
                <w:sz w:val="20"/>
              </w:rPr>
              <w:t xml:space="preserve"> </w:t>
            </w:r>
            <w:r w:rsidRPr="008F6775">
              <w:rPr>
                <w:rFonts w:ascii="Times New Roman" w:hAnsi="Times New Roman" w:cs="Times New Roman"/>
                <w:sz w:val="20"/>
              </w:rPr>
              <w:t>{&lt;br&gt;</w:t>
            </w:r>
            <w:r w:rsidRPr="008F6775">
              <w:rPr>
                <w:rFonts w:ascii="Times New Roman" w:hAnsi="Times New Roman" w:cs="Times New Roman"/>
                <w:spacing w:val="-10"/>
                <w:sz w:val="20"/>
              </w:rPr>
              <w:t xml:space="preserve"> </w:t>
            </w:r>
            <w:r w:rsidRPr="008F6775">
              <w:rPr>
                <w:rFonts w:ascii="Times New Roman" w:hAnsi="Times New Roman" w:cs="Times New Roman"/>
                <w:sz w:val="20"/>
              </w:rPr>
              <w:t>fetch(`/doctors/${id}`,</w:t>
            </w:r>
            <w:r w:rsidRPr="008F6775">
              <w:rPr>
                <w:rFonts w:ascii="Times New Roman" w:hAnsi="Times New Roman" w:cs="Times New Roman"/>
                <w:spacing w:val="-11"/>
                <w:sz w:val="20"/>
              </w:rPr>
              <w:t xml:space="preserve"> </w:t>
            </w:r>
            <w:r w:rsidRPr="008F6775">
              <w:rPr>
                <w:rFonts w:ascii="Times New Roman" w:hAnsi="Times New Roman" w:cs="Times New Roman"/>
                <w:sz w:val="20"/>
              </w:rPr>
              <w:t>{</w:t>
            </w:r>
            <w:r w:rsidRPr="008F6775">
              <w:rPr>
                <w:rFonts w:ascii="Times New Roman" w:hAnsi="Times New Roman" w:cs="Times New Roman"/>
                <w:spacing w:val="-8"/>
                <w:sz w:val="20"/>
              </w:rPr>
              <w:t xml:space="preserve"> </w:t>
            </w:r>
            <w:r w:rsidRPr="008F6775">
              <w:rPr>
                <w:rFonts w:ascii="Times New Roman" w:hAnsi="Times New Roman" w:cs="Times New Roman"/>
                <w:sz w:val="20"/>
              </w:rPr>
              <w:t>method:</w:t>
            </w:r>
            <w:r w:rsidRPr="008F6775">
              <w:rPr>
                <w:rFonts w:ascii="Times New Roman" w:hAnsi="Times New Roman" w:cs="Times New Roman"/>
                <w:spacing w:val="-11"/>
                <w:sz w:val="20"/>
              </w:rPr>
              <w:t xml:space="preserve"> </w:t>
            </w:r>
            <w:r w:rsidRPr="008F6775">
              <w:rPr>
                <w:rFonts w:ascii="Times New Roman" w:hAnsi="Times New Roman" w:cs="Times New Roman"/>
                <w:sz w:val="20"/>
              </w:rPr>
              <w:t>'DELETE',</w:t>
            </w:r>
            <w:r w:rsidRPr="008F6775">
              <w:rPr>
                <w:rFonts w:ascii="Times New Roman" w:hAnsi="Times New Roman" w:cs="Times New Roman"/>
                <w:spacing w:val="-9"/>
                <w:sz w:val="20"/>
              </w:rPr>
              <w:t xml:space="preserve"> </w:t>
            </w:r>
            <w:r w:rsidRPr="008F6775">
              <w:rPr>
                <w:rFonts w:ascii="Times New Roman" w:hAnsi="Times New Roman" w:cs="Times New Roman"/>
                <w:spacing w:val="-2"/>
                <w:sz w:val="20"/>
              </w:rPr>
              <w:t>headers:</w:t>
            </w:r>
          </w:p>
          <w:p w14:paraId="42C14A1F" w14:textId="77777777" w:rsidR="00BB6CC6" w:rsidRPr="008F6775" w:rsidRDefault="00BB6CC6" w:rsidP="00346688">
            <w:pPr>
              <w:pStyle w:val="TableParagraph"/>
              <w:spacing w:before="1" w:line="360" w:lineRule="auto"/>
              <w:ind w:left="105"/>
              <w:rPr>
                <w:rFonts w:ascii="Times New Roman" w:hAnsi="Times New Roman" w:cs="Times New Roman"/>
                <w:sz w:val="20"/>
              </w:rPr>
            </w:pPr>
            <w:r w:rsidRPr="008F6775">
              <w:rPr>
                <w:rFonts w:ascii="Times New Roman" w:hAnsi="Times New Roman" w:cs="Times New Roman"/>
                <w:sz w:val="20"/>
              </w:rPr>
              <w:t>{</w:t>
            </w:r>
            <w:r w:rsidRPr="008F6775">
              <w:rPr>
                <w:rFonts w:ascii="Times New Roman" w:hAnsi="Times New Roman" w:cs="Times New Roman"/>
                <w:spacing w:val="-7"/>
                <w:sz w:val="20"/>
              </w:rPr>
              <w:t xml:space="preserve"> </w:t>
            </w:r>
            <w:r w:rsidRPr="008F6775">
              <w:rPr>
                <w:rFonts w:ascii="Times New Roman" w:hAnsi="Times New Roman" w:cs="Times New Roman"/>
                <w:sz w:val="20"/>
              </w:rPr>
              <w:t>'X-CSRF-Token':</w:t>
            </w:r>
            <w:r w:rsidRPr="008F6775">
              <w:rPr>
                <w:rFonts w:ascii="Times New Roman" w:hAnsi="Times New Roman" w:cs="Times New Roman"/>
                <w:spacing w:val="-7"/>
                <w:sz w:val="20"/>
              </w:rPr>
              <w:t xml:space="preserve"> </w:t>
            </w:r>
            <w:r w:rsidRPr="008F6775">
              <w:rPr>
                <w:rFonts w:ascii="Times New Roman" w:hAnsi="Times New Roman" w:cs="Times New Roman"/>
                <w:sz w:val="20"/>
              </w:rPr>
              <w:t>csrfToken</w:t>
            </w:r>
            <w:r w:rsidRPr="008F6775">
              <w:rPr>
                <w:rFonts w:ascii="Times New Roman" w:hAnsi="Times New Roman" w:cs="Times New Roman"/>
                <w:spacing w:val="-8"/>
                <w:sz w:val="20"/>
              </w:rPr>
              <w:t xml:space="preserve"> </w:t>
            </w:r>
            <w:r w:rsidRPr="008F6775">
              <w:rPr>
                <w:rFonts w:ascii="Times New Roman" w:hAnsi="Times New Roman" w:cs="Times New Roman"/>
                <w:sz w:val="20"/>
              </w:rPr>
              <w:t>}</w:t>
            </w:r>
            <w:r w:rsidRPr="008F6775">
              <w:rPr>
                <w:rFonts w:ascii="Times New Roman" w:hAnsi="Times New Roman" w:cs="Times New Roman"/>
                <w:spacing w:val="-8"/>
                <w:sz w:val="20"/>
              </w:rPr>
              <w:t xml:space="preserve"> </w:t>
            </w:r>
            <w:r w:rsidRPr="008F6775">
              <w:rPr>
                <w:rFonts w:ascii="Times New Roman" w:hAnsi="Times New Roman" w:cs="Times New Roman"/>
                <w:sz w:val="20"/>
              </w:rPr>
              <w:t>})&lt;br&gt;</w:t>
            </w:r>
            <w:r w:rsidRPr="008F6775">
              <w:rPr>
                <w:rFonts w:ascii="Times New Roman" w:hAnsi="Times New Roman" w:cs="Times New Roman"/>
                <w:spacing w:val="-5"/>
                <w:sz w:val="20"/>
              </w:rPr>
              <w:t xml:space="preserve"> </w:t>
            </w:r>
            <w:r w:rsidRPr="008F6775">
              <w:rPr>
                <w:rFonts w:ascii="Times New Roman" w:hAnsi="Times New Roman" w:cs="Times New Roman"/>
                <w:sz w:val="20"/>
              </w:rPr>
              <w:t>.then(()</w:t>
            </w:r>
            <w:r w:rsidRPr="008F6775">
              <w:rPr>
                <w:rFonts w:ascii="Times New Roman" w:hAnsi="Times New Roman" w:cs="Times New Roman"/>
                <w:spacing w:val="-6"/>
                <w:sz w:val="20"/>
              </w:rPr>
              <w:t xml:space="preserve"> </w:t>
            </w:r>
            <w:r w:rsidRPr="008F6775">
              <w:rPr>
                <w:rFonts w:ascii="Times New Roman" w:hAnsi="Times New Roman" w:cs="Times New Roman"/>
                <w:sz w:val="20"/>
              </w:rPr>
              <w:t>=&gt;</w:t>
            </w:r>
            <w:r w:rsidRPr="008F6775">
              <w:rPr>
                <w:rFonts w:ascii="Times New Roman" w:hAnsi="Times New Roman" w:cs="Times New Roman"/>
                <w:spacing w:val="-7"/>
                <w:sz w:val="20"/>
              </w:rPr>
              <w:t xml:space="preserve"> </w:t>
            </w:r>
            <w:r w:rsidRPr="008F6775">
              <w:rPr>
                <w:rFonts w:ascii="Times New Roman" w:hAnsi="Times New Roman" w:cs="Times New Roman"/>
                <w:spacing w:val="-2"/>
                <w:sz w:val="20"/>
              </w:rPr>
              <w:t>loadDoctors());&lt;br&gt;}</w:t>
            </w:r>
          </w:p>
        </w:tc>
        <w:tc>
          <w:tcPr>
            <w:tcW w:w="1607" w:type="dxa"/>
          </w:tcPr>
          <w:p w14:paraId="0C455EC9" w14:textId="77777777" w:rsidR="00BB6CC6" w:rsidRPr="008F6775" w:rsidRDefault="00BB6CC6" w:rsidP="00346688">
            <w:pPr>
              <w:pStyle w:val="TableParagraph"/>
              <w:spacing w:before="1" w:line="360" w:lineRule="auto"/>
              <w:ind w:right="52"/>
              <w:rPr>
                <w:rFonts w:ascii="Times New Roman" w:hAnsi="Times New Roman" w:cs="Times New Roman"/>
              </w:rPr>
            </w:pPr>
            <w:r w:rsidRPr="008F6775">
              <w:rPr>
                <w:rFonts w:ascii="Times New Roman" w:hAnsi="Times New Roman" w:cs="Times New Roman"/>
              </w:rPr>
              <w:t>Hapus dokter via button “Hapus”</w:t>
            </w:r>
            <w:r w:rsidRPr="008F6775">
              <w:rPr>
                <w:rFonts w:ascii="Times New Roman" w:hAnsi="Times New Roman" w:cs="Times New Roman"/>
                <w:spacing w:val="-13"/>
              </w:rPr>
              <w:t xml:space="preserve"> </w:t>
            </w:r>
            <w:r w:rsidRPr="008F6775">
              <w:rPr>
                <w:rFonts w:ascii="Times New Roman" w:hAnsi="Times New Roman" w:cs="Times New Roman"/>
              </w:rPr>
              <w:t>+</w:t>
            </w:r>
            <w:r w:rsidRPr="008F6775">
              <w:rPr>
                <w:rFonts w:ascii="Times New Roman" w:hAnsi="Times New Roman" w:cs="Times New Roman"/>
                <w:spacing w:val="-12"/>
              </w:rPr>
              <w:t xml:space="preserve"> </w:t>
            </w:r>
            <w:r w:rsidRPr="008F6775">
              <w:rPr>
                <w:rFonts w:ascii="Times New Roman" w:hAnsi="Times New Roman" w:cs="Times New Roman"/>
              </w:rPr>
              <w:t>CSRF</w:t>
            </w:r>
          </w:p>
          <w:p w14:paraId="5C51EF21"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spacing w:val="-2"/>
              </w:rPr>
              <w:t>header</w:t>
            </w:r>
          </w:p>
        </w:tc>
      </w:tr>
      <w:tr w:rsidR="00BB6CC6" w:rsidRPr="008F6775" w14:paraId="75546974" w14:textId="77777777" w:rsidTr="00C15697">
        <w:trPr>
          <w:trHeight w:val="1075"/>
        </w:trPr>
        <w:tc>
          <w:tcPr>
            <w:tcW w:w="530" w:type="dxa"/>
          </w:tcPr>
          <w:p w14:paraId="6005B741" w14:textId="77777777" w:rsidR="00BB6CC6" w:rsidRPr="008F6775" w:rsidRDefault="00BB6CC6" w:rsidP="00346688">
            <w:pPr>
              <w:pStyle w:val="TableParagraph"/>
              <w:spacing w:before="149" w:line="360" w:lineRule="auto"/>
              <w:ind w:left="0"/>
              <w:rPr>
                <w:rFonts w:ascii="Times New Roman" w:hAnsi="Times New Roman" w:cs="Times New Roman"/>
              </w:rPr>
            </w:pPr>
          </w:p>
          <w:p w14:paraId="565424BC" w14:textId="77777777" w:rsidR="00BB6CC6" w:rsidRPr="008F6775" w:rsidRDefault="00BB6CC6" w:rsidP="00346688">
            <w:pPr>
              <w:pStyle w:val="TableParagraph"/>
              <w:spacing w:line="360" w:lineRule="auto"/>
              <w:ind w:left="98"/>
              <w:jc w:val="center"/>
              <w:rPr>
                <w:rFonts w:ascii="Times New Roman" w:hAnsi="Times New Roman" w:cs="Times New Roman"/>
              </w:rPr>
            </w:pPr>
            <w:r w:rsidRPr="008F6775">
              <w:rPr>
                <w:rFonts w:ascii="Times New Roman" w:hAnsi="Times New Roman" w:cs="Times New Roman"/>
                <w:spacing w:val="-5"/>
              </w:rPr>
              <w:t>18</w:t>
            </w:r>
          </w:p>
        </w:tc>
        <w:tc>
          <w:tcPr>
            <w:tcW w:w="7609" w:type="dxa"/>
          </w:tcPr>
          <w:p w14:paraId="75121E41" w14:textId="77777777" w:rsidR="00BB6CC6" w:rsidRPr="008F6775" w:rsidRDefault="00BB6CC6" w:rsidP="00346688">
            <w:pPr>
              <w:pStyle w:val="TableParagraph"/>
              <w:spacing w:before="76" w:line="360" w:lineRule="auto"/>
              <w:ind w:left="0"/>
              <w:rPr>
                <w:rFonts w:ascii="Times New Roman" w:hAnsi="Times New Roman" w:cs="Times New Roman"/>
                <w:sz w:val="20"/>
              </w:rPr>
            </w:pPr>
          </w:p>
          <w:p w14:paraId="531F9B46" w14:textId="77777777" w:rsidR="00BB6CC6" w:rsidRPr="008F6775" w:rsidRDefault="00BB6CC6" w:rsidP="00346688">
            <w:pPr>
              <w:pStyle w:val="TableParagraph"/>
              <w:spacing w:line="360" w:lineRule="auto"/>
              <w:ind w:left="105" w:right="122"/>
              <w:rPr>
                <w:rFonts w:ascii="Times New Roman" w:hAnsi="Times New Roman" w:cs="Times New Roman"/>
                <w:sz w:val="20"/>
              </w:rPr>
            </w:pPr>
            <w:r w:rsidRPr="008F6775">
              <w:rPr>
                <w:rFonts w:ascii="Times New Roman" w:hAnsi="Times New Roman" w:cs="Times New Roman"/>
                <w:sz w:val="20"/>
              </w:rPr>
              <w:t>fetch('/admin/users')&lt;br&gt;</w:t>
            </w:r>
            <w:r w:rsidRPr="008F6775">
              <w:rPr>
                <w:rFonts w:ascii="Times New Roman" w:hAnsi="Times New Roman" w:cs="Times New Roman"/>
                <w:spacing w:val="-5"/>
                <w:sz w:val="20"/>
              </w:rPr>
              <w:t xml:space="preserve"> </w:t>
            </w:r>
            <w:r w:rsidRPr="008F6775">
              <w:rPr>
                <w:rFonts w:ascii="Times New Roman" w:hAnsi="Times New Roman" w:cs="Times New Roman"/>
                <w:sz w:val="20"/>
              </w:rPr>
              <w:t>.then(res</w:t>
            </w:r>
            <w:r w:rsidRPr="008F6775">
              <w:rPr>
                <w:rFonts w:ascii="Times New Roman" w:hAnsi="Times New Roman" w:cs="Times New Roman"/>
                <w:spacing w:val="-6"/>
                <w:sz w:val="20"/>
              </w:rPr>
              <w:t xml:space="preserve"> </w:t>
            </w:r>
            <w:r w:rsidRPr="008F6775">
              <w:rPr>
                <w:rFonts w:ascii="Times New Roman" w:hAnsi="Times New Roman" w:cs="Times New Roman"/>
                <w:sz w:val="20"/>
              </w:rPr>
              <w:t>=&gt;</w:t>
            </w:r>
            <w:r w:rsidRPr="008F6775">
              <w:rPr>
                <w:rFonts w:ascii="Times New Roman" w:hAnsi="Times New Roman" w:cs="Times New Roman"/>
                <w:spacing w:val="-6"/>
                <w:sz w:val="20"/>
              </w:rPr>
              <w:t xml:space="preserve"> </w:t>
            </w:r>
            <w:r w:rsidRPr="008F6775">
              <w:rPr>
                <w:rFonts w:ascii="Times New Roman" w:hAnsi="Times New Roman" w:cs="Times New Roman"/>
                <w:sz w:val="20"/>
              </w:rPr>
              <w:t>res.json())&lt;br&gt;</w:t>
            </w:r>
            <w:r w:rsidRPr="008F6775">
              <w:rPr>
                <w:rFonts w:ascii="Times New Roman" w:hAnsi="Times New Roman" w:cs="Times New Roman"/>
                <w:spacing w:val="-5"/>
                <w:sz w:val="20"/>
              </w:rPr>
              <w:t xml:space="preserve"> </w:t>
            </w:r>
            <w:r w:rsidRPr="008F6775">
              <w:rPr>
                <w:rFonts w:ascii="Times New Roman" w:hAnsi="Times New Roman" w:cs="Times New Roman"/>
                <w:sz w:val="20"/>
              </w:rPr>
              <w:t>.then(users</w:t>
            </w:r>
            <w:r w:rsidRPr="008F6775">
              <w:rPr>
                <w:rFonts w:ascii="Times New Roman" w:hAnsi="Times New Roman" w:cs="Times New Roman"/>
                <w:spacing w:val="-5"/>
                <w:sz w:val="20"/>
              </w:rPr>
              <w:t xml:space="preserve"> </w:t>
            </w:r>
            <w:r w:rsidRPr="008F6775">
              <w:rPr>
                <w:rFonts w:ascii="Times New Roman" w:hAnsi="Times New Roman" w:cs="Times New Roman"/>
                <w:sz w:val="20"/>
              </w:rPr>
              <w:t>=&gt;</w:t>
            </w:r>
            <w:r w:rsidRPr="008F6775">
              <w:rPr>
                <w:rFonts w:ascii="Times New Roman" w:hAnsi="Times New Roman" w:cs="Times New Roman"/>
                <w:spacing w:val="-6"/>
                <w:sz w:val="20"/>
              </w:rPr>
              <w:t xml:space="preserve"> </w:t>
            </w:r>
            <w:r w:rsidRPr="008F6775">
              <w:rPr>
                <w:rFonts w:ascii="Times New Roman" w:hAnsi="Times New Roman" w:cs="Times New Roman"/>
                <w:sz w:val="20"/>
              </w:rPr>
              <w:t>{</w:t>
            </w:r>
            <w:r w:rsidRPr="008F6775">
              <w:rPr>
                <w:rFonts w:ascii="Times New Roman" w:hAnsi="Times New Roman" w:cs="Times New Roman"/>
                <w:spacing w:val="-7"/>
                <w:sz w:val="20"/>
              </w:rPr>
              <w:t xml:space="preserve"> </w:t>
            </w:r>
            <w:r w:rsidRPr="008F6775">
              <w:rPr>
                <w:rFonts w:ascii="Times New Roman" w:hAnsi="Times New Roman" w:cs="Times New Roman"/>
                <w:sz w:val="20"/>
              </w:rPr>
              <w:t>/*</w:t>
            </w:r>
            <w:r w:rsidRPr="008F6775">
              <w:rPr>
                <w:rFonts w:ascii="Times New Roman" w:hAnsi="Times New Roman" w:cs="Times New Roman"/>
                <w:spacing w:val="-7"/>
                <w:sz w:val="20"/>
              </w:rPr>
              <w:t xml:space="preserve"> </w:t>
            </w:r>
            <w:r w:rsidRPr="008F6775">
              <w:rPr>
                <w:rFonts w:ascii="Times New Roman" w:hAnsi="Times New Roman" w:cs="Times New Roman"/>
                <w:sz w:val="20"/>
              </w:rPr>
              <w:t>render userList + tombol Hapus */ });</w:t>
            </w:r>
          </w:p>
        </w:tc>
        <w:tc>
          <w:tcPr>
            <w:tcW w:w="1607" w:type="dxa"/>
          </w:tcPr>
          <w:p w14:paraId="7E94A96A" w14:textId="77777777" w:rsidR="00BB6CC6" w:rsidRPr="008F6775" w:rsidRDefault="00BB6CC6" w:rsidP="00346688">
            <w:pPr>
              <w:pStyle w:val="TableParagraph"/>
              <w:spacing w:line="360" w:lineRule="auto"/>
              <w:ind w:right="246"/>
              <w:rPr>
                <w:rFonts w:ascii="Times New Roman" w:hAnsi="Times New Roman" w:cs="Times New Roman"/>
              </w:rPr>
            </w:pPr>
            <w:r w:rsidRPr="008F6775">
              <w:rPr>
                <w:rFonts w:ascii="Times New Roman" w:hAnsi="Times New Roman" w:cs="Times New Roman"/>
                <w:spacing w:val="-2"/>
              </w:rPr>
              <w:t xml:space="preserve">Tampilkan </w:t>
            </w:r>
            <w:r w:rsidRPr="008F6775">
              <w:rPr>
                <w:rFonts w:ascii="Times New Roman" w:hAnsi="Times New Roman" w:cs="Times New Roman"/>
              </w:rPr>
              <w:t>daftar user + tombol</w:t>
            </w:r>
            <w:r w:rsidRPr="008F6775">
              <w:rPr>
                <w:rFonts w:ascii="Times New Roman" w:hAnsi="Times New Roman" w:cs="Times New Roman"/>
                <w:spacing w:val="-13"/>
              </w:rPr>
              <w:t xml:space="preserve"> </w:t>
            </w:r>
            <w:r w:rsidRPr="008F6775">
              <w:rPr>
                <w:rFonts w:ascii="Times New Roman" w:hAnsi="Times New Roman" w:cs="Times New Roman"/>
              </w:rPr>
              <w:t>hapus</w:t>
            </w:r>
          </w:p>
          <w:p w14:paraId="2834314F"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spacing w:val="-2"/>
              </w:rPr>
              <w:t>pengguna</w:t>
            </w:r>
          </w:p>
        </w:tc>
      </w:tr>
      <w:tr w:rsidR="00BB6CC6" w:rsidRPr="008F6775" w14:paraId="2B4DF011" w14:textId="77777777" w:rsidTr="00C15697">
        <w:trPr>
          <w:trHeight w:val="805"/>
        </w:trPr>
        <w:tc>
          <w:tcPr>
            <w:tcW w:w="530" w:type="dxa"/>
          </w:tcPr>
          <w:p w14:paraId="425E8B77" w14:textId="77777777" w:rsidR="00BB6CC6" w:rsidRPr="008F6775" w:rsidRDefault="00BB6CC6" w:rsidP="00346688">
            <w:pPr>
              <w:pStyle w:val="TableParagraph"/>
              <w:spacing w:before="14" w:line="360" w:lineRule="auto"/>
              <w:ind w:left="0"/>
              <w:rPr>
                <w:rFonts w:ascii="Times New Roman" w:hAnsi="Times New Roman" w:cs="Times New Roman"/>
              </w:rPr>
            </w:pPr>
          </w:p>
          <w:p w14:paraId="401925AE" w14:textId="77777777" w:rsidR="00BB6CC6" w:rsidRPr="008F6775" w:rsidRDefault="00BB6CC6" w:rsidP="00346688">
            <w:pPr>
              <w:pStyle w:val="TableParagraph"/>
              <w:spacing w:before="1" w:line="360" w:lineRule="auto"/>
              <w:ind w:left="98"/>
              <w:jc w:val="center"/>
              <w:rPr>
                <w:rFonts w:ascii="Times New Roman" w:hAnsi="Times New Roman" w:cs="Times New Roman"/>
              </w:rPr>
            </w:pPr>
            <w:r w:rsidRPr="008F6775">
              <w:rPr>
                <w:rFonts w:ascii="Times New Roman" w:hAnsi="Times New Roman" w:cs="Times New Roman"/>
                <w:spacing w:val="-5"/>
              </w:rPr>
              <w:t>19</w:t>
            </w:r>
          </w:p>
        </w:tc>
        <w:tc>
          <w:tcPr>
            <w:tcW w:w="7609" w:type="dxa"/>
          </w:tcPr>
          <w:p w14:paraId="1FC748B3" w14:textId="77777777" w:rsidR="00BB6CC6" w:rsidRPr="008F6775" w:rsidRDefault="00BB6CC6" w:rsidP="00346688">
            <w:pPr>
              <w:pStyle w:val="TableParagraph"/>
              <w:spacing w:before="57" w:line="360" w:lineRule="auto"/>
              <w:ind w:left="105" w:right="122"/>
              <w:rPr>
                <w:rFonts w:ascii="Times New Roman" w:hAnsi="Times New Roman" w:cs="Times New Roman"/>
                <w:sz w:val="20"/>
              </w:rPr>
            </w:pPr>
            <w:r w:rsidRPr="008F6775">
              <w:rPr>
                <w:rFonts w:ascii="Times New Roman" w:hAnsi="Times New Roman" w:cs="Times New Roman"/>
                <w:sz w:val="20"/>
              </w:rPr>
              <w:t>function</w:t>
            </w:r>
            <w:r w:rsidRPr="008F6775">
              <w:rPr>
                <w:rFonts w:ascii="Times New Roman" w:hAnsi="Times New Roman" w:cs="Times New Roman"/>
                <w:spacing w:val="-11"/>
                <w:sz w:val="20"/>
              </w:rPr>
              <w:t xml:space="preserve"> </w:t>
            </w:r>
            <w:r w:rsidRPr="008F6775">
              <w:rPr>
                <w:rFonts w:ascii="Times New Roman" w:hAnsi="Times New Roman" w:cs="Times New Roman"/>
                <w:sz w:val="20"/>
              </w:rPr>
              <w:t>deleteUser(userId)</w:t>
            </w:r>
            <w:r w:rsidRPr="008F6775">
              <w:rPr>
                <w:rFonts w:ascii="Times New Roman" w:hAnsi="Times New Roman" w:cs="Times New Roman"/>
                <w:spacing w:val="-7"/>
                <w:sz w:val="20"/>
              </w:rPr>
              <w:t xml:space="preserve"> </w:t>
            </w:r>
            <w:r w:rsidRPr="008F6775">
              <w:rPr>
                <w:rFonts w:ascii="Times New Roman" w:hAnsi="Times New Roman" w:cs="Times New Roman"/>
                <w:sz w:val="20"/>
              </w:rPr>
              <w:t>{&lt;br&gt;</w:t>
            </w:r>
            <w:r w:rsidRPr="008F6775">
              <w:rPr>
                <w:rFonts w:ascii="Times New Roman" w:hAnsi="Times New Roman" w:cs="Times New Roman"/>
                <w:spacing w:val="-8"/>
                <w:sz w:val="20"/>
              </w:rPr>
              <w:t xml:space="preserve"> </w:t>
            </w:r>
            <w:r w:rsidRPr="008F6775">
              <w:rPr>
                <w:rFonts w:ascii="Times New Roman" w:hAnsi="Times New Roman" w:cs="Times New Roman"/>
                <w:sz w:val="20"/>
              </w:rPr>
              <w:t>fetch(`/admin/users/${userId}`,</w:t>
            </w:r>
            <w:r w:rsidRPr="008F6775">
              <w:rPr>
                <w:rFonts w:ascii="Times New Roman" w:hAnsi="Times New Roman" w:cs="Times New Roman"/>
                <w:spacing w:val="-10"/>
                <w:sz w:val="20"/>
              </w:rPr>
              <w:t xml:space="preserve"> </w:t>
            </w:r>
            <w:r w:rsidRPr="008F6775">
              <w:rPr>
                <w:rFonts w:ascii="Times New Roman" w:hAnsi="Times New Roman" w:cs="Times New Roman"/>
                <w:sz w:val="20"/>
              </w:rPr>
              <w:t>{</w:t>
            </w:r>
            <w:r w:rsidRPr="008F6775">
              <w:rPr>
                <w:rFonts w:ascii="Times New Roman" w:hAnsi="Times New Roman" w:cs="Times New Roman"/>
                <w:spacing w:val="-10"/>
                <w:sz w:val="20"/>
              </w:rPr>
              <w:t xml:space="preserve"> </w:t>
            </w:r>
            <w:r w:rsidRPr="008F6775">
              <w:rPr>
                <w:rFonts w:ascii="Times New Roman" w:hAnsi="Times New Roman" w:cs="Times New Roman"/>
                <w:sz w:val="20"/>
              </w:rPr>
              <w:t xml:space="preserve">method: 'DELETE', headers: { 'X-CSRF-Token': csrfToken } })&lt;br&gt; .then(() =&gt; </w:t>
            </w:r>
            <w:r w:rsidRPr="008F6775">
              <w:rPr>
                <w:rFonts w:ascii="Times New Roman" w:hAnsi="Times New Roman" w:cs="Times New Roman"/>
                <w:spacing w:val="-2"/>
                <w:sz w:val="20"/>
              </w:rPr>
              <w:t>location.reload());&lt;br&gt;}</w:t>
            </w:r>
          </w:p>
        </w:tc>
        <w:tc>
          <w:tcPr>
            <w:tcW w:w="1607" w:type="dxa"/>
          </w:tcPr>
          <w:p w14:paraId="3B3CAF41"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rPr>
              <w:t>Hapus</w:t>
            </w:r>
            <w:r w:rsidRPr="008F6775">
              <w:rPr>
                <w:rFonts w:ascii="Times New Roman" w:hAnsi="Times New Roman" w:cs="Times New Roman"/>
                <w:spacing w:val="-10"/>
              </w:rPr>
              <w:t xml:space="preserve"> </w:t>
            </w:r>
            <w:r w:rsidRPr="008F6775">
              <w:rPr>
                <w:rFonts w:ascii="Times New Roman" w:hAnsi="Times New Roman" w:cs="Times New Roman"/>
              </w:rPr>
              <w:t>user</w:t>
            </w:r>
            <w:r w:rsidRPr="008F6775">
              <w:rPr>
                <w:rFonts w:ascii="Times New Roman" w:hAnsi="Times New Roman" w:cs="Times New Roman"/>
                <w:spacing w:val="-10"/>
              </w:rPr>
              <w:t xml:space="preserve"> </w:t>
            </w:r>
            <w:r w:rsidRPr="008F6775">
              <w:rPr>
                <w:rFonts w:ascii="Times New Roman" w:hAnsi="Times New Roman" w:cs="Times New Roman"/>
              </w:rPr>
              <w:t>via Swal</w:t>
            </w:r>
            <w:r w:rsidRPr="008F6775">
              <w:rPr>
                <w:rFonts w:ascii="Times New Roman" w:hAnsi="Times New Roman" w:cs="Times New Roman"/>
                <w:spacing w:val="-3"/>
              </w:rPr>
              <w:t xml:space="preserve"> </w:t>
            </w:r>
            <w:r w:rsidRPr="008F6775">
              <w:rPr>
                <w:rFonts w:ascii="Times New Roman" w:hAnsi="Times New Roman" w:cs="Times New Roman"/>
              </w:rPr>
              <w:t>confirm</w:t>
            </w:r>
            <w:r w:rsidRPr="008F6775">
              <w:rPr>
                <w:rFonts w:ascii="Times New Roman" w:hAnsi="Times New Roman" w:cs="Times New Roman"/>
                <w:spacing w:val="-2"/>
              </w:rPr>
              <w:t xml:space="preserve"> </w:t>
            </w:r>
            <w:r w:rsidRPr="008F6775">
              <w:rPr>
                <w:rFonts w:ascii="Times New Roman" w:hAnsi="Times New Roman" w:cs="Times New Roman"/>
                <w:spacing w:val="-10"/>
              </w:rPr>
              <w:t>+</w:t>
            </w:r>
          </w:p>
          <w:p w14:paraId="221C1B3E"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rPr>
              <w:t>CSRF</w:t>
            </w:r>
            <w:r w:rsidRPr="008F6775">
              <w:rPr>
                <w:rFonts w:ascii="Times New Roman" w:hAnsi="Times New Roman" w:cs="Times New Roman"/>
                <w:spacing w:val="-5"/>
              </w:rPr>
              <w:t xml:space="preserve"> </w:t>
            </w:r>
            <w:r w:rsidRPr="008F6775">
              <w:rPr>
                <w:rFonts w:ascii="Times New Roman" w:hAnsi="Times New Roman" w:cs="Times New Roman"/>
                <w:spacing w:val="-2"/>
              </w:rPr>
              <w:t>header</w:t>
            </w:r>
          </w:p>
        </w:tc>
      </w:tr>
    </w:tbl>
    <w:p w14:paraId="67FF8E25" w14:textId="77777777" w:rsidR="00BB6CC6" w:rsidRPr="008F6775" w:rsidRDefault="00BB6CC6" w:rsidP="00346688">
      <w:pPr>
        <w:pStyle w:val="BodyText"/>
        <w:spacing w:line="360" w:lineRule="auto"/>
        <w:rPr>
          <w:ins w:id="1118" w:author="Lingga Safitri" w:date="2025-07-01T17:06:00Z" w16du:dateUtc="2025-07-01T10:06:00Z"/>
          <w:sz w:val="20"/>
        </w:rPr>
      </w:pPr>
    </w:p>
    <w:p w14:paraId="49D72812" w14:textId="77777777" w:rsidR="00DE0EFF" w:rsidRPr="008F6775" w:rsidRDefault="00DE0EFF" w:rsidP="00346688">
      <w:pPr>
        <w:pStyle w:val="BodyText"/>
        <w:spacing w:line="360" w:lineRule="auto"/>
        <w:rPr>
          <w:sz w:val="20"/>
        </w:rPr>
      </w:pPr>
    </w:p>
    <w:p w14:paraId="0E950BC5" w14:textId="0A2EF664" w:rsidR="00000000" w:rsidRDefault="00DE0EFF">
      <w:pPr>
        <w:pStyle w:val="Caption"/>
        <w:jc w:val="center"/>
        <w:rPr>
          <w:ins w:id="1119" w:author="Lingga Safitri" w:date="2025-07-01T17:05:00Z" w16du:dateUtc="2025-07-01T10:05:00Z"/>
          <w:rFonts w:ascii="Times New Roman" w:hAnsi="Times New Roman" w:cs="Times New Roman"/>
          <w:color w:val="auto"/>
          <w:rPrChange w:id="1120" w:author="Lingga Safitri" w:date="2025-07-01T17:21:00Z" w16du:dateUtc="2025-07-01T10:21:00Z">
            <w:rPr>
              <w:ins w:id="1121" w:author="Lingga Safitri" w:date="2025-07-01T17:05:00Z" w16du:dateUtc="2025-07-01T10:05:00Z"/>
              <w:rFonts w:ascii="Times New Roman" w:hAnsi="Times New Roman" w:cs="Times New Roman"/>
            </w:rPr>
          </w:rPrChange>
        </w:rPr>
        <w:sectPr w:rsidR="00000000" w:rsidSect="00DE0EFF">
          <w:type w:val="continuous"/>
          <w:pgSz w:w="11910" w:h="16840"/>
          <w:pgMar w:top="1400" w:right="566" w:bottom="280" w:left="1417" w:header="720" w:footer="720" w:gutter="0"/>
          <w:cols w:space="720"/>
        </w:sectPr>
        <w:pPrChange w:id="1122" w:author="Lingga Safitri" w:date="2025-07-01T17:06:00Z" w16du:dateUtc="2025-07-01T10:06:00Z">
          <w:pPr>
            <w:pStyle w:val="Caption"/>
          </w:pPr>
        </w:pPrChange>
      </w:pPr>
      <w:bookmarkStart w:id="1123" w:name="_Toc202282803"/>
      <w:ins w:id="1124" w:author="Lingga Safitri" w:date="2025-07-01T17:05:00Z" w16du:dateUtc="2025-07-01T10:05:00Z">
        <w:r w:rsidRPr="008F6775">
          <w:rPr>
            <w:color w:val="auto"/>
            <w:rPrChange w:id="1125" w:author="Lingga Safitri" w:date="2025-07-01T17:21:00Z" w16du:dateUtc="2025-07-01T10:21:00Z">
              <w:rPr/>
            </w:rPrChange>
          </w:rPr>
          <w:t xml:space="preserve">Tabel 4 </w:t>
        </w:r>
        <w:r w:rsidRPr="008F6775">
          <w:rPr>
            <w:color w:val="auto"/>
            <w:rPrChange w:id="1126" w:author="Lingga Safitri" w:date="2025-07-01T17:21:00Z" w16du:dateUtc="2025-07-01T10:21:00Z">
              <w:rPr/>
            </w:rPrChange>
          </w:rPr>
          <w:fldChar w:fldCharType="begin"/>
        </w:r>
        <w:r w:rsidRPr="008F6775">
          <w:rPr>
            <w:color w:val="auto"/>
            <w:rPrChange w:id="1127" w:author="Lingga Safitri" w:date="2025-07-01T17:21:00Z" w16du:dateUtc="2025-07-01T10:21:00Z">
              <w:rPr/>
            </w:rPrChange>
          </w:rPr>
          <w:instrText xml:space="preserve"> SEQ Tabel_4 \* ARABIC </w:instrText>
        </w:r>
        <w:r w:rsidRPr="008F6775">
          <w:rPr>
            <w:color w:val="auto"/>
            <w:rPrChange w:id="1128" w:author="Lingga Safitri" w:date="2025-07-01T17:21:00Z" w16du:dateUtc="2025-07-01T10:21:00Z">
              <w:rPr/>
            </w:rPrChange>
          </w:rPr>
          <w:fldChar w:fldCharType="separate"/>
        </w:r>
      </w:ins>
      <w:r w:rsidR="00461B03">
        <w:rPr>
          <w:noProof/>
          <w:color w:val="auto"/>
        </w:rPr>
        <w:t>7</w:t>
      </w:r>
      <w:ins w:id="1129" w:author="Lingga Safitri" w:date="2025-07-01T17:05:00Z" w16du:dateUtc="2025-07-01T10:05:00Z">
        <w:r w:rsidRPr="008F6775">
          <w:rPr>
            <w:color w:val="auto"/>
            <w:rPrChange w:id="1130" w:author="Lingga Safitri" w:date="2025-07-01T17:21:00Z" w16du:dateUtc="2025-07-01T10:21:00Z">
              <w:rPr/>
            </w:rPrChange>
          </w:rPr>
          <w:fldChar w:fldCharType="end"/>
        </w:r>
        <w:r w:rsidRPr="008F6775">
          <w:rPr>
            <w:color w:val="auto"/>
            <w:rPrChange w:id="1131" w:author="Lingga Safitri" w:date="2025-07-01T17:21:00Z" w16du:dateUtc="2025-07-01T10:21:00Z">
              <w:rPr/>
            </w:rPrChange>
          </w:rPr>
          <w:t>Baris Yang Dilewa</w:t>
        </w:r>
      </w:ins>
      <w:ins w:id="1132" w:author="Lingga Safitri" w:date="2025-07-01T17:06:00Z" w16du:dateUtc="2025-07-01T10:06:00Z">
        <w:r w:rsidRPr="008F6775">
          <w:rPr>
            <w:color w:val="auto"/>
            <w:rPrChange w:id="1133" w:author="Lingga Safitri" w:date="2025-07-01T17:21:00Z" w16du:dateUtc="2025-07-01T10:21:00Z">
              <w:rPr/>
            </w:rPrChange>
          </w:rPr>
          <w:t>i</w:t>
        </w:r>
      </w:ins>
      <w:bookmarkEnd w:id="1123"/>
    </w:p>
    <w:p w14:paraId="51FD16B4" w14:textId="77777777" w:rsidR="00BB6CC6" w:rsidRPr="008F6775" w:rsidRDefault="00BB6CC6" w:rsidP="00DE0EFF">
      <w:pPr>
        <w:pStyle w:val="BodyText"/>
        <w:spacing w:before="20" w:line="360" w:lineRule="auto"/>
        <w:rPr>
          <w:sz w:val="20"/>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8"/>
        <w:gridCol w:w="2004"/>
        <w:gridCol w:w="6188"/>
      </w:tblGrid>
      <w:tr w:rsidR="00BB6CC6" w:rsidRPr="008F6775" w14:paraId="10838850" w14:textId="77777777" w:rsidTr="00C15697">
        <w:trPr>
          <w:trHeight w:val="537"/>
        </w:trPr>
        <w:tc>
          <w:tcPr>
            <w:tcW w:w="638" w:type="dxa"/>
          </w:tcPr>
          <w:p w14:paraId="755CDB7E" w14:textId="77777777" w:rsidR="00BB6CC6" w:rsidRPr="008F6775" w:rsidRDefault="00BB6CC6" w:rsidP="00346688">
            <w:pPr>
              <w:pStyle w:val="TableParagraph"/>
              <w:spacing w:line="360" w:lineRule="auto"/>
              <w:ind w:left="8"/>
              <w:jc w:val="center"/>
              <w:rPr>
                <w:rFonts w:ascii="Times New Roman" w:hAnsi="Times New Roman" w:cs="Times New Roman"/>
                <w:b/>
              </w:rPr>
            </w:pPr>
            <w:r w:rsidRPr="008F6775">
              <w:rPr>
                <w:rFonts w:ascii="Times New Roman" w:hAnsi="Times New Roman" w:cs="Times New Roman"/>
                <w:b/>
                <w:spacing w:val="-4"/>
              </w:rPr>
              <w:t>Path</w:t>
            </w:r>
          </w:p>
          <w:p w14:paraId="065D6464" w14:textId="77777777" w:rsidR="00BB6CC6" w:rsidRPr="008F6775" w:rsidRDefault="00BB6CC6" w:rsidP="00346688">
            <w:pPr>
              <w:pStyle w:val="TableParagraph"/>
              <w:spacing w:line="360" w:lineRule="auto"/>
              <w:ind w:left="8"/>
              <w:jc w:val="center"/>
              <w:rPr>
                <w:rFonts w:ascii="Times New Roman" w:hAnsi="Times New Roman" w:cs="Times New Roman"/>
                <w:b/>
              </w:rPr>
            </w:pPr>
            <w:r w:rsidRPr="008F6775">
              <w:rPr>
                <w:rFonts w:ascii="Times New Roman" w:hAnsi="Times New Roman" w:cs="Times New Roman"/>
                <w:b/>
                <w:spacing w:val="-5"/>
              </w:rPr>
              <w:t>ID</w:t>
            </w:r>
          </w:p>
        </w:tc>
        <w:tc>
          <w:tcPr>
            <w:tcW w:w="2004" w:type="dxa"/>
          </w:tcPr>
          <w:p w14:paraId="47E10E4B" w14:textId="77777777" w:rsidR="00BB6CC6" w:rsidRPr="008F6775" w:rsidRDefault="00BB6CC6" w:rsidP="00346688">
            <w:pPr>
              <w:pStyle w:val="TableParagraph"/>
              <w:spacing w:before="133" w:line="360" w:lineRule="auto"/>
              <w:ind w:left="129"/>
              <w:rPr>
                <w:rFonts w:ascii="Times New Roman" w:hAnsi="Times New Roman" w:cs="Times New Roman"/>
                <w:b/>
              </w:rPr>
            </w:pPr>
            <w:r w:rsidRPr="008F6775">
              <w:rPr>
                <w:rFonts w:ascii="Times New Roman" w:hAnsi="Times New Roman" w:cs="Times New Roman"/>
                <w:b/>
              </w:rPr>
              <w:t>Baris</w:t>
            </w:r>
            <w:r w:rsidRPr="008F6775">
              <w:rPr>
                <w:rFonts w:ascii="Times New Roman" w:hAnsi="Times New Roman" w:cs="Times New Roman"/>
                <w:b/>
                <w:spacing w:val="-6"/>
              </w:rPr>
              <w:t xml:space="preserve"> </w:t>
            </w:r>
            <w:r w:rsidRPr="008F6775">
              <w:rPr>
                <w:rFonts w:ascii="Times New Roman" w:hAnsi="Times New Roman" w:cs="Times New Roman"/>
                <w:b/>
              </w:rPr>
              <w:t>yang</w:t>
            </w:r>
            <w:r w:rsidRPr="008F6775">
              <w:rPr>
                <w:rFonts w:ascii="Times New Roman" w:hAnsi="Times New Roman" w:cs="Times New Roman"/>
                <w:b/>
                <w:spacing w:val="-3"/>
              </w:rPr>
              <w:t xml:space="preserve"> </w:t>
            </w:r>
            <w:r w:rsidRPr="008F6775">
              <w:rPr>
                <w:rFonts w:ascii="Times New Roman" w:hAnsi="Times New Roman" w:cs="Times New Roman"/>
                <w:b/>
                <w:spacing w:val="-2"/>
              </w:rPr>
              <w:t>Dilewati</w:t>
            </w:r>
          </w:p>
        </w:tc>
        <w:tc>
          <w:tcPr>
            <w:tcW w:w="6188" w:type="dxa"/>
          </w:tcPr>
          <w:p w14:paraId="1FEE3568" w14:textId="77777777" w:rsidR="00BB6CC6" w:rsidRPr="008F6775" w:rsidRDefault="00BB6CC6" w:rsidP="00346688">
            <w:pPr>
              <w:pStyle w:val="TableParagraph"/>
              <w:spacing w:before="133" w:line="360" w:lineRule="auto"/>
              <w:ind w:left="10"/>
              <w:jc w:val="center"/>
              <w:rPr>
                <w:rFonts w:ascii="Times New Roman" w:hAnsi="Times New Roman" w:cs="Times New Roman"/>
                <w:b/>
              </w:rPr>
            </w:pPr>
            <w:r w:rsidRPr="008F6775">
              <w:rPr>
                <w:rFonts w:ascii="Times New Roman" w:hAnsi="Times New Roman" w:cs="Times New Roman"/>
                <w:b/>
                <w:spacing w:val="-2"/>
              </w:rPr>
              <w:t>Keterangan</w:t>
            </w:r>
          </w:p>
        </w:tc>
      </w:tr>
      <w:tr w:rsidR="00BB6CC6" w:rsidRPr="008F6775" w14:paraId="2124A08A" w14:textId="77777777" w:rsidTr="00C15697">
        <w:trPr>
          <w:trHeight w:val="537"/>
        </w:trPr>
        <w:tc>
          <w:tcPr>
            <w:tcW w:w="638" w:type="dxa"/>
          </w:tcPr>
          <w:p w14:paraId="21111B03" w14:textId="77777777" w:rsidR="00BB6CC6" w:rsidRPr="008F6775" w:rsidRDefault="00BB6CC6" w:rsidP="00346688">
            <w:pPr>
              <w:pStyle w:val="TableParagraph"/>
              <w:spacing w:before="133" w:line="360" w:lineRule="auto"/>
              <w:ind w:left="107"/>
              <w:rPr>
                <w:rFonts w:ascii="Times New Roman" w:hAnsi="Times New Roman" w:cs="Times New Roman"/>
                <w:b/>
              </w:rPr>
            </w:pPr>
            <w:r w:rsidRPr="008F6775">
              <w:rPr>
                <w:rFonts w:ascii="Times New Roman" w:hAnsi="Times New Roman" w:cs="Times New Roman"/>
                <w:b/>
                <w:spacing w:val="-5"/>
              </w:rPr>
              <w:t>P1</w:t>
            </w:r>
          </w:p>
        </w:tc>
        <w:tc>
          <w:tcPr>
            <w:tcW w:w="2004" w:type="dxa"/>
          </w:tcPr>
          <w:p w14:paraId="2846138A"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rPr>
              <w:t>1 →</w:t>
            </w:r>
            <w:r w:rsidRPr="008F6775">
              <w:rPr>
                <w:rFonts w:ascii="Times New Roman" w:hAnsi="Times New Roman" w:cs="Times New Roman"/>
                <w:spacing w:val="-2"/>
              </w:rPr>
              <w:t xml:space="preserve"> </w:t>
            </w:r>
            <w:r w:rsidRPr="008F6775">
              <w:rPr>
                <w:rFonts w:ascii="Times New Roman" w:hAnsi="Times New Roman" w:cs="Times New Roman"/>
              </w:rPr>
              <w:t>3 →</w:t>
            </w:r>
            <w:r w:rsidRPr="008F6775">
              <w:rPr>
                <w:rFonts w:ascii="Times New Roman" w:hAnsi="Times New Roman" w:cs="Times New Roman"/>
                <w:spacing w:val="-2"/>
              </w:rPr>
              <w:t xml:space="preserve"> </w:t>
            </w:r>
            <w:r w:rsidRPr="008F6775">
              <w:rPr>
                <w:rFonts w:ascii="Times New Roman" w:hAnsi="Times New Roman" w:cs="Times New Roman"/>
              </w:rPr>
              <w:t>7 →</w:t>
            </w:r>
            <w:r w:rsidRPr="008F6775">
              <w:rPr>
                <w:rFonts w:ascii="Times New Roman" w:hAnsi="Times New Roman" w:cs="Times New Roman"/>
                <w:spacing w:val="-2"/>
              </w:rPr>
              <w:t xml:space="preserve"> </w:t>
            </w:r>
            <w:r w:rsidRPr="008F6775">
              <w:rPr>
                <w:rFonts w:ascii="Times New Roman" w:hAnsi="Times New Roman" w:cs="Times New Roman"/>
              </w:rPr>
              <w:t>15</w:t>
            </w:r>
            <w:r w:rsidRPr="008F6775">
              <w:rPr>
                <w:rFonts w:ascii="Times New Roman" w:hAnsi="Times New Roman" w:cs="Times New Roman"/>
                <w:spacing w:val="-2"/>
              </w:rPr>
              <w:t xml:space="preserve"> </w:t>
            </w:r>
            <w:r w:rsidRPr="008F6775">
              <w:rPr>
                <w:rFonts w:ascii="Times New Roman" w:hAnsi="Times New Roman" w:cs="Times New Roman"/>
                <w:spacing w:val="-10"/>
              </w:rPr>
              <w:t>→</w:t>
            </w:r>
          </w:p>
          <w:p w14:paraId="2368599F"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spacing w:val="-5"/>
              </w:rPr>
              <w:t>16</w:t>
            </w:r>
          </w:p>
        </w:tc>
        <w:tc>
          <w:tcPr>
            <w:tcW w:w="6188" w:type="dxa"/>
          </w:tcPr>
          <w:p w14:paraId="7542DCFC" w14:textId="77777777" w:rsidR="00BB6CC6" w:rsidRPr="008F6775" w:rsidRDefault="00BB6CC6" w:rsidP="00346688">
            <w:pPr>
              <w:pStyle w:val="TableParagraph"/>
              <w:spacing w:before="133" w:line="360" w:lineRule="auto"/>
              <w:rPr>
                <w:rFonts w:ascii="Times New Roman" w:hAnsi="Times New Roman" w:cs="Times New Roman"/>
              </w:rPr>
            </w:pPr>
            <w:r w:rsidRPr="008F6775">
              <w:rPr>
                <w:rFonts w:ascii="Times New Roman" w:hAnsi="Times New Roman" w:cs="Times New Roman"/>
              </w:rPr>
              <w:t>Tambah</w:t>
            </w:r>
            <w:r w:rsidRPr="008F6775">
              <w:rPr>
                <w:rFonts w:ascii="Times New Roman" w:hAnsi="Times New Roman" w:cs="Times New Roman"/>
                <w:spacing w:val="-8"/>
              </w:rPr>
              <w:t xml:space="preserve"> </w:t>
            </w:r>
            <w:r w:rsidRPr="008F6775">
              <w:rPr>
                <w:rFonts w:ascii="Times New Roman" w:hAnsi="Times New Roman" w:cs="Times New Roman"/>
              </w:rPr>
              <w:t>dokter</w:t>
            </w:r>
            <w:r w:rsidRPr="008F6775">
              <w:rPr>
                <w:rFonts w:ascii="Times New Roman" w:hAnsi="Times New Roman" w:cs="Times New Roman"/>
                <w:spacing w:val="-5"/>
              </w:rPr>
              <w:t xml:space="preserve"> </w:t>
            </w:r>
            <w:r w:rsidRPr="008F6775">
              <w:rPr>
                <w:rFonts w:ascii="Times New Roman" w:hAnsi="Times New Roman" w:cs="Times New Roman"/>
              </w:rPr>
              <w:t>sukses</w:t>
            </w:r>
            <w:r w:rsidRPr="008F6775">
              <w:rPr>
                <w:rFonts w:ascii="Times New Roman" w:hAnsi="Times New Roman" w:cs="Times New Roman"/>
                <w:spacing w:val="-4"/>
              </w:rPr>
              <w:t xml:space="preserve"> </w:t>
            </w:r>
            <w:r w:rsidRPr="008F6775">
              <w:rPr>
                <w:rFonts w:ascii="Times New Roman" w:hAnsi="Times New Roman" w:cs="Times New Roman"/>
              </w:rPr>
              <w:t>(GET</w:t>
            </w:r>
            <w:r w:rsidRPr="008F6775">
              <w:rPr>
                <w:rFonts w:ascii="Times New Roman" w:hAnsi="Times New Roman" w:cs="Times New Roman"/>
                <w:spacing w:val="-5"/>
              </w:rPr>
              <w:t xml:space="preserve"> </w:t>
            </w:r>
            <w:r w:rsidRPr="008F6775">
              <w:rPr>
                <w:rFonts w:ascii="Times New Roman" w:hAnsi="Times New Roman" w:cs="Times New Roman"/>
              </w:rPr>
              <w:t>csrf,</w:t>
            </w:r>
            <w:r w:rsidRPr="008F6775">
              <w:rPr>
                <w:rFonts w:ascii="Times New Roman" w:hAnsi="Times New Roman" w:cs="Times New Roman"/>
                <w:spacing w:val="-4"/>
              </w:rPr>
              <w:t xml:space="preserve"> </w:t>
            </w:r>
            <w:r w:rsidRPr="008F6775">
              <w:rPr>
                <w:rFonts w:ascii="Times New Roman" w:hAnsi="Times New Roman" w:cs="Times New Roman"/>
              </w:rPr>
              <w:t>loadDoctors,</w:t>
            </w:r>
            <w:r w:rsidRPr="008F6775">
              <w:rPr>
                <w:rFonts w:ascii="Times New Roman" w:hAnsi="Times New Roman" w:cs="Times New Roman"/>
                <w:spacing w:val="-5"/>
              </w:rPr>
              <w:t xml:space="preserve"> </w:t>
            </w:r>
            <w:r w:rsidRPr="008F6775">
              <w:rPr>
                <w:rFonts w:ascii="Times New Roman" w:hAnsi="Times New Roman" w:cs="Times New Roman"/>
              </w:rPr>
              <w:t>submit</w:t>
            </w:r>
            <w:r w:rsidRPr="008F6775">
              <w:rPr>
                <w:rFonts w:ascii="Times New Roman" w:hAnsi="Times New Roman" w:cs="Times New Roman"/>
                <w:spacing w:val="-7"/>
              </w:rPr>
              <w:t xml:space="preserve"> </w:t>
            </w:r>
            <w:r w:rsidRPr="008F6775">
              <w:rPr>
                <w:rFonts w:ascii="Times New Roman" w:hAnsi="Times New Roman" w:cs="Times New Roman"/>
              </w:rPr>
              <w:t>form</w:t>
            </w:r>
            <w:r w:rsidRPr="008F6775">
              <w:rPr>
                <w:rFonts w:ascii="Times New Roman" w:hAnsi="Times New Roman" w:cs="Times New Roman"/>
                <w:spacing w:val="-6"/>
              </w:rPr>
              <w:t xml:space="preserve"> </w:t>
            </w:r>
            <w:r w:rsidRPr="008F6775">
              <w:rPr>
                <w:rFonts w:ascii="Times New Roman" w:hAnsi="Times New Roman" w:cs="Times New Roman"/>
                <w:spacing w:val="-2"/>
              </w:rPr>
              <w:t>valid)</w:t>
            </w:r>
          </w:p>
        </w:tc>
      </w:tr>
      <w:tr w:rsidR="00BB6CC6" w:rsidRPr="008F6775" w14:paraId="48CC9BBF" w14:textId="77777777" w:rsidTr="00C15697">
        <w:trPr>
          <w:trHeight w:val="537"/>
        </w:trPr>
        <w:tc>
          <w:tcPr>
            <w:tcW w:w="638" w:type="dxa"/>
          </w:tcPr>
          <w:p w14:paraId="152FA4AE" w14:textId="77777777" w:rsidR="00BB6CC6" w:rsidRPr="008F6775" w:rsidRDefault="00BB6CC6" w:rsidP="00346688">
            <w:pPr>
              <w:pStyle w:val="TableParagraph"/>
              <w:spacing w:before="133" w:line="360" w:lineRule="auto"/>
              <w:ind w:left="107"/>
              <w:rPr>
                <w:rFonts w:ascii="Times New Roman" w:hAnsi="Times New Roman" w:cs="Times New Roman"/>
                <w:b/>
              </w:rPr>
            </w:pPr>
            <w:r w:rsidRPr="008F6775">
              <w:rPr>
                <w:rFonts w:ascii="Times New Roman" w:hAnsi="Times New Roman" w:cs="Times New Roman"/>
                <w:b/>
                <w:spacing w:val="-5"/>
              </w:rPr>
              <w:t>P2</w:t>
            </w:r>
          </w:p>
        </w:tc>
        <w:tc>
          <w:tcPr>
            <w:tcW w:w="2004" w:type="dxa"/>
          </w:tcPr>
          <w:p w14:paraId="5FCD52D1"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rPr>
              <w:t>1 →</w:t>
            </w:r>
            <w:r w:rsidRPr="008F6775">
              <w:rPr>
                <w:rFonts w:ascii="Times New Roman" w:hAnsi="Times New Roman" w:cs="Times New Roman"/>
                <w:spacing w:val="-2"/>
              </w:rPr>
              <w:t xml:space="preserve"> </w:t>
            </w:r>
            <w:r w:rsidRPr="008F6775">
              <w:rPr>
                <w:rFonts w:ascii="Times New Roman" w:hAnsi="Times New Roman" w:cs="Times New Roman"/>
              </w:rPr>
              <w:t>3 →</w:t>
            </w:r>
            <w:r w:rsidRPr="008F6775">
              <w:rPr>
                <w:rFonts w:ascii="Times New Roman" w:hAnsi="Times New Roman" w:cs="Times New Roman"/>
                <w:spacing w:val="-2"/>
              </w:rPr>
              <w:t xml:space="preserve"> </w:t>
            </w:r>
            <w:r w:rsidRPr="008F6775">
              <w:rPr>
                <w:rFonts w:ascii="Times New Roman" w:hAnsi="Times New Roman" w:cs="Times New Roman"/>
              </w:rPr>
              <w:t>7 →</w:t>
            </w:r>
            <w:r w:rsidRPr="008F6775">
              <w:rPr>
                <w:rFonts w:ascii="Times New Roman" w:hAnsi="Times New Roman" w:cs="Times New Roman"/>
                <w:spacing w:val="-2"/>
              </w:rPr>
              <w:t xml:space="preserve"> </w:t>
            </w:r>
            <w:r w:rsidRPr="008F6775">
              <w:rPr>
                <w:rFonts w:ascii="Times New Roman" w:hAnsi="Times New Roman" w:cs="Times New Roman"/>
              </w:rPr>
              <w:t>15</w:t>
            </w:r>
            <w:r w:rsidRPr="008F6775">
              <w:rPr>
                <w:rFonts w:ascii="Times New Roman" w:hAnsi="Times New Roman" w:cs="Times New Roman"/>
                <w:spacing w:val="-2"/>
              </w:rPr>
              <w:t xml:space="preserve"> </w:t>
            </w:r>
            <w:r w:rsidRPr="008F6775">
              <w:rPr>
                <w:rFonts w:ascii="Times New Roman" w:hAnsi="Times New Roman" w:cs="Times New Roman"/>
                <w:spacing w:val="-10"/>
              </w:rPr>
              <w:t>→</w:t>
            </w:r>
          </w:p>
          <w:p w14:paraId="62EF1130"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spacing w:val="-5"/>
              </w:rPr>
              <w:t>17</w:t>
            </w:r>
          </w:p>
        </w:tc>
        <w:tc>
          <w:tcPr>
            <w:tcW w:w="6188" w:type="dxa"/>
          </w:tcPr>
          <w:p w14:paraId="0873428C" w14:textId="77777777" w:rsidR="00BB6CC6" w:rsidRPr="008F6775" w:rsidRDefault="00BB6CC6" w:rsidP="00346688">
            <w:pPr>
              <w:pStyle w:val="TableParagraph"/>
              <w:spacing w:before="133" w:line="360" w:lineRule="auto"/>
              <w:rPr>
                <w:rFonts w:ascii="Times New Roman" w:hAnsi="Times New Roman" w:cs="Times New Roman"/>
              </w:rPr>
            </w:pPr>
            <w:r w:rsidRPr="008F6775">
              <w:rPr>
                <w:rFonts w:ascii="Times New Roman" w:hAnsi="Times New Roman" w:cs="Times New Roman"/>
              </w:rPr>
              <w:t>Hapus</w:t>
            </w:r>
            <w:r w:rsidRPr="008F6775">
              <w:rPr>
                <w:rFonts w:ascii="Times New Roman" w:hAnsi="Times New Roman" w:cs="Times New Roman"/>
                <w:spacing w:val="-7"/>
              </w:rPr>
              <w:t xml:space="preserve"> </w:t>
            </w:r>
            <w:r w:rsidRPr="008F6775">
              <w:rPr>
                <w:rFonts w:ascii="Times New Roman" w:hAnsi="Times New Roman" w:cs="Times New Roman"/>
              </w:rPr>
              <w:t>dokter</w:t>
            </w:r>
            <w:r w:rsidRPr="008F6775">
              <w:rPr>
                <w:rFonts w:ascii="Times New Roman" w:hAnsi="Times New Roman" w:cs="Times New Roman"/>
                <w:spacing w:val="-5"/>
              </w:rPr>
              <w:t xml:space="preserve"> </w:t>
            </w:r>
            <w:r w:rsidRPr="008F6775">
              <w:rPr>
                <w:rFonts w:ascii="Times New Roman" w:hAnsi="Times New Roman" w:cs="Times New Roman"/>
              </w:rPr>
              <w:t>sukses</w:t>
            </w:r>
            <w:r w:rsidRPr="008F6775">
              <w:rPr>
                <w:rFonts w:ascii="Times New Roman" w:hAnsi="Times New Roman" w:cs="Times New Roman"/>
                <w:spacing w:val="-4"/>
              </w:rPr>
              <w:t xml:space="preserve"> </w:t>
            </w:r>
            <w:r w:rsidRPr="008F6775">
              <w:rPr>
                <w:rFonts w:ascii="Times New Roman" w:hAnsi="Times New Roman" w:cs="Times New Roman"/>
              </w:rPr>
              <w:t>(GET</w:t>
            </w:r>
            <w:r w:rsidRPr="008F6775">
              <w:rPr>
                <w:rFonts w:ascii="Times New Roman" w:hAnsi="Times New Roman" w:cs="Times New Roman"/>
                <w:spacing w:val="-7"/>
              </w:rPr>
              <w:t xml:space="preserve"> </w:t>
            </w:r>
            <w:r w:rsidRPr="008F6775">
              <w:rPr>
                <w:rFonts w:ascii="Times New Roman" w:hAnsi="Times New Roman" w:cs="Times New Roman"/>
              </w:rPr>
              <w:t>csrf,</w:t>
            </w:r>
            <w:r w:rsidRPr="008F6775">
              <w:rPr>
                <w:rFonts w:ascii="Times New Roman" w:hAnsi="Times New Roman" w:cs="Times New Roman"/>
                <w:spacing w:val="-5"/>
              </w:rPr>
              <w:t xml:space="preserve"> </w:t>
            </w:r>
            <w:r w:rsidRPr="008F6775">
              <w:rPr>
                <w:rFonts w:ascii="Times New Roman" w:hAnsi="Times New Roman" w:cs="Times New Roman"/>
              </w:rPr>
              <w:t>loadDoctors,</w:t>
            </w:r>
            <w:r w:rsidRPr="008F6775">
              <w:rPr>
                <w:rFonts w:ascii="Times New Roman" w:hAnsi="Times New Roman" w:cs="Times New Roman"/>
                <w:spacing w:val="-5"/>
              </w:rPr>
              <w:t xml:space="preserve"> </w:t>
            </w:r>
            <w:r w:rsidRPr="008F6775">
              <w:rPr>
                <w:rFonts w:ascii="Times New Roman" w:hAnsi="Times New Roman" w:cs="Times New Roman"/>
              </w:rPr>
              <w:t>Swal</w:t>
            </w:r>
            <w:r w:rsidRPr="008F6775">
              <w:rPr>
                <w:rFonts w:ascii="Times New Roman" w:hAnsi="Times New Roman" w:cs="Times New Roman"/>
                <w:spacing w:val="-5"/>
              </w:rPr>
              <w:t xml:space="preserve"> </w:t>
            </w:r>
            <w:r w:rsidRPr="008F6775">
              <w:rPr>
                <w:rFonts w:ascii="Times New Roman" w:hAnsi="Times New Roman" w:cs="Times New Roman"/>
              </w:rPr>
              <w:t>confirm,</w:t>
            </w:r>
            <w:r w:rsidRPr="008F6775">
              <w:rPr>
                <w:rFonts w:ascii="Times New Roman" w:hAnsi="Times New Roman" w:cs="Times New Roman"/>
                <w:spacing w:val="-6"/>
              </w:rPr>
              <w:t xml:space="preserve"> </w:t>
            </w:r>
            <w:r w:rsidRPr="008F6775">
              <w:rPr>
                <w:rFonts w:ascii="Times New Roman" w:hAnsi="Times New Roman" w:cs="Times New Roman"/>
                <w:spacing w:val="-2"/>
              </w:rPr>
              <w:t>DELETE)</w:t>
            </w:r>
          </w:p>
        </w:tc>
      </w:tr>
      <w:tr w:rsidR="00BB6CC6" w:rsidRPr="008F6775" w14:paraId="5359E0DD" w14:textId="77777777" w:rsidTr="00C15697">
        <w:trPr>
          <w:trHeight w:val="299"/>
        </w:trPr>
        <w:tc>
          <w:tcPr>
            <w:tcW w:w="638" w:type="dxa"/>
          </w:tcPr>
          <w:p w14:paraId="6C7FD2A3" w14:textId="77777777" w:rsidR="00BB6CC6" w:rsidRPr="008F6775" w:rsidRDefault="00BB6CC6" w:rsidP="00346688">
            <w:pPr>
              <w:pStyle w:val="TableParagraph"/>
              <w:spacing w:before="16" w:line="360" w:lineRule="auto"/>
              <w:ind w:left="107"/>
              <w:rPr>
                <w:rFonts w:ascii="Times New Roman" w:hAnsi="Times New Roman" w:cs="Times New Roman"/>
                <w:b/>
              </w:rPr>
            </w:pPr>
            <w:r w:rsidRPr="008F6775">
              <w:rPr>
                <w:rFonts w:ascii="Times New Roman" w:hAnsi="Times New Roman" w:cs="Times New Roman"/>
                <w:b/>
                <w:spacing w:val="-5"/>
              </w:rPr>
              <w:t>P3</w:t>
            </w:r>
          </w:p>
        </w:tc>
        <w:tc>
          <w:tcPr>
            <w:tcW w:w="2004" w:type="dxa"/>
          </w:tcPr>
          <w:p w14:paraId="7EC0B8C3" w14:textId="77777777" w:rsidR="00BB6CC6" w:rsidRPr="008F6775" w:rsidRDefault="00BB6CC6" w:rsidP="00346688">
            <w:pPr>
              <w:pStyle w:val="TableParagraph"/>
              <w:spacing w:before="16" w:line="360" w:lineRule="auto"/>
              <w:rPr>
                <w:rFonts w:ascii="Times New Roman" w:hAnsi="Times New Roman" w:cs="Times New Roman"/>
              </w:rPr>
            </w:pPr>
            <w:r w:rsidRPr="008F6775">
              <w:rPr>
                <w:rFonts w:ascii="Times New Roman" w:hAnsi="Times New Roman" w:cs="Times New Roman"/>
              </w:rPr>
              <w:t>1 →</w:t>
            </w:r>
            <w:r w:rsidRPr="008F6775">
              <w:rPr>
                <w:rFonts w:ascii="Times New Roman" w:hAnsi="Times New Roman" w:cs="Times New Roman"/>
                <w:spacing w:val="-2"/>
              </w:rPr>
              <w:t xml:space="preserve"> </w:t>
            </w:r>
            <w:r w:rsidRPr="008F6775">
              <w:rPr>
                <w:rFonts w:ascii="Times New Roman" w:hAnsi="Times New Roman" w:cs="Times New Roman"/>
                <w:spacing w:val="-10"/>
              </w:rPr>
              <w:t>2</w:t>
            </w:r>
          </w:p>
        </w:tc>
        <w:tc>
          <w:tcPr>
            <w:tcW w:w="6188" w:type="dxa"/>
          </w:tcPr>
          <w:p w14:paraId="427D134A" w14:textId="77777777" w:rsidR="00BB6CC6" w:rsidRPr="008F6775" w:rsidRDefault="00BB6CC6" w:rsidP="00346688">
            <w:pPr>
              <w:pStyle w:val="TableParagraph"/>
              <w:spacing w:before="16" w:line="360" w:lineRule="auto"/>
              <w:rPr>
                <w:rFonts w:ascii="Times New Roman" w:hAnsi="Times New Roman" w:cs="Times New Roman"/>
              </w:rPr>
            </w:pPr>
            <w:r w:rsidRPr="008F6775">
              <w:rPr>
                <w:rFonts w:ascii="Times New Roman" w:hAnsi="Times New Roman" w:cs="Times New Roman"/>
              </w:rPr>
              <w:t>Error</w:t>
            </w:r>
            <w:r w:rsidRPr="008F6775">
              <w:rPr>
                <w:rFonts w:ascii="Times New Roman" w:hAnsi="Times New Roman" w:cs="Times New Roman"/>
                <w:spacing w:val="-5"/>
              </w:rPr>
              <w:t xml:space="preserve"> </w:t>
            </w:r>
            <w:r w:rsidRPr="008F6775">
              <w:rPr>
                <w:rFonts w:ascii="Times New Roman" w:hAnsi="Times New Roman" w:cs="Times New Roman"/>
              </w:rPr>
              <w:t>CSRF</w:t>
            </w:r>
            <w:r w:rsidRPr="008F6775">
              <w:rPr>
                <w:rFonts w:ascii="Times New Roman" w:hAnsi="Times New Roman" w:cs="Times New Roman"/>
                <w:spacing w:val="-4"/>
              </w:rPr>
              <w:t xml:space="preserve"> </w:t>
            </w:r>
            <w:r w:rsidRPr="008F6775">
              <w:rPr>
                <w:rFonts w:ascii="Times New Roman" w:hAnsi="Times New Roman" w:cs="Times New Roman"/>
              </w:rPr>
              <w:t>invalid</w:t>
            </w:r>
            <w:r w:rsidRPr="008F6775">
              <w:rPr>
                <w:rFonts w:ascii="Times New Roman" w:hAnsi="Times New Roman" w:cs="Times New Roman"/>
                <w:spacing w:val="-4"/>
              </w:rPr>
              <w:t xml:space="preserve"> </w:t>
            </w:r>
            <w:r w:rsidRPr="008F6775">
              <w:rPr>
                <w:rFonts w:ascii="Times New Roman" w:hAnsi="Times New Roman" w:cs="Times New Roman"/>
                <w:spacing w:val="-2"/>
              </w:rPr>
              <w:t>(middleware)</w:t>
            </w:r>
          </w:p>
        </w:tc>
      </w:tr>
      <w:tr w:rsidR="00BB6CC6" w:rsidRPr="008F6775" w14:paraId="26BF7EC1" w14:textId="77777777" w:rsidTr="00C15697">
        <w:trPr>
          <w:trHeight w:val="300"/>
        </w:trPr>
        <w:tc>
          <w:tcPr>
            <w:tcW w:w="638" w:type="dxa"/>
          </w:tcPr>
          <w:p w14:paraId="3A14561A" w14:textId="77777777" w:rsidR="00BB6CC6" w:rsidRPr="008F6775" w:rsidRDefault="00BB6CC6" w:rsidP="00346688">
            <w:pPr>
              <w:pStyle w:val="TableParagraph"/>
              <w:spacing w:before="16" w:line="360" w:lineRule="auto"/>
              <w:ind w:left="107"/>
              <w:rPr>
                <w:rFonts w:ascii="Times New Roman" w:hAnsi="Times New Roman" w:cs="Times New Roman"/>
                <w:b/>
              </w:rPr>
            </w:pPr>
            <w:r w:rsidRPr="008F6775">
              <w:rPr>
                <w:rFonts w:ascii="Times New Roman" w:hAnsi="Times New Roman" w:cs="Times New Roman"/>
                <w:b/>
                <w:spacing w:val="-5"/>
              </w:rPr>
              <w:t>P4</w:t>
            </w:r>
          </w:p>
        </w:tc>
        <w:tc>
          <w:tcPr>
            <w:tcW w:w="2004" w:type="dxa"/>
          </w:tcPr>
          <w:p w14:paraId="3937F8CA" w14:textId="77777777" w:rsidR="00BB6CC6" w:rsidRPr="008F6775" w:rsidRDefault="00BB6CC6" w:rsidP="00346688">
            <w:pPr>
              <w:pStyle w:val="TableParagraph"/>
              <w:spacing w:before="16" w:line="360" w:lineRule="auto"/>
              <w:rPr>
                <w:rFonts w:ascii="Times New Roman" w:hAnsi="Times New Roman" w:cs="Times New Roman"/>
              </w:rPr>
            </w:pPr>
            <w:r w:rsidRPr="008F6775">
              <w:rPr>
                <w:rFonts w:ascii="Times New Roman" w:hAnsi="Times New Roman" w:cs="Times New Roman"/>
              </w:rPr>
              <w:t>1 →</w:t>
            </w:r>
            <w:r w:rsidRPr="008F6775">
              <w:rPr>
                <w:rFonts w:ascii="Times New Roman" w:hAnsi="Times New Roman" w:cs="Times New Roman"/>
                <w:spacing w:val="-2"/>
              </w:rPr>
              <w:t xml:space="preserve"> </w:t>
            </w:r>
            <w:r w:rsidRPr="008F6775">
              <w:rPr>
                <w:rFonts w:ascii="Times New Roman" w:hAnsi="Times New Roman" w:cs="Times New Roman"/>
              </w:rPr>
              <w:t>3 →</w:t>
            </w:r>
            <w:r w:rsidRPr="008F6775">
              <w:rPr>
                <w:rFonts w:ascii="Times New Roman" w:hAnsi="Times New Roman" w:cs="Times New Roman"/>
                <w:spacing w:val="-2"/>
              </w:rPr>
              <w:t xml:space="preserve"> </w:t>
            </w:r>
            <w:r w:rsidRPr="008F6775">
              <w:rPr>
                <w:rFonts w:ascii="Times New Roman" w:hAnsi="Times New Roman" w:cs="Times New Roman"/>
              </w:rPr>
              <w:t>5 →</w:t>
            </w:r>
            <w:r w:rsidRPr="008F6775">
              <w:rPr>
                <w:rFonts w:ascii="Times New Roman" w:hAnsi="Times New Roman" w:cs="Times New Roman"/>
                <w:spacing w:val="-2"/>
              </w:rPr>
              <w:t xml:space="preserve"> </w:t>
            </w:r>
            <w:r w:rsidRPr="008F6775">
              <w:rPr>
                <w:rFonts w:ascii="Times New Roman" w:hAnsi="Times New Roman" w:cs="Times New Roman"/>
                <w:spacing w:val="-5"/>
              </w:rPr>
              <w:t>14</w:t>
            </w:r>
          </w:p>
        </w:tc>
        <w:tc>
          <w:tcPr>
            <w:tcW w:w="6188" w:type="dxa"/>
          </w:tcPr>
          <w:p w14:paraId="335032F4" w14:textId="77777777" w:rsidR="00BB6CC6" w:rsidRPr="008F6775" w:rsidRDefault="00BB6CC6" w:rsidP="00346688">
            <w:pPr>
              <w:pStyle w:val="TableParagraph"/>
              <w:spacing w:before="16" w:line="360" w:lineRule="auto"/>
              <w:rPr>
                <w:rFonts w:ascii="Times New Roman" w:hAnsi="Times New Roman" w:cs="Times New Roman"/>
              </w:rPr>
            </w:pPr>
            <w:r w:rsidRPr="008F6775">
              <w:rPr>
                <w:rFonts w:ascii="Times New Roman" w:hAnsi="Times New Roman" w:cs="Times New Roman"/>
              </w:rPr>
              <w:t>Lihat</w:t>
            </w:r>
            <w:r w:rsidRPr="008F6775">
              <w:rPr>
                <w:rFonts w:ascii="Times New Roman" w:hAnsi="Times New Roman" w:cs="Times New Roman"/>
                <w:spacing w:val="-6"/>
              </w:rPr>
              <w:t xml:space="preserve"> </w:t>
            </w:r>
            <w:r w:rsidRPr="008F6775">
              <w:rPr>
                <w:rFonts w:ascii="Times New Roman" w:hAnsi="Times New Roman" w:cs="Times New Roman"/>
              </w:rPr>
              <w:t>logs</w:t>
            </w:r>
            <w:r w:rsidRPr="008F6775">
              <w:rPr>
                <w:rFonts w:ascii="Times New Roman" w:hAnsi="Times New Roman" w:cs="Times New Roman"/>
                <w:spacing w:val="-3"/>
              </w:rPr>
              <w:t xml:space="preserve"> </w:t>
            </w:r>
            <w:r w:rsidRPr="008F6775">
              <w:rPr>
                <w:rFonts w:ascii="Times New Roman" w:hAnsi="Times New Roman" w:cs="Times New Roman"/>
              </w:rPr>
              <w:t>sukses</w:t>
            </w:r>
            <w:r w:rsidRPr="008F6775">
              <w:rPr>
                <w:rFonts w:ascii="Times New Roman" w:hAnsi="Times New Roman" w:cs="Times New Roman"/>
                <w:spacing w:val="-3"/>
              </w:rPr>
              <w:t xml:space="preserve"> </w:t>
            </w:r>
            <w:r w:rsidRPr="008F6775">
              <w:rPr>
                <w:rFonts w:ascii="Times New Roman" w:hAnsi="Times New Roman" w:cs="Times New Roman"/>
              </w:rPr>
              <w:t>(GET</w:t>
            </w:r>
            <w:r w:rsidRPr="008F6775">
              <w:rPr>
                <w:rFonts w:ascii="Times New Roman" w:hAnsi="Times New Roman" w:cs="Times New Roman"/>
                <w:spacing w:val="-3"/>
              </w:rPr>
              <w:t xml:space="preserve"> </w:t>
            </w:r>
            <w:r w:rsidRPr="008F6775">
              <w:rPr>
                <w:rFonts w:ascii="Times New Roman" w:hAnsi="Times New Roman" w:cs="Times New Roman"/>
              </w:rPr>
              <w:t>logs,</w:t>
            </w:r>
            <w:r w:rsidRPr="008F6775">
              <w:rPr>
                <w:rFonts w:ascii="Times New Roman" w:hAnsi="Times New Roman" w:cs="Times New Roman"/>
                <w:spacing w:val="-6"/>
              </w:rPr>
              <w:t xml:space="preserve"> </w:t>
            </w:r>
            <w:r w:rsidRPr="008F6775">
              <w:rPr>
                <w:rFonts w:ascii="Times New Roman" w:hAnsi="Times New Roman" w:cs="Times New Roman"/>
              </w:rPr>
              <w:t>render</w:t>
            </w:r>
            <w:r w:rsidRPr="008F6775">
              <w:rPr>
                <w:rFonts w:ascii="Times New Roman" w:hAnsi="Times New Roman" w:cs="Times New Roman"/>
                <w:spacing w:val="-3"/>
              </w:rPr>
              <w:t xml:space="preserve"> </w:t>
            </w:r>
            <w:r w:rsidRPr="008F6775">
              <w:rPr>
                <w:rFonts w:ascii="Times New Roman" w:hAnsi="Times New Roman" w:cs="Times New Roman"/>
              </w:rPr>
              <w:t>in</w:t>
            </w:r>
            <w:r w:rsidRPr="008F6775">
              <w:rPr>
                <w:rFonts w:ascii="Times New Roman" w:hAnsi="Times New Roman" w:cs="Times New Roman"/>
                <w:spacing w:val="-5"/>
              </w:rPr>
              <w:t xml:space="preserve"> </w:t>
            </w:r>
            <w:r w:rsidRPr="008F6775">
              <w:rPr>
                <w:rFonts w:ascii="Times New Roman" w:hAnsi="Times New Roman" w:cs="Times New Roman"/>
                <w:spacing w:val="-2"/>
              </w:rPr>
              <w:t>Swal)</w:t>
            </w:r>
          </w:p>
        </w:tc>
      </w:tr>
      <w:tr w:rsidR="00BB6CC6" w:rsidRPr="008F6775" w14:paraId="2A260B42" w14:textId="77777777" w:rsidTr="00C15697">
        <w:trPr>
          <w:trHeight w:val="299"/>
        </w:trPr>
        <w:tc>
          <w:tcPr>
            <w:tcW w:w="638" w:type="dxa"/>
          </w:tcPr>
          <w:p w14:paraId="1B6E69DD" w14:textId="77777777" w:rsidR="00BB6CC6" w:rsidRPr="008F6775" w:rsidRDefault="00BB6CC6" w:rsidP="00346688">
            <w:pPr>
              <w:pStyle w:val="TableParagraph"/>
              <w:spacing w:before="16" w:line="360" w:lineRule="auto"/>
              <w:ind w:left="107"/>
              <w:rPr>
                <w:rFonts w:ascii="Times New Roman" w:hAnsi="Times New Roman" w:cs="Times New Roman"/>
                <w:b/>
              </w:rPr>
            </w:pPr>
            <w:r w:rsidRPr="008F6775">
              <w:rPr>
                <w:rFonts w:ascii="Times New Roman" w:hAnsi="Times New Roman" w:cs="Times New Roman"/>
                <w:b/>
                <w:spacing w:val="-5"/>
              </w:rPr>
              <w:t>P5</w:t>
            </w:r>
          </w:p>
        </w:tc>
        <w:tc>
          <w:tcPr>
            <w:tcW w:w="2004" w:type="dxa"/>
          </w:tcPr>
          <w:p w14:paraId="75DFFC27" w14:textId="77777777" w:rsidR="00BB6CC6" w:rsidRPr="008F6775" w:rsidRDefault="00BB6CC6" w:rsidP="00346688">
            <w:pPr>
              <w:pStyle w:val="TableParagraph"/>
              <w:spacing w:before="16" w:line="360" w:lineRule="auto"/>
              <w:rPr>
                <w:rFonts w:ascii="Times New Roman" w:hAnsi="Times New Roman" w:cs="Times New Roman"/>
              </w:rPr>
            </w:pPr>
            <w:r w:rsidRPr="008F6775">
              <w:rPr>
                <w:rFonts w:ascii="Times New Roman" w:hAnsi="Times New Roman" w:cs="Times New Roman"/>
              </w:rPr>
              <w:t>1 →</w:t>
            </w:r>
            <w:r w:rsidRPr="008F6775">
              <w:rPr>
                <w:rFonts w:ascii="Times New Roman" w:hAnsi="Times New Roman" w:cs="Times New Roman"/>
                <w:spacing w:val="-2"/>
              </w:rPr>
              <w:t xml:space="preserve"> </w:t>
            </w:r>
            <w:r w:rsidRPr="008F6775">
              <w:rPr>
                <w:rFonts w:ascii="Times New Roman" w:hAnsi="Times New Roman" w:cs="Times New Roman"/>
              </w:rPr>
              <w:t>3 →</w:t>
            </w:r>
            <w:r w:rsidRPr="008F6775">
              <w:rPr>
                <w:rFonts w:ascii="Times New Roman" w:hAnsi="Times New Roman" w:cs="Times New Roman"/>
                <w:spacing w:val="-2"/>
              </w:rPr>
              <w:t xml:space="preserve"> </w:t>
            </w:r>
            <w:r w:rsidRPr="008F6775">
              <w:rPr>
                <w:rFonts w:ascii="Times New Roman" w:hAnsi="Times New Roman" w:cs="Times New Roman"/>
              </w:rPr>
              <w:t>6 →</w:t>
            </w:r>
            <w:r w:rsidRPr="008F6775">
              <w:rPr>
                <w:rFonts w:ascii="Times New Roman" w:hAnsi="Times New Roman" w:cs="Times New Roman"/>
                <w:spacing w:val="-2"/>
              </w:rPr>
              <w:t xml:space="preserve"> </w:t>
            </w:r>
            <w:r w:rsidRPr="008F6775">
              <w:rPr>
                <w:rFonts w:ascii="Times New Roman" w:hAnsi="Times New Roman" w:cs="Times New Roman"/>
                <w:spacing w:val="-5"/>
              </w:rPr>
              <w:t>14</w:t>
            </w:r>
          </w:p>
        </w:tc>
        <w:tc>
          <w:tcPr>
            <w:tcW w:w="6188" w:type="dxa"/>
          </w:tcPr>
          <w:p w14:paraId="2CD95F34" w14:textId="77777777" w:rsidR="00BB6CC6" w:rsidRPr="008F6775" w:rsidRDefault="00BB6CC6" w:rsidP="00346688">
            <w:pPr>
              <w:pStyle w:val="TableParagraph"/>
              <w:spacing w:before="16" w:line="360" w:lineRule="auto"/>
              <w:rPr>
                <w:rFonts w:ascii="Times New Roman" w:hAnsi="Times New Roman" w:cs="Times New Roman"/>
              </w:rPr>
            </w:pPr>
            <w:r w:rsidRPr="008F6775">
              <w:rPr>
                <w:rFonts w:ascii="Times New Roman" w:hAnsi="Times New Roman" w:cs="Times New Roman"/>
              </w:rPr>
              <w:t>Hapus</w:t>
            </w:r>
            <w:r w:rsidRPr="008F6775">
              <w:rPr>
                <w:rFonts w:ascii="Times New Roman" w:hAnsi="Times New Roman" w:cs="Times New Roman"/>
                <w:spacing w:val="-5"/>
              </w:rPr>
              <w:t xml:space="preserve"> </w:t>
            </w:r>
            <w:r w:rsidRPr="008F6775">
              <w:rPr>
                <w:rFonts w:ascii="Times New Roman" w:hAnsi="Times New Roman" w:cs="Times New Roman"/>
              </w:rPr>
              <w:t>semua</w:t>
            </w:r>
            <w:r w:rsidRPr="008F6775">
              <w:rPr>
                <w:rFonts w:ascii="Times New Roman" w:hAnsi="Times New Roman" w:cs="Times New Roman"/>
                <w:spacing w:val="-6"/>
              </w:rPr>
              <w:t xml:space="preserve"> </w:t>
            </w:r>
            <w:r w:rsidRPr="008F6775">
              <w:rPr>
                <w:rFonts w:ascii="Times New Roman" w:hAnsi="Times New Roman" w:cs="Times New Roman"/>
              </w:rPr>
              <w:t>log</w:t>
            </w:r>
            <w:r w:rsidRPr="008F6775">
              <w:rPr>
                <w:rFonts w:ascii="Times New Roman" w:hAnsi="Times New Roman" w:cs="Times New Roman"/>
                <w:spacing w:val="-4"/>
              </w:rPr>
              <w:t xml:space="preserve"> </w:t>
            </w:r>
            <w:r w:rsidRPr="008F6775">
              <w:rPr>
                <w:rFonts w:ascii="Times New Roman" w:hAnsi="Times New Roman" w:cs="Times New Roman"/>
              </w:rPr>
              <w:t>sukses</w:t>
            </w:r>
            <w:r w:rsidRPr="008F6775">
              <w:rPr>
                <w:rFonts w:ascii="Times New Roman" w:hAnsi="Times New Roman" w:cs="Times New Roman"/>
                <w:spacing w:val="-6"/>
              </w:rPr>
              <w:t xml:space="preserve"> </w:t>
            </w:r>
            <w:r w:rsidRPr="008F6775">
              <w:rPr>
                <w:rFonts w:ascii="Times New Roman" w:hAnsi="Times New Roman" w:cs="Times New Roman"/>
              </w:rPr>
              <w:t>(GET</w:t>
            </w:r>
            <w:r w:rsidRPr="008F6775">
              <w:rPr>
                <w:rFonts w:ascii="Times New Roman" w:hAnsi="Times New Roman" w:cs="Times New Roman"/>
                <w:spacing w:val="-2"/>
              </w:rPr>
              <w:t xml:space="preserve"> </w:t>
            </w:r>
            <w:r w:rsidRPr="008F6775">
              <w:rPr>
                <w:rFonts w:ascii="Times New Roman" w:hAnsi="Times New Roman" w:cs="Times New Roman"/>
              </w:rPr>
              <w:t>csrf,</w:t>
            </w:r>
            <w:r w:rsidRPr="008F6775">
              <w:rPr>
                <w:rFonts w:ascii="Times New Roman" w:hAnsi="Times New Roman" w:cs="Times New Roman"/>
                <w:spacing w:val="-6"/>
              </w:rPr>
              <w:t xml:space="preserve"> </w:t>
            </w:r>
            <w:r w:rsidRPr="008F6775">
              <w:rPr>
                <w:rFonts w:ascii="Times New Roman" w:hAnsi="Times New Roman" w:cs="Times New Roman"/>
              </w:rPr>
              <w:t>Swal</w:t>
            </w:r>
            <w:r w:rsidRPr="008F6775">
              <w:rPr>
                <w:rFonts w:ascii="Times New Roman" w:hAnsi="Times New Roman" w:cs="Times New Roman"/>
                <w:spacing w:val="-5"/>
              </w:rPr>
              <w:t xml:space="preserve"> </w:t>
            </w:r>
            <w:r w:rsidRPr="008F6775">
              <w:rPr>
                <w:rFonts w:ascii="Times New Roman" w:hAnsi="Times New Roman" w:cs="Times New Roman"/>
              </w:rPr>
              <w:t>confirm,</w:t>
            </w:r>
            <w:r w:rsidRPr="008F6775">
              <w:rPr>
                <w:rFonts w:ascii="Times New Roman" w:hAnsi="Times New Roman" w:cs="Times New Roman"/>
                <w:spacing w:val="-5"/>
              </w:rPr>
              <w:t xml:space="preserve"> </w:t>
            </w:r>
            <w:r w:rsidRPr="008F6775">
              <w:rPr>
                <w:rFonts w:ascii="Times New Roman" w:hAnsi="Times New Roman" w:cs="Times New Roman"/>
              </w:rPr>
              <w:t>DELETE</w:t>
            </w:r>
            <w:r w:rsidRPr="008F6775">
              <w:rPr>
                <w:rFonts w:ascii="Times New Roman" w:hAnsi="Times New Roman" w:cs="Times New Roman"/>
                <w:spacing w:val="-2"/>
              </w:rPr>
              <w:t xml:space="preserve"> logs)</w:t>
            </w:r>
          </w:p>
        </w:tc>
      </w:tr>
      <w:tr w:rsidR="00BB6CC6" w:rsidRPr="008F6775" w14:paraId="69974B25" w14:textId="77777777" w:rsidTr="00C15697">
        <w:trPr>
          <w:trHeight w:val="302"/>
        </w:trPr>
        <w:tc>
          <w:tcPr>
            <w:tcW w:w="638" w:type="dxa"/>
          </w:tcPr>
          <w:p w14:paraId="108AB3C1" w14:textId="77777777" w:rsidR="00BB6CC6" w:rsidRPr="008F6775" w:rsidRDefault="00BB6CC6" w:rsidP="00346688">
            <w:pPr>
              <w:pStyle w:val="TableParagraph"/>
              <w:spacing w:before="16" w:line="360" w:lineRule="auto"/>
              <w:ind w:left="107"/>
              <w:rPr>
                <w:rFonts w:ascii="Times New Roman" w:hAnsi="Times New Roman" w:cs="Times New Roman"/>
                <w:b/>
              </w:rPr>
            </w:pPr>
            <w:r w:rsidRPr="008F6775">
              <w:rPr>
                <w:rFonts w:ascii="Times New Roman" w:hAnsi="Times New Roman" w:cs="Times New Roman"/>
                <w:b/>
                <w:spacing w:val="-5"/>
              </w:rPr>
              <w:t>P6</w:t>
            </w:r>
          </w:p>
        </w:tc>
        <w:tc>
          <w:tcPr>
            <w:tcW w:w="2004" w:type="dxa"/>
          </w:tcPr>
          <w:p w14:paraId="341E9F3F" w14:textId="77777777" w:rsidR="00BB6CC6" w:rsidRPr="008F6775" w:rsidRDefault="00BB6CC6" w:rsidP="00346688">
            <w:pPr>
              <w:pStyle w:val="TableParagraph"/>
              <w:spacing w:before="16" w:line="360" w:lineRule="auto"/>
              <w:rPr>
                <w:rFonts w:ascii="Times New Roman" w:hAnsi="Times New Roman" w:cs="Times New Roman"/>
              </w:rPr>
            </w:pPr>
            <w:r w:rsidRPr="008F6775">
              <w:rPr>
                <w:rFonts w:ascii="Times New Roman" w:hAnsi="Times New Roman" w:cs="Times New Roman"/>
              </w:rPr>
              <w:t>1 →</w:t>
            </w:r>
            <w:r w:rsidRPr="008F6775">
              <w:rPr>
                <w:rFonts w:ascii="Times New Roman" w:hAnsi="Times New Roman" w:cs="Times New Roman"/>
                <w:spacing w:val="-2"/>
              </w:rPr>
              <w:t xml:space="preserve"> </w:t>
            </w:r>
            <w:r w:rsidRPr="008F6775">
              <w:rPr>
                <w:rFonts w:ascii="Times New Roman" w:hAnsi="Times New Roman" w:cs="Times New Roman"/>
              </w:rPr>
              <w:t>3 →</w:t>
            </w:r>
            <w:r w:rsidRPr="008F6775">
              <w:rPr>
                <w:rFonts w:ascii="Times New Roman" w:hAnsi="Times New Roman" w:cs="Times New Roman"/>
                <w:spacing w:val="-2"/>
              </w:rPr>
              <w:t xml:space="preserve"> </w:t>
            </w:r>
            <w:r w:rsidRPr="008F6775">
              <w:rPr>
                <w:rFonts w:ascii="Times New Roman" w:hAnsi="Times New Roman" w:cs="Times New Roman"/>
              </w:rPr>
              <w:t>11</w:t>
            </w:r>
            <w:r w:rsidRPr="008F6775">
              <w:rPr>
                <w:rFonts w:ascii="Times New Roman" w:hAnsi="Times New Roman" w:cs="Times New Roman"/>
                <w:spacing w:val="-2"/>
              </w:rPr>
              <w:t xml:space="preserve"> </w:t>
            </w:r>
            <w:r w:rsidRPr="008F6775">
              <w:rPr>
                <w:rFonts w:ascii="Times New Roman" w:hAnsi="Times New Roman" w:cs="Times New Roman"/>
              </w:rPr>
              <w:t xml:space="preserve">→ </w:t>
            </w:r>
            <w:r w:rsidRPr="008F6775">
              <w:rPr>
                <w:rFonts w:ascii="Times New Roman" w:hAnsi="Times New Roman" w:cs="Times New Roman"/>
                <w:spacing w:val="-5"/>
              </w:rPr>
              <w:t>18</w:t>
            </w:r>
          </w:p>
        </w:tc>
        <w:tc>
          <w:tcPr>
            <w:tcW w:w="6188" w:type="dxa"/>
          </w:tcPr>
          <w:p w14:paraId="15D00D34" w14:textId="77777777" w:rsidR="00BB6CC6" w:rsidRPr="008F6775" w:rsidRDefault="00BB6CC6" w:rsidP="00346688">
            <w:pPr>
              <w:pStyle w:val="TableParagraph"/>
              <w:spacing w:before="16" w:line="360" w:lineRule="auto"/>
              <w:rPr>
                <w:rFonts w:ascii="Times New Roman" w:hAnsi="Times New Roman" w:cs="Times New Roman"/>
              </w:rPr>
            </w:pPr>
            <w:r w:rsidRPr="008F6775">
              <w:rPr>
                <w:rFonts w:ascii="Times New Roman" w:hAnsi="Times New Roman" w:cs="Times New Roman"/>
              </w:rPr>
              <w:t>Tampil</w:t>
            </w:r>
            <w:r w:rsidRPr="008F6775">
              <w:rPr>
                <w:rFonts w:ascii="Times New Roman" w:hAnsi="Times New Roman" w:cs="Times New Roman"/>
                <w:spacing w:val="-8"/>
              </w:rPr>
              <w:t xml:space="preserve"> </w:t>
            </w:r>
            <w:r w:rsidRPr="008F6775">
              <w:rPr>
                <w:rFonts w:ascii="Times New Roman" w:hAnsi="Times New Roman" w:cs="Times New Roman"/>
              </w:rPr>
              <w:t>userList</w:t>
            </w:r>
            <w:r w:rsidRPr="008F6775">
              <w:rPr>
                <w:rFonts w:ascii="Times New Roman" w:hAnsi="Times New Roman" w:cs="Times New Roman"/>
                <w:spacing w:val="-6"/>
              </w:rPr>
              <w:t xml:space="preserve"> </w:t>
            </w:r>
            <w:r w:rsidRPr="008F6775">
              <w:rPr>
                <w:rFonts w:ascii="Times New Roman" w:hAnsi="Times New Roman" w:cs="Times New Roman"/>
              </w:rPr>
              <w:t>sukses</w:t>
            </w:r>
            <w:r w:rsidRPr="008F6775">
              <w:rPr>
                <w:rFonts w:ascii="Times New Roman" w:hAnsi="Times New Roman" w:cs="Times New Roman"/>
                <w:spacing w:val="-4"/>
              </w:rPr>
              <w:t xml:space="preserve"> </w:t>
            </w:r>
            <w:r w:rsidRPr="008F6775">
              <w:rPr>
                <w:rFonts w:ascii="Times New Roman" w:hAnsi="Times New Roman" w:cs="Times New Roman"/>
              </w:rPr>
              <w:t>(GET</w:t>
            </w:r>
            <w:r w:rsidRPr="008F6775">
              <w:rPr>
                <w:rFonts w:ascii="Times New Roman" w:hAnsi="Times New Roman" w:cs="Times New Roman"/>
                <w:spacing w:val="-7"/>
              </w:rPr>
              <w:t xml:space="preserve"> </w:t>
            </w:r>
            <w:r w:rsidRPr="008F6775">
              <w:rPr>
                <w:rFonts w:ascii="Times New Roman" w:hAnsi="Times New Roman" w:cs="Times New Roman"/>
              </w:rPr>
              <w:t>csrf,</w:t>
            </w:r>
            <w:r w:rsidRPr="008F6775">
              <w:rPr>
                <w:rFonts w:ascii="Times New Roman" w:hAnsi="Times New Roman" w:cs="Times New Roman"/>
                <w:spacing w:val="-4"/>
              </w:rPr>
              <w:t xml:space="preserve"> </w:t>
            </w:r>
            <w:r w:rsidRPr="008F6775">
              <w:rPr>
                <w:rFonts w:ascii="Times New Roman" w:hAnsi="Times New Roman" w:cs="Times New Roman"/>
              </w:rPr>
              <w:t>GET</w:t>
            </w:r>
            <w:r w:rsidRPr="008F6775">
              <w:rPr>
                <w:rFonts w:ascii="Times New Roman" w:hAnsi="Times New Roman" w:cs="Times New Roman"/>
                <w:spacing w:val="-5"/>
              </w:rPr>
              <w:t xml:space="preserve"> </w:t>
            </w:r>
            <w:r w:rsidRPr="008F6775">
              <w:rPr>
                <w:rFonts w:ascii="Times New Roman" w:hAnsi="Times New Roman" w:cs="Times New Roman"/>
              </w:rPr>
              <w:t>admin/users,</w:t>
            </w:r>
            <w:r w:rsidRPr="008F6775">
              <w:rPr>
                <w:rFonts w:ascii="Times New Roman" w:hAnsi="Times New Roman" w:cs="Times New Roman"/>
                <w:spacing w:val="-4"/>
              </w:rPr>
              <w:t xml:space="preserve"> </w:t>
            </w:r>
            <w:r w:rsidRPr="008F6775">
              <w:rPr>
                <w:rFonts w:ascii="Times New Roman" w:hAnsi="Times New Roman" w:cs="Times New Roman"/>
                <w:spacing w:val="-2"/>
              </w:rPr>
              <w:t>render)</w:t>
            </w:r>
          </w:p>
        </w:tc>
      </w:tr>
      <w:tr w:rsidR="00BB6CC6" w:rsidRPr="008F6775" w14:paraId="42A2A838" w14:textId="77777777" w:rsidTr="00C15697">
        <w:trPr>
          <w:trHeight w:val="537"/>
        </w:trPr>
        <w:tc>
          <w:tcPr>
            <w:tcW w:w="638" w:type="dxa"/>
          </w:tcPr>
          <w:p w14:paraId="6C2AC0AD" w14:textId="77777777" w:rsidR="00BB6CC6" w:rsidRPr="008F6775" w:rsidRDefault="00BB6CC6" w:rsidP="00346688">
            <w:pPr>
              <w:pStyle w:val="TableParagraph"/>
              <w:spacing w:before="133" w:line="360" w:lineRule="auto"/>
              <w:ind w:left="107"/>
              <w:rPr>
                <w:rFonts w:ascii="Times New Roman" w:hAnsi="Times New Roman" w:cs="Times New Roman"/>
                <w:b/>
              </w:rPr>
            </w:pPr>
            <w:r w:rsidRPr="008F6775">
              <w:rPr>
                <w:rFonts w:ascii="Times New Roman" w:hAnsi="Times New Roman" w:cs="Times New Roman"/>
                <w:b/>
                <w:spacing w:val="-5"/>
              </w:rPr>
              <w:t>P7</w:t>
            </w:r>
          </w:p>
        </w:tc>
        <w:tc>
          <w:tcPr>
            <w:tcW w:w="2004" w:type="dxa"/>
          </w:tcPr>
          <w:p w14:paraId="3F2E9ED0" w14:textId="77777777" w:rsidR="00BB6CC6" w:rsidRPr="008F6775" w:rsidRDefault="00BB6CC6" w:rsidP="00346688">
            <w:pPr>
              <w:pStyle w:val="TableParagraph"/>
              <w:spacing w:before="133" w:line="360" w:lineRule="auto"/>
              <w:rPr>
                <w:rFonts w:ascii="Times New Roman" w:hAnsi="Times New Roman" w:cs="Times New Roman"/>
              </w:rPr>
            </w:pPr>
            <w:r w:rsidRPr="008F6775">
              <w:rPr>
                <w:rFonts w:ascii="Times New Roman" w:hAnsi="Times New Roman" w:cs="Times New Roman"/>
              </w:rPr>
              <w:t>1 →</w:t>
            </w:r>
            <w:r w:rsidRPr="008F6775">
              <w:rPr>
                <w:rFonts w:ascii="Times New Roman" w:hAnsi="Times New Roman" w:cs="Times New Roman"/>
                <w:spacing w:val="-2"/>
              </w:rPr>
              <w:t xml:space="preserve"> </w:t>
            </w:r>
            <w:r w:rsidRPr="008F6775">
              <w:rPr>
                <w:rFonts w:ascii="Times New Roman" w:hAnsi="Times New Roman" w:cs="Times New Roman"/>
              </w:rPr>
              <w:t>3 →</w:t>
            </w:r>
            <w:r w:rsidRPr="008F6775">
              <w:rPr>
                <w:rFonts w:ascii="Times New Roman" w:hAnsi="Times New Roman" w:cs="Times New Roman"/>
                <w:spacing w:val="-2"/>
              </w:rPr>
              <w:t xml:space="preserve"> </w:t>
            </w:r>
            <w:r w:rsidRPr="008F6775">
              <w:rPr>
                <w:rFonts w:ascii="Times New Roman" w:hAnsi="Times New Roman" w:cs="Times New Roman"/>
              </w:rPr>
              <w:t>10</w:t>
            </w:r>
            <w:r w:rsidRPr="008F6775">
              <w:rPr>
                <w:rFonts w:ascii="Times New Roman" w:hAnsi="Times New Roman" w:cs="Times New Roman"/>
                <w:spacing w:val="-2"/>
              </w:rPr>
              <w:t xml:space="preserve"> </w:t>
            </w:r>
            <w:r w:rsidRPr="008F6775">
              <w:rPr>
                <w:rFonts w:ascii="Times New Roman" w:hAnsi="Times New Roman" w:cs="Times New Roman"/>
              </w:rPr>
              <w:t xml:space="preserve">→ </w:t>
            </w:r>
            <w:r w:rsidRPr="008F6775">
              <w:rPr>
                <w:rFonts w:ascii="Times New Roman" w:hAnsi="Times New Roman" w:cs="Times New Roman"/>
                <w:spacing w:val="-5"/>
              </w:rPr>
              <w:t>18</w:t>
            </w:r>
          </w:p>
        </w:tc>
        <w:tc>
          <w:tcPr>
            <w:tcW w:w="6188" w:type="dxa"/>
          </w:tcPr>
          <w:p w14:paraId="7A8F760A"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rPr>
              <w:t>Hapus</w:t>
            </w:r>
            <w:r w:rsidRPr="008F6775">
              <w:rPr>
                <w:rFonts w:ascii="Times New Roman" w:hAnsi="Times New Roman" w:cs="Times New Roman"/>
                <w:spacing w:val="-4"/>
              </w:rPr>
              <w:t xml:space="preserve"> </w:t>
            </w:r>
            <w:r w:rsidRPr="008F6775">
              <w:rPr>
                <w:rFonts w:ascii="Times New Roman" w:hAnsi="Times New Roman" w:cs="Times New Roman"/>
              </w:rPr>
              <w:t>user</w:t>
            </w:r>
            <w:r w:rsidRPr="008F6775">
              <w:rPr>
                <w:rFonts w:ascii="Times New Roman" w:hAnsi="Times New Roman" w:cs="Times New Roman"/>
                <w:spacing w:val="-3"/>
              </w:rPr>
              <w:t xml:space="preserve"> </w:t>
            </w:r>
            <w:r w:rsidRPr="008F6775">
              <w:rPr>
                <w:rFonts w:ascii="Times New Roman" w:hAnsi="Times New Roman" w:cs="Times New Roman"/>
              </w:rPr>
              <w:t>oleh</w:t>
            </w:r>
            <w:r w:rsidRPr="008F6775">
              <w:rPr>
                <w:rFonts w:ascii="Times New Roman" w:hAnsi="Times New Roman" w:cs="Times New Roman"/>
                <w:spacing w:val="-3"/>
              </w:rPr>
              <w:t xml:space="preserve"> </w:t>
            </w:r>
            <w:r w:rsidRPr="008F6775">
              <w:rPr>
                <w:rFonts w:ascii="Times New Roman" w:hAnsi="Times New Roman" w:cs="Times New Roman"/>
              </w:rPr>
              <w:t>admin</w:t>
            </w:r>
            <w:r w:rsidRPr="008F6775">
              <w:rPr>
                <w:rFonts w:ascii="Times New Roman" w:hAnsi="Times New Roman" w:cs="Times New Roman"/>
                <w:spacing w:val="-5"/>
              </w:rPr>
              <w:t xml:space="preserve"> </w:t>
            </w:r>
            <w:r w:rsidRPr="008F6775">
              <w:rPr>
                <w:rFonts w:ascii="Times New Roman" w:hAnsi="Times New Roman" w:cs="Times New Roman"/>
              </w:rPr>
              <w:t>(GET</w:t>
            </w:r>
            <w:r w:rsidRPr="008F6775">
              <w:rPr>
                <w:rFonts w:ascii="Times New Roman" w:hAnsi="Times New Roman" w:cs="Times New Roman"/>
                <w:spacing w:val="-4"/>
              </w:rPr>
              <w:t xml:space="preserve"> </w:t>
            </w:r>
            <w:r w:rsidRPr="008F6775">
              <w:rPr>
                <w:rFonts w:ascii="Times New Roman" w:hAnsi="Times New Roman" w:cs="Times New Roman"/>
              </w:rPr>
              <w:t>csrf,</w:t>
            </w:r>
            <w:r w:rsidRPr="008F6775">
              <w:rPr>
                <w:rFonts w:ascii="Times New Roman" w:hAnsi="Times New Roman" w:cs="Times New Roman"/>
                <w:spacing w:val="-3"/>
              </w:rPr>
              <w:t xml:space="preserve"> </w:t>
            </w:r>
            <w:r w:rsidRPr="008F6775">
              <w:rPr>
                <w:rFonts w:ascii="Times New Roman" w:hAnsi="Times New Roman" w:cs="Times New Roman"/>
              </w:rPr>
              <w:t>Swal</w:t>
            </w:r>
            <w:r w:rsidRPr="008F6775">
              <w:rPr>
                <w:rFonts w:ascii="Times New Roman" w:hAnsi="Times New Roman" w:cs="Times New Roman"/>
                <w:spacing w:val="-3"/>
              </w:rPr>
              <w:t xml:space="preserve"> </w:t>
            </w:r>
            <w:r w:rsidRPr="008F6775">
              <w:rPr>
                <w:rFonts w:ascii="Times New Roman" w:hAnsi="Times New Roman" w:cs="Times New Roman"/>
              </w:rPr>
              <w:t>confirm,</w:t>
            </w:r>
            <w:r w:rsidRPr="008F6775">
              <w:rPr>
                <w:rFonts w:ascii="Times New Roman" w:hAnsi="Times New Roman" w:cs="Times New Roman"/>
                <w:spacing w:val="-5"/>
              </w:rPr>
              <w:t xml:space="preserve"> </w:t>
            </w:r>
            <w:r w:rsidRPr="008F6775">
              <w:rPr>
                <w:rFonts w:ascii="Times New Roman" w:hAnsi="Times New Roman" w:cs="Times New Roman"/>
                <w:spacing w:val="-2"/>
              </w:rPr>
              <w:t>DELETE</w:t>
            </w:r>
          </w:p>
          <w:p w14:paraId="6CB04DB9"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spacing w:val="-2"/>
              </w:rPr>
              <w:t>admin/users)</w:t>
            </w:r>
          </w:p>
        </w:tc>
      </w:tr>
      <w:tr w:rsidR="00BB6CC6" w:rsidRPr="008F6775" w14:paraId="546FDB2E" w14:textId="77777777" w:rsidTr="00C15697">
        <w:trPr>
          <w:trHeight w:val="299"/>
        </w:trPr>
        <w:tc>
          <w:tcPr>
            <w:tcW w:w="638" w:type="dxa"/>
          </w:tcPr>
          <w:p w14:paraId="751C497A" w14:textId="77777777" w:rsidR="00BB6CC6" w:rsidRPr="008F6775" w:rsidRDefault="00BB6CC6" w:rsidP="00346688">
            <w:pPr>
              <w:pStyle w:val="TableParagraph"/>
              <w:spacing w:before="13" w:line="360" w:lineRule="auto"/>
              <w:ind w:left="107"/>
              <w:rPr>
                <w:rFonts w:ascii="Times New Roman" w:hAnsi="Times New Roman" w:cs="Times New Roman"/>
                <w:b/>
              </w:rPr>
            </w:pPr>
            <w:r w:rsidRPr="008F6775">
              <w:rPr>
                <w:rFonts w:ascii="Times New Roman" w:hAnsi="Times New Roman" w:cs="Times New Roman"/>
                <w:b/>
                <w:spacing w:val="-5"/>
              </w:rPr>
              <w:t>P8</w:t>
            </w:r>
          </w:p>
        </w:tc>
        <w:tc>
          <w:tcPr>
            <w:tcW w:w="2004" w:type="dxa"/>
          </w:tcPr>
          <w:p w14:paraId="593BC50E" w14:textId="77777777" w:rsidR="00BB6CC6" w:rsidRPr="008F6775" w:rsidRDefault="00BB6CC6" w:rsidP="00346688">
            <w:pPr>
              <w:pStyle w:val="TableParagraph"/>
              <w:spacing w:before="13" w:line="360" w:lineRule="auto"/>
              <w:rPr>
                <w:rFonts w:ascii="Times New Roman" w:hAnsi="Times New Roman" w:cs="Times New Roman"/>
              </w:rPr>
            </w:pPr>
            <w:r w:rsidRPr="008F6775">
              <w:rPr>
                <w:rFonts w:ascii="Times New Roman" w:hAnsi="Times New Roman" w:cs="Times New Roman"/>
              </w:rPr>
              <w:t>1 →</w:t>
            </w:r>
            <w:r w:rsidRPr="008F6775">
              <w:rPr>
                <w:rFonts w:ascii="Times New Roman" w:hAnsi="Times New Roman" w:cs="Times New Roman"/>
                <w:spacing w:val="-2"/>
              </w:rPr>
              <w:t xml:space="preserve"> </w:t>
            </w:r>
            <w:r w:rsidRPr="008F6775">
              <w:rPr>
                <w:rFonts w:ascii="Times New Roman" w:hAnsi="Times New Roman" w:cs="Times New Roman"/>
              </w:rPr>
              <w:t>3 →</w:t>
            </w:r>
            <w:r w:rsidRPr="008F6775">
              <w:rPr>
                <w:rFonts w:ascii="Times New Roman" w:hAnsi="Times New Roman" w:cs="Times New Roman"/>
                <w:spacing w:val="-2"/>
              </w:rPr>
              <w:t xml:space="preserve"> </w:t>
            </w:r>
            <w:r w:rsidRPr="008F6775">
              <w:rPr>
                <w:rFonts w:ascii="Times New Roman" w:hAnsi="Times New Roman" w:cs="Times New Roman"/>
                <w:spacing w:val="-5"/>
              </w:rPr>
              <w:t>12</w:t>
            </w:r>
          </w:p>
        </w:tc>
        <w:tc>
          <w:tcPr>
            <w:tcW w:w="6188" w:type="dxa"/>
          </w:tcPr>
          <w:p w14:paraId="65038E1D" w14:textId="77777777" w:rsidR="00BB6CC6" w:rsidRPr="008F6775" w:rsidRDefault="00BB6CC6" w:rsidP="00346688">
            <w:pPr>
              <w:pStyle w:val="TableParagraph"/>
              <w:spacing w:before="13" w:line="360" w:lineRule="auto"/>
              <w:rPr>
                <w:rFonts w:ascii="Times New Roman" w:hAnsi="Times New Roman" w:cs="Times New Roman"/>
              </w:rPr>
            </w:pPr>
            <w:r w:rsidRPr="008F6775">
              <w:rPr>
                <w:rFonts w:ascii="Times New Roman" w:hAnsi="Times New Roman" w:cs="Times New Roman"/>
              </w:rPr>
              <w:t>Logout</w:t>
            </w:r>
            <w:r w:rsidRPr="008F6775">
              <w:rPr>
                <w:rFonts w:ascii="Times New Roman" w:hAnsi="Times New Roman" w:cs="Times New Roman"/>
                <w:spacing w:val="-4"/>
              </w:rPr>
              <w:t xml:space="preserve"> </w:t>
            </w:r>
            <w:r w:rsidRPr="008F6775">
              <w:rPr>
                <w:rFonts w:ascii="Times New Roman" w:hAnsi="Times New Roman" w:cs="Times New Roman"/>
              </w:rPr>
              <w:t>sukses</w:t>
            </w:r>
            <w:r w:rsidRPr="008F6775">
              <w:rPr>
                <w:rFonts w:ascii="Times New Roman" w:hAnsi="Times New Roman" w:cs="Times New Roman"/>
                <w:spacing w:val="-3"/>
              </w:rPr>
              <w:t xml:space="preserve"> </w:t>
            </w:r>
            <w:r w:rsidRPr="008F6775">
              <w:rPr>
                <w:rFonts w:ascii="Times New Roman" w:hAnsi="Times New Roman" w:cs="Times New Roman"/>
              </w:rPr>
              <w:t>(GET</w:t>
            </w:r>
            <w:r w:rsidRPr="008F6775">
              <w:rPr>
                <w:rFonts w:ascii="Times New Roman" w:hAnsi="Times New Roman" w:cs="Times New Roman"/>
                <w:spacing w:val="-6"/>
              </w:rPr>
              <w:t xml:space="preserve"> </w:t>
            </w:r>
            <w:r w:rsidRPr="008F6775">
              <w:rPr>
                <w:rFonts w:ascii="Times New Roman" w:hAnsi="Times New Roman" w:cs="Times New Roman"/>
              </w:rPr>
              <w:t>csrf,</w:t>
            </w:r>
            <w:r w:rsidRPr="008F6775">
              <w:rPr>
                <w:rFonts w:ascii="Times New Roman" w:hAnsi="Times New Roman" w:cs="Times New Roman"/>
                <w:spacing w:val="-4"/>
              </w:rPr>
              <w:t xml:space="preserve"> </w:t>
            </w:r>
            <w:r w:rsidRPr="008F6775">
              <w:rPr>
                <w:rFonts w:ascii="Times New Roman" w:hAnsi="Times New Roman" w:cs="Times New Roman"/>
              </w:rPr>
              <w:t>Swal</w:t>
            </w:r>
            <w:r w:rsidRPr="008F6775">
              <w:rPr>
                <w:rFonts w:ascii="Times New Roman" w:hAnsi="Times New Roman" w:cs="Times New Roman"/>
                <w:spacing w:val="-4"/>
              </w:rPr>
              <w:t xml:space="preserve"> </w:t>
            </w:r>
            <w:r w:rsidRPr="008F6775">
              <w:rPr>
                <w:rFonts w:ascii="Times New Roman" w:hAnsi="Times New Roman" w:cs="Times New Roman"/>
              </w:rPr>
              <w:t>confirm,</w:t>
            </w:r>
            <w:r w:rsidRPr="008F6775">
              <w:rPr>
                <w:rFonts w:ascii="Times New Roman" w:hAnsi="Times New Roman" w:cs="Times New Roman"/>
                <w:spacing w:val="-6"/>
              </w:rPr>
              <w:t xml:space="preserve"> </w:t>
            </w:r>
            <w:r w:rsidRPr="008F6775">
              <w:rPr>
                <w:rFonts w:ascii="Times New Roman" w:hAnsi="Times New Roman" w:cs="Times New Roman"/>
              </w:rPr>
              <w:t>POST</w:t>
            </w:r>
            <w:r w:rsidRPr="008F6775">
              <w:rPr>
                <w:rFonts w:ascii="Times New Roman" w:hAnsi="Times New Roman" w:cs="Times New Roman"/>
                <w:spacing w:val="-7"/>
              </w:rPr>
              <w:t xml:space="preserve"> </w:t>
            </w:r>
            <w:r w:rsidRPr="008F6775">
              <w:rPr>
                <w:rFonts w:ascii="Times New Roman" w:hAnsi="Times New Roman" w:cs="Times New Roman"/>
              </w:rPr>
              <w:t>logout,</w:t>
            </w:r>
            <w:r w:rsidRPr="008F6775">
              <w:rPr>
                <w:rFonts w:ascii="Times New Roman" w:hAnsi="Times New Roman" w:cs="Times New Roman"/>
                <w:spacing w:val="-3"/>
              </w:rPr>
              <w:t xml:space="preserve"> </w:t>
            </w:r>
            <w:r w:rsidRPr="008F6775">
              <w:rPr>
                <w:rFonts w:ascii="Times New Roman" w:hAnsi="Times New Roman" w:cs="Times New Roman"/>
                <w:spacing w:val="-2"/>
              </w:rPr>
              <w:t>redirect)</w:t>
            </w:r>
          </w:p>
        </w:tc>
      </w:tr>
      <w:tr w:rsidR="00BB6CC6" w:rsidRPr="008F6775" w14:paraId="44E8AEB1" w14:textId="77777777" w:rsidTr="00C15697">
        <w:trPr>
          <w:trHeight w:val="299"/>
        </w:trPr>
        <w:tc>
          <w:tcPr>
            <w:tcW w:w="638" w:type="dxa"/>
          </w:tcPr>
          <w:p w14:paraId="62385C16" w14:textId="77777777" w:rsidR="00BB6CC6" w:rsidRPr="008F6775" w:rsidRDefault="00BB6CC6" w:rsidP="00346688">
            <w:pPr>
              <w:pStyle w:val="TableParagraph"/>
              <w:spacing w:before="13" w:line="360" w:lineRule="auto"/>
              <w:ind w:left="107"/>
              <w:rPr>
                <w:rFonts w:ascii="Times New Roman" w:hAnsi="Times New Roman" w:cs="Times New Roman"/>
                <w:b/>
              </w:rPr>
            </w:pPr>
            <w:r w:rsidRPr="008F6775">
              <w:rPr>
                <w:rFonts w:ascii="Times New Roman" w:hAnsi="Times New Roman" w:cs="Times New Roman"/>
                <w:b/>
                <w:spacing w:val="-5"/>
              </w:rPr>
              <w:t>P9</w:t>
            </w:r>
          </w:p>
        </w:tc>
        <w:tc>
          <w:tcPr>
            <w:tcW w:w="2004" w:type="dxa"/>
          </w:tcPr>
          <w:p w14:paraId="273192CF" w14:textId="77777777" w:rsidR="00BB6CC6" w:rsidRPr="008F6775" w:rsidRDefault="00BB6CC6" w:rsidP="00346688">
            <w:pPr>
              <w:pStyle w:val="TableParagraph"/>
              <w:spacing w:before="13" w:line="360" w:lineRule="auto"/>
              <w:rPr>
                <w:rFonts w:ascii="Times New Roman" w:hAnsi="Times New Roman" w:cs="Times New Roman"/>
              </w:rPr>
            </w:pPr>
            <w:r w:rsidRPr="008F6775">
              <w:rPr>
                <w:rFonts w:ascii="Times New Roman" w:hAnsi="Times New Roman" w:cs="Times New Roman"/>
              </w:rPr>
              <w:t>1 →</w:t>
            </w:r>
            <w:r w:rsidRPr="008F6775">
              <w:rPr>
                <w:rFonts w:ascii="Times New Roman" w:hAnsi="Times New Roman" w:cs="Times New Roman"/>
                <w:spacing w:val="-2"/>
              </w:rPr>
              <w:t xml:space="preserve"> </w:t>
            </w:r>
            <w:r w:rsidRPr="008F6775">
              <w:rPr>
                <w:rFonts w:ascii="Times New Roman" w:hAnsi="Times New Roman" w:cs="Times New Roman"/>
                <w:spacing w:val="-10"/>
              </w:rPr>
              <w:t>4</w:t>
            </w:r>
          </w:p>
        </w:tc>
        <w:tc>
          <w:tcPr>
            <w:tcW w:w="6188" w:type="dxa"/>
          </w:tcPr>
          <w:p w14:paraId="33D9C85F" w14:textId="77777777" w:rsidR="00BB6CC6" w:rsidRPr="008F6775" w:rsidRDefault="00BB6CC6">
            <w:pPr>
              <w:pStyle w:val="TableParagraph"/>
              <w:keepNext/>
              <w:spacing w:before="13" w:line="360" w:lineRule="auto"/>
              <w:rPr>
                <w:rFonts w:ascii="Times New Roman" w:hAnsi="Times New Roman" w:cs="Times New Roman"/>
              </w:rPr>
              <w:pPrChange w:id="1134" w:author="Lingga Safitri" w:date="2025-07-01T17:05:00Z" w16du:dateUtc="2025-07-01T10:05:00Z">
                <w:pPr>
                  <w:pStyle w:val="TableParagraph"/>
                  <w:spacing w:before="13" w:line="360" w:lineRule="auto"/>
                </w:pPr>
              </w:pPrChange>
            </w:pPr>
            <w:r w:rsidRPr="008F6775">
              <w:rPr>
                <w:rFonts w:ascii="Times New Roman" w:hAnsi="Times New Roman" w:cs="Times New Roman"/>
              </w:rPr>
              <w:t>Error</w:t>
            </w:r>
            <w:r w:rsidRPr="008F6775">
              <w:rPr>
                <w:rFonts w:ascii="Times New Roman" w:hAnsi="Times New Roman" w:cs="Times New Roman"/>
                <w:spacing w:val="-5"/>
              </w:rPr>
              <w:t xml:space="preserve"> </w:t>
            </w:r>
            <w:r w:rsidRPr="008F6775">
              <w:rPr>
                <w:rFonts w:ascii="Times New Roman" w:hAnsi="Times New Roman" w:cs="Times New Roman"/>
              </w:rPr>
              <w:t>global</w:t>
            </w:r>
            <w:r w:rsidRPr="008F6775">
              <w:rPr>
                <w:rFonts w:ascii="Times New Roman" w:hAnsi="Times New Roman" w:cs="Times New Roman"/>
                <w:spacing w:val="-5"/>
              </w:rPr>
              <w:t xml:space="preserve"> </w:t>
            </w:r>
            <w:r w:rsidRPr="008F6775">
              <w:rPr>
                <w:rFonts w:ascii="Times New Roman" w:hAnsi="Times New Roman" w:cs="Times New Roman"/>
              </w:rPr>
              <w:t>(500)</w:t>
            </w:r>
            <w:r w:rsidRPr="008F6775">
              <w:rPr>
                <w:rFonts w:ascii="Times New Roman" w:hAnsi="Times New Roman" w:cs="Times New Roman"/>
                <w:spacing w:val="-4"/>
              </w:rPr>
              <w:t xml:space="preserve"> </w:t>
            </w:r>
            <w:r w:rsidRPr="008F6775">
              <w:rPr>
                <w:rFonts w:ascii="Times New Roman" w:hAnsi="Times New Roman" w:cs="Times New Roman"/>
              </w:rPr>
              <w:t>downstream</w:t>
            </w:r>
            <w:r w:rsidRPr="008F6775">
              <w:rPr>
                <w:rFonts w:ascii="Times New Roman" w:hAnsi="Times New Roman" w:cs="Times New Roman"/>
                <w:spacing w:val="-5"/>
              </w:rPr>
              <w:t xml:space="preserve"> </w:t>
            </w:r>
            <w:r w:rsidRPr="008F6775">
              <w:rPr>
                <w:rFonts w:ascii="Times New Roman" w:hAnsi="Times New Roman" w:cs="Times New Roman"/>
                <w:spacing w:val="-4"/>
              </w:rPr>
              <w:t>route</w:t>
            </w:r>
          </w:p>
        </w:tc>
      </w:tr>
    </w:tbl>
    <w:p w14:paraId="2D828F66" w14:textId="2CD0492A" w:rsidR="00000000" w:rsidRPr="0081315E" w:rsidRDefault="00000000">
      <w:pPr>
        <w:pStyle w:val="Caption"/>
        <w:rPr>
          <w:rFonts w:ascii="Times New Roman" w:hAnsi="Times New Roman" w:cs="Times New Roman"/>
        </w:rPr>
        <w:sectPr w:rsidR="00000000" w:rsidRPr="0081315E">
          <w:type w:val="continuous"/>
          <w:pgSz w:w="11910" w:h="16840"/>
          <w:pgMar w:top="1400" w:right="566" w:bottom="280" w:left="1417" w:header="720" w:footer="720" w:gutter="0"/>
          <w:cols w:space="720"/>
        </w:sectPr>
        <w:pPrChange w:id="1135" w:author="Lingga Safitri" w:date="2025-07-01T17:05:00Z" w16du:dateUtc="2025-07-01T10:05:00Z">
          <w:pPr>
            <w:pStyle w:val="TableParagraph"/>
            <w:spacing w:line="360" w:lineRule="auto"/>
          </w:pPr>
        </w:pPrChange>
      </w:pPr>
    </w:p>
    <w:p w14:paraId="52EED9D2" w14:textId="77777777" w:rsidR="002F4927" w:rsidRPr="008F6775" w:rsidRDefault="00BB6CC6" w:rsidP="002F4927">
      <w:pPr>
        <w:pStyle w:val="BodyText"/>
        <w:keepNext/>
        <w:spacing w:line="360" w:lineRule="auto"/>
        <w:ind w:left="102"/>
      </w:pPr>
      <w:r w:rsidRPr="0081315E">
        <w:rPr>
          <w:noProof/>
          <w:sz w:val="20"/>
        </w:rPr>
        <w:lastRenderedPageBreak/>
        <w:drawing>
          <wp:inline distT="0" distB="0" distL="0" distR="0" wp14:anchorId="6157B290" wp14:editId="7C6A2842">
            <wp:extent cx="6053051" cy="4280916"/>
            <wp:effectExtent l="0" t="0" r="0" b="0"/>
            <wp:docPr id="309" name="Image 309" descr="PlantUML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9" name="Image 309" descr="PlantUML diagram"/>
                    <pic:cNvPicPr/>
                  </pic:nvPicPr>
                  <pic:blipFill>
                    <a:blip r:embed="rId41" cstate="print"/>
                    <a:stretch>
                      <a:fillRect/>
                    </a:stretch>
                  </pic:blipFill>
                  <pic:spPr>
                    <a:xfrm>
                      <a:off x="0" y="0"/>
                      <a:ext cx="6053051" cy="4280916"/>
                    </a:xfrm>
                    <a:prstGeom prst="rect">
                      <a:avLst/>
                    </a:prstGeom>
                  </pic:spPr>
                </pic:pic>
              </a:graphicData>
            </a:graphic>
          </wp:inline>
        </w:drawing>
      </w:r>
    </w:p>
    <w:p w14:paraId="04C40065" w14:textId="24C7AE15" w:rsidR="00BB6CC6" w:rsidRPr="008F6775" w:rsidRDefault="002F4927" w:rsidP="002F4927">
      <w:pPr>
        <w:pStyle w:val="Caption"/>
        <w:jc w:val="center"/>
        <w:rPr>
          <w:color w:val="auto"/>
          <w:sz w:val="20"/>
          <w:rPrChange w:id="1136" w:author="Lingga Safitri" w:date="2025-07-01T17:21:00Z" w16du:dateUtc="2025-07-01T10:21:00Z">
            <w:rPr>
              <w:sz w:val="20"/>
            </w:rPr>
          </w:rPrChange>
        </w:rPr>
      </w:pPr>
      <w:r w:rsidRPr="008F6775">
        <w:rPr>
          <w:color w:val="auto"/>
          <w:rPrChange w:id="1137" w:author="Lingga Safitri" w:date="2025-07-01T17:21:00Z" w16du:dateUtc="2025-07-01T10:21:00Z">
            <w:rPr/>
          </w:rPrChange>
        </w:rPr>
        <w:t xml:space="preserve">Gambar </w:t>
      </w:r>
      <w:r w:rsidR="00EA5BE8" w:rsidRPr="008F6775">
        <w:rPr>
          <w:color w:val="auto"/>
          <w:rPrChange w:id="1138" w:author="Lingga Safitri" w:date="2025-07-01T17:21:00Z" w16du:dateUtc="2025-07-01T10:21:00Z">
            <w:rPr/>
          </w:rPrChange>
        </w:rPr>
        <w:t>4.4</w:t>
      </w:r>
      <w:r w:rsidRPr="008F6775">
        <w:rPr>
          <w:color w:val="auto"/>
          <w:rPrChange w:id="1139" w:author="Lingga Safitri" w:date="2025-07-01T17:21:00Z" w16du:dateUtc="2025-07-01T10:21:00Z">
            <w:rPr/>
          </w:rPrChange>
        </w:rPr>
        <w:t xml:space="preserve"> Dashboard Admin</w:t>
      </w:r>
    </w:p>
    <w:p w14:paraId="6E4FC8FA" w14:textId="77777777" w:rsidR="00BB6CC6" w:rsidRPr="008F6775" w:rsidRDefault="00BB6CC6" w:rsidP="00346688">
      <w:pPr>
        <w:pStyle w:val="BodyText"/>
        <w:spacing w:line="360" w:lineRule="auto"/>
        <w:ind w:left="102"/>
        <w:rPr>
          <w:sz w:val="20"/>
        </w:rPr>
      </w:pPr>
    </w:p>
    <w:p w14:paraId="05DE180F" w14:textId="7C302024" w:rsidR="00BB6CC6" w:rsidRPr="008F6775" w:rsidRDefault="000465AF" w:rsidP="00346688">
      <w:pPr>
        <w:pStyle w:val="Heading4"/>
        <w:rPr>
          <w:ins w:id="1140" w:author="Lingga Safitri" w:date="2025-07-01T17:06:00Z" w16du:dateUtc="2025-07-01T10:06:00Z"/>
        </w:rPr>
      </w:pPr>
      <w:r w:rsidRPr="008F6775">
        <w:t>D</w:t>
      </w:r>
      <w:r w:rsidR="00BB6CC6" w:rsidRPr="008F6775">
        <w:t>. OTP (One Time Password)</w:t>
      </w:r>
    </w:p>
    <w:p w14:paraId="0330D3C8" w14:textId="70A1FF38" w:rsidR="00DE0EFF" w:rsidRPr="008F6775" w:rsidRDefault="00DE0EFF">
      <w:pPr>
        <w:jc w:val="center"/>
        <w:rPr>
          <w:sz w:val="18"/>
          <w:szCs w:val="18"/>
          <w:rPrChange w:id="1141" w:author="Lingga Safitri" w:date="2025-07-01T17:21:00Z" w16du:dateUtc="2025-07-01T10:21:00Z">
            <w:rPr/>
          </w:rPrChange>
        </w:rPr>
        <w:pPrChange w:id="1142" w:author="Lingga Safitri" w:date="2025-07-01T17:07:00Z" w16du:dateUtc="2025-07-01T10:07:00Z">
          <w:pPr>
            <w:pStyle w:val="Heading4"/>
          </w:pPr>
        </w:pPrChange>
      </w:pPr>
      <w:bookmarkStart w:id="1143" w:name="_Toc202282804"/>
      <w:ins w:id="1144" w:author="Lingga Safitri" w:date="2025-07-01T17:07:00Z" w16du:dateUtc="2025-07-01T10:07:00Z">
        <w:r w:rsidRPr="008F6775">
          <w:rPr>
            <w:sz w:val="18"/>
            <w:szCs w:val="18"/>
            <w:rPrChange w:id="1145" w:author="Lingga Safitri" w:date="2025-07-01T17:21:00Z" w16du:dateUtc="2025-07-01T10:21:00Z">
              <w:rPr>
                <w:b w:val="0"/>
                <w:bCs w:val="0"/>
              </w:rPr>
            </w:rPrChange>
          </w:rPr>
          <w:t xml:space="preserve">Tabel 4 </w:t>
        </w:r>
        <w:r w:rsidRPr="008F6775">
          <w:rPr>
            <w:sz w:val="18"/>
            <w:szCs w:val="18"/>
            <w:rPrChange w:id="1146" w:author="Lingga Safitri" w:date="2025-07-01T17:21:00Z" w16du:dateUtc="2025-07-01T10:21:00Z">
              <w:rPr>
                <w:b w:val="0"/>
                <w:bCs w:val="0"/>
              </w:rPr>
            </w:rPrChange>
          </w:rPr>
          <w:fldChar w:fldCharType="begin"/>
        </w:r>
        <w:r w:rsidRPr="008F6775">
          <w:rPr>
            <w:sz w:val="18"/>
            <w:szCs w:val="18"/>
            <w:rPrChange w:id="1147" w:author="Lingga Safitri" w:date="2025-07-01T17:21:00Z" w16du:dateUtc="2025-07-01T10:21:00Z">
              <w:rPr>
                <w:b w:val="0"/>
                <w:bCs w:val="0"/>
              </w:rPr>
            </w:rPrChange>
          </w:rPr>
          <w:instrText xml:space="preserve"> SEQ Tabel_4 \* ARABIC </w:instrText>
        </w:r>
        <w:r w:rsidRPr="008F6775">
          <w:rPr>
            <w:sz w:val="18"/>
            <w:szCs w:val="18"/>
            <w:rPrChange w:id="1148" w:author="Lingga Safitri" w:date="2025-07-01T17:21:00Z" w16du:dateUtc="2025-07-01T10:21:00Z">
              <w:rPr>
                <w:b w:val="0"/>
                <w:bCs w:val="0"/>
              </w:rPr>
            </w:rPrChange>
          </w:rPr>
          <w:fldChar w:fldCharType="separate"/>
        </w:r>
      </w:ins>
      <w:r w:rsidR="00461B03">
        <w:rPr>
          <w:noProof/>
          <w:sz w:val="18"/>
          <w:szCs w:val="18"/>
        </w:rPr>
        <w:t>8</w:t>
      </w:r>
      <w:ins w:id="1149" w:author="Lingga Safitri" w:date="2025-07-01T17:07:00Z" w16du:dateUtc="2025-07-01T10:07:00Z">
        <w:r w:rsidRPr="008F6775">
          <w:rPr>
            <w:sz w:val="18"/>
            <w:szCs w:val="18"/>
            <w:rPrChange w:id="1150" w:author="Lingga Safitri" w:date="2025-07-01T17:21:00Z" w16du:dateUtc="2025-07-01T10:21:00Z">
              <w:rPr>
                <w:b w:val="0"/>
                <w:bCs w:val="0"/>
              </w:rPr>
            </w:rPrChange>
          </w:rPr>
          <w:fldChar w:fldCharType="end"/>
        </w:r>
        <w:r w:rsidRPr="008F6775">
          <w:rPr>
            <w:sz w:val="18"/>
            <w:szCs w:val="18"/>
            <w:rPrChange w:id="1151" w:author="Lingga Safitri" w:date="2025-07-01T17:21:00Z" w16du:dateUtc="2025-07-01T10:21:00Z">
              <w:rPr>
                <w:b w:val="0"/>
                <w:bCs w:val="0"/>
              </w:rPr>
            </w:rPrChange>
          </w:rPr>
          <w:t xml:space="preserve"> OTP (One Time Password)</w:t>
        </w:r>
      </w:ins>
      <w:bookmarkEnd w:id="1143"/>
    </w:p>
    <w:tbl>
      <w:tblPr>
        <w:tblW w:w="9350" w:type="dxa"/>
        <w:tblInd w:w="113" w:type="dxa"/>
        <w:tblLook w:val="04A0" w:firstRow="1" w:lastRow="0" w:firstColumn="1" w:lastColumn="0" w:noHBand="0" w:noVBand="1"/>
      </w:tblPr>
      <w:tblGrid>
        <w:gridCol w:w="768"/>
        <w:gridCol w:w="5031"/>
        <w:gridCol w:w="3551"/>
      </w:tblGrid>
      <w:tr w:rsidR="00BB6CC6" w:rsidRPr="008F6775" w14:paraId="5B116FAF" w14:textId="77777777" w:rsidTr="00C15697">
        <w:trPr>
          <w:trHeight w:val="300"/>
        </w:trPr>
        <w:tc>
          <w:tcPr>
            <w:tcW w:w="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4DA708" w14:textId="77777777" w:rsidR="00BB6CC6" w:rsidRPr="008F6775" w:rsidRDefault="00BB6CC6" w:rsidP="00346688">
            <w:pPr>
              <w:spacing w:line="360" w:lineRule="auto"/>
              <w:jc w:val="center"/>
              <w:rPr>
                <w:rFonts w:ascii="Times New Roman" w:hAnsi="Times New Roman" w:cs="Times New Roman"/>
                <w:b/>
                <w:bCs/>
                <w:lang w:val="en-ID" w:eastAsia="en-ID"/>
                <w:rPrChange w:id="1152" w:author="Lingga Safitri" w:date="2025-07-01T17:21:00Z" w16du:dateUtc="2025-07-01T10:21:00Z">
                  <w:rPr>
                    <w:rFonts w:ascii="Times New Roman" w:hAnsi="Times New Roman" w:cs="Times New Roman"/>
                    <w:b/>
                    <w:bCs/>
                    <w:color w:val="000000"/>
                    <w:lang w:val="en-ID" w:eastAsia="en-ID"/>
                  </w:rPr>
                </w:rPrChange>
              </w:rPr>
            </w:pPr>
            <w:r w:rsidRPr="008F6775">
              <w:rPr>
                <w:rFonts w:ascii="Times New Roman" w:hAnsi="Times New Roman" w:cs="Times New Roman"/>
                <w:b/>
                <w:bCs/>
                <w:lang w:val="en-ID" w:eastAsia="en-ID"/>
                <w:rPrChange w:id="1153" w:author="Lingga Safitri" w:date="2025-07-01T17:21:00Z" w16du:dateUtc="2025-07-01T10:21:00Z">
                  <w:rPr>
                    <w:rFonts w:ascii="Times New Roman" w:hAnsi="Times New Roman" w:cs="Times New Roman"/>
                    <w:b/>
                    <w:bCs/>
                    <w:color w:val="000000"/>
                    <w:lang w:val="en-ID" w:eastAsia="en-ID"/>
                  </w:rPr>
                </w:rPrChange>
              </w:rPr>
              <w:t>No.</w:t>
            </w:r>
          </w:p>
        </w:tc>
        <w:tc>
          <w:tcPr>
            <w:tcW w:w="5031" w:type="dxa"/>
            <w:tcBorders>
              <w:top w:val="single" w:sz="4" w:space="0" w:color="auto"/>
              <w:left w:val="nil"/>
              <w:bottom w:val="single" w:sz="4" w:space="0" w:color="auto"/>
              <w:right w:val="single" w:sz="4" w:space="0" w:color="auto"/>
            </w:tcBorders>
            <w:shd w:val="clear" w:color="auto" w:fill="auto"/>
            <w:noWrap/>
            <w:vAlign w:val="center"/>
            <w:hideMark/>
          </w:tcPr>
          <w:p w14:paraId="220D9E7F" w14:textId="77777777" w:rsidR="00BB6CC6" w:rsidRPr="008F6775" w:rsidRDefault="00BB6CC6" w:rsidP="00346688">
            <w:pPr>
              <w:spacing w:line="360" w:lineRule="auto"/>
              <w:jc w:val="center"/>
              <w:rPr>
                <w:rFonts w:ascii="Times New Roman" w:hAnsi="Times New Roman" w:cs="Times New Roman"/>
                <w:b/>
                <w:bCs/>
                <w:lang w:val="en-ID" w:eastAsia="en-ID"/>
                <w:rPrChange w:id="1154" w:author="Lingga Safitri" w:date="2025-07-01T17:21:00Z" w16du:dateUtc="2025-07-01T10:21:00Z">
                  <w:rPr>
                    <w:rFonts w:ascii="Times New Roman" w:hAnsi="Times New Roman" w:cs="Times New Roman"/>
                    <w:b/>
                    <w:bCs/>
                    <w:color w:val="000000"/>
                    <w:lang w:val="en-ID" w:eastAsia="en-ID"/>
                  </w:rPr>
                </w:rPrChange>
              </w:rPr>
            </w:pPr>
            <w:r w:rsidRPr="008F6775">
              <w:rPr>
                <w:rFonts w:ascii="Times New Roman" w:hAnsi="Times New Roman" w:cs="Times New Roman"/>
                <w:b/>
                <w:bCs/>
                <w:lang w:val="en-ID" w:eastAsia="en-ID"/>
                <w:rPrChange w:id="1155" w:author="Lingga Safitri" w:date="2025-07-01T17:21:00Z" w16du:dateUtc="2025-07-01T10:21:00Z">
                  <w:rPr>
                    <w:rFonts w:ascii="Times New Roman" w:hAnsi="Times New Roman" w:cs="Times New Roman"/>
                    <w:b/>
                    <w:bCs/>
                    <w:color w:val="000000"/>
                    <w:lang w:val="en-ID" w:eastAsia="en-ID"/>
                  </w:rPr>
                </w:rPrChange>
              </w:rPr>
              <w:t>Baris Kode / Fungsi</w:t>
            </w:r>
          </w:p>
        </w:tc>
        <w:tc>
          <w:tcPr>
            <w:tcW w:w="3551" w:type="dxa"/>
            <w:tcBorders>
              <w:top w:val="single" w:sz="4" w:space="0" w:color="auto"/>
              <w:left w:val="nil"/>
              <w:bottom w:val="single" w:sz="4" w:space="0" w:color="auto"/>
              <w:right w:val="single" w:sz="4" w:space="0" w:color="auto"/>
            </w:tcBorders>
            <w:shd w:val="clear" w:color="auto" w:fill="auto"/>
            <w:noWrap/>
            <w:vAlign w:val="center"/>
            <w:hideMark/>
          </w:tcPr>
          <w:p w14:paraId="7F8637A3" w14:textId="77777777" w:rsidR="00BB6CC6" w:rsidRPr="008F6775" w:rsidRDefault="00BB6CC6" w:rsidP="00346688">
            <w:pPr>
              <w:spacing w:line="360" w:lineRule="auto"/>
              <w:jc w:val="center"/>
              <w:rPr>
                <w:rFonts w:ascii="Times New Roman" w:hAnsi="Times New Roman" w:cs="Times New Roman"/>
                <w:b/>
                <w:bCs/>
                <w:lang w:val="en-ID" w:eastAsia="en-ID"/>
                <w:rPrChange w:id="1156" w:author="Lingga Safitri" w:date="2025-07-01T17:21:00Z" w16du:dateUtc="2025-07-01T10:21:00Z">
                  <w:rPr>
                    <w:rFonts w:ascii="Times New Roman" w:hAnsi="Times New Roman" w:cs="Times New Roman"/>
                    <w:b/>
                    <w:bCs/>
                    <w:color w:val="000000"/>
                    <w:lang w:val="en-ID" w:eastAsia="en-ID"/>
                  </w:rPr>
                </w:rPrChange>
              </w:rPr>
            </w:pPr>
            <w:r w:rsidRPr="008F6775">
              <w:rPr>
                <w:rFonts w:ascii="Times New Roman" w:hAnsi="Times New Roman" w:cs="Times New Roman"/>
                <w:b/>
                <w:bCs/>
                <w:lang w:val="en-ID" w:eastAsia="en-ID"/>
                <w:rPrChange w:id="1157" w:author="Lingga Safitri" w:date="2025-07-01T17:21:00Z" w16du:dateUtc="2025-07-01T10:21:00Z">
                  <w:rPr>
                    <w:rFonts w:ascii="Times New Roman" w:hAnsi="Times New Roman" w:cs="Times New Roman"/>
                    <w:b/>
                    <w:bCs/>
                    <w:color w:val="000000"/>
                    <w:lang w:val="en-ID" w:eastAsia="en-ID"/>
                  </w:rPr>
                </w:rPrChange>
              </w:rPr>
              <w:t>Deskripsi</w:t>
            </w:r>
          </w:p>
        </w:tc>
      </w:tr>
      <w:tr w:rsidR="00BB6CC6" w:rsidRPr="008F6775" w14:paraId="485F35EC" w14:textId="77777777" w:rsidTr="00C15697">
        <w:trPr>
          <w:trHeight w:val="300"/>
        </w:trPr>
        <w:tc>
          <w:tcPr>
            <w:tcW w:w="768" w:type="dxa"/>
            <w:tcBorders>
              <w:top w:val="nil"/>
              <w:left w:val="single" w:sz="4" w:space="0" w:color="auto"/>
              <w:bottom w:val="single" w:sz="4" w:space="0" w:color="auto"/>
              <w:right w:val="single" w:sz="4" w:space="0" w:color="auto"/>
            </w:tcBorders>
            <w:shd w:val="clear" w:color="auto" w:fill="auto"/>
            <w:noWrap/>
            <w:vAlign w:val="center"/>
            <w:hideMark/>
          </w:tcPr>
          <w:p w14:paraId="46F67600" w14:textId="77777777" w:rsidR="00BB6CC6" w:rsidRPr="008F6775" w:rsidRDefault="00BB6CC6" w:rsidP="00346688">
            <w:pPr>
              <w:spacing w:line="360" w:lineRule="auto"/>
              <w:jc w:val="right"/>
              <w:rPr>
                <w:rFonts w:ascii="Times New Roman" w:hAnsi="Times New Roman" w:cs="Times New Roman"/>
                <w:lang w:val="en-ID" w:eastAsia="en-ID"/>
                <w:rPrChange w:id="1158"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159" w:author="Lingga Safitri" w:date="2025-07-01T17:21:00Z" w16du:dateUtc="2025-07-01T10:21:00Z">
                  <w:rPr>
                    <w:rFonts w:ascii="Times New Roman" w:hAnsi="Times New Roman" w:cs="Times New Roman"/>
                    <w:color w:val="000000"/>
                    <w:lang w:val="en-ID" w:eastAsia="en-ID"/>
                  </w:rPr>
                </w:rPrChange>
              </w:rPr>
              <w:t>1</w:t>
            </w:r>
          </w:p>
        </w:tc>
        <w:tc>
          <w:tcPr>
            <w:tcW w:w="5031" w:type="dxa"/>
            <w:tcBorders>
              <w:top w:val="nil"/>
              <w:left w:val="nil"/>
              <w:bottom w:val="single" w:sz="4" w:space="0" w:color="auto"/>
              <w:right w:val="single" w:sz="4" w:space="0" w:color="auto"/>
            </w:tcBorders>
            <w:shd w:val="clear" w:color="auto" w:fill="auto"/>
            <w:noWrap/>
            <w:vAlign w:val="center"/>
            <w:hideMark/>
          </w:tcPr>
          <w:p w14:paraId="7819A747" w14:textId="77777777" w:rsidR="00BB6CC6" w:rsidRPr="008F6775" w:rsidRDefault="00BB6CC6" w:rsidP="00346688">
            <w:pPr>
              <w:spacing w:line="360" w:lineRule="auto"/>
              <w:rPr>
                <w:rFonts w:ascii="Times New Roman" w:hAnsi="Times New Roman" w:cs="Times New Roman"/>
                <w:sz w:val="20"/>
                <w:szCs w:val="20"/>
                <w:lang w:val="en-ID" w:eastAsia="en-ID"/>
                <w:rPrChange w:id="1160" w:author="Lingga Safitri" w:date="2025-07-01T17:21:00Z" w16du:dateUtc="2025-07-01T10:21:00Z">
                  <w:rPr>
                    <w:rFonts w:ascii="Times New Roman" w:hAnsi="Times New Roman" w:cs="Times New Roman"/>
                    <w:color w:val="000000"/>
                    <w:sz w:val="20"/>
                    <w:szCs w:val="20"/>
                    <w:lang w:val="en-ID" w:eastAsia="en-ID"/>
                  </w:rPr>
                </w:rPrChange>
              </w:rPr>
            </w:pPr>
            <w:r w:rsidRPr="008F6775">
              <w:rPr>
                <w:rFonts w:ascii="Times New Roman" w:hAnsi="Times New Roman" w:cs="Times New Roman"/>
                <w:sz w:val="20"/>
                <w:szCs w:val="20"/>
                <w:lang w:val="en-ID" w:eastAsia="en-ID"/>
                <w:rPrChange w:id="1161" w:author="Lingga Safitri" w:date="2025-07-01T17:21:00Z" w16du:dateUtc="2025-07-01T10:21:00Z">
                  <w:rPr>
                    <w:rFonts w:ascii="Times New Roman" w:hAnsi="Times New Roman" w:cs="Times New Roman"/>
                    <w:color w:val="000000"/>
                    <w:sz w:val="20"/>
                    <w:szCs w:val="20"/>
                    <w:lang w:val="en-ID" w:eastAsia="en-ID"/>
                  </w:rPr>
                </w:rPrChange>
              </w:rPr>
              <w:t>app.post('/forgot-password/send-otp', [...], async (req, res) =&gt; {...});</w:t>
            </w:r>
          </w:p>
        </w:tc>
        <w:tc>
          <w:tcPr>
            <w:tcW w:w="3551" w:type="dxa"/>
            <w:tcBorders>
              <w:top w:val="nil"/>
              <w:left w:val="nil"/>
              <w:bottom w:val="single" w:sz="4" w:space="0" w:color="auto"/>
              <w:right w:val="single" w:sz="4" w:space="0" w:color="auto"/>
            </w:tcBorders>
            <w:shd w:val="clear" w:color="auto" w:fill="auto"/>
            <w:noWrap/>
            <w:vAlign w:val="center"/>
            <w:hideMark/>
          </w:tcPr>
          <w:p w14:paraId="0B33415D" w14:textId="77777777" w:rsidR="00BB6CC6" w:rsidRPr="008F6775" w:rsidRDefault="00BB6CC6" w:rsidP="00346688">
            <w:pPr>
              <w:spacing w:line="360" w:lineRule="auto"/>
              <w:rPr>
                <w:rFonts w:ascii="Times New Roman" w:hAnsi="Times New Roman" w:cs="Times New Roman"/>
                <w:lang w:val="en-ID" w:eastAsia="en-ID"/>
                <w:rPrChange w:id="1162"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163" w:author="Lingga Safitri" w:date="2025-07-01T17:21:00Z" w16du:dateUtc="2025-07-01T10:21:00Z">
                  <w:rPr>
                    <w:rFonts w:ascii="Times New Roman" w:hAnsi="Times New Roman" w:cs="Times New Roman"/>
                    <w:color w:val="000000"/>
                    <w:lang w:val="en-ID" w:eastAsia="en-ID"/>
                  </w:rPr>
                </w:rPrChange>
              </w:rPr>
              <w:t>Route untuk mengirim OTP ke nomor telepon</w:t>
            </w:r>
          </w:p>
        </w:tc>
      </w:tr>
      <w:tr w:rsidR="00BB6CC6" w:rsidRPr="008F6775" w14:paraId="681EA179" w14:textId="77777777" w:rsidTr="00C15697">
        <w:trPr>
          <w:trHeight w:val="300"/>
        </w:trPr>
        <w:tc>
          <w:tcPr>
            <w:tcW w:w="768" w:type="dxa"/>
            <w:tcBorders>
              <w:top w:val="nil"/>
              <w:left w:val="single" w:sz="4" w:space="0" w:color="auto"/>
              <w:bottom w:val="single" w:sz="4" w:space="0" w:color="auto"/>
              <w:right w:val="single" w:sz="4" w:space="0" w:color="auto"/>
            </w:tcBorders>
            <w:shd w:val="clear" w:color="auto" w:fill="auto"/>
            <w:noWrap/>
            <w:vAlign w:val="center"/>
            <w:hideMark/>
          </w:tcPr>
          <w:p w14:paraId="07A46DDD" w14:textId="77777777" w:rsidR="00BB6CC6" w:rsidRPr="008F6775" w:rsidRDefault="00BB6CC6" w:rsidP="00346688">
            <w:pPr>
              <w:spacing w:line="360" w:lineRule="auto"/>
              <w:jc w:val="right"/>
              <w:rPr>
                <w:rFonts w:ascii="Times New Roman" w:hAnsi="Times New Roman" w:cs="Times New Roman"/>
                <w:lang w:val="en-ID" w:eastAsia="en-ID"/>
                <w:rPrChange w:id="1164"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165" w:author="Lingga Safitri" w:date="2025-07-01T17:21:00Z" w16du:dateUtc="2025-07-01T10:21:00Z">
                  <w:rPr>
                    <w:rFonts w:ascii="Times New Roman" w:hAnsi="Times New Roman" w:cs="Times New Roman"/>
                    <w:color w:val="000000"/>
                    <w:lang w:val="en-ID" w:eastAsia="en-ID"/>
                  </w:rPr>
                </w:rPrChange>
              </w:rPr>
              <w:t>2</w:t>
            </w:r>
          </w:p>
        </w:tc>
        <w:tc>
          <w:tcPr>
            <w:tcW w:w="5031" w:type="dxa"/>
            <w:tcBorders>
              <w:top w:val="nil"/>
              <w:left w:val="nil"/>
              <w:bottom w:val="single" w:sz="4" w:space="0" w:color="auto"/>
              <w:right w:val="single" w:sz="4" w:space="0" w:color="auto"/>
            </w:tcBorders>
            <w:shd w:val="clear" w:color="auto" w:fill="auto"/>
            <w:noWrap/>
            <w:vAlign w:val="center"/>
            <w:hideMark/>
          </w:tcPr>
          <w:p w14:paraId="4A176391" w14:textId="77777777" w:rsidR="00BB6CC6" w:rsidRPr="008F6775" w:rsidRDefault="00BB6CC6" w:rsidP="00346688">
            <w:pPr>
              <w:spacing w:line="360" w:lineRule="auto"/>
              <w:rPr>
                <w:rFonts w:ascii="Times New Roman" w:hAnsi="Times New Roman" w:cs="Times New Roman"/>
                <w:sz w:val="20"/>
                <w:szCs w:val="20"/>
                <w:lang w:val="en-ID" w:eastAsia="en-ID"/>
                <w:rPrChange w:id="1166" w:author="Lingga Safitri" w:date="2025-07-01T17:21:00Z" w16du:dateUtc="2025-07-01T10:21:00Z">
                  <w:rPr>
                    <w:rFonts w:ascii="Times New Roman" w:hAnsi="Times New Roman" w:cs="Times New Roman"/>
                    <w:color w:val="000000"/>
                    <w:sz w:val="20"/>
                    <w:szCs w:val="20"/>
                    <w:lang w:val="en-ID" w:eastAsia="en-ID"/>
                  </w:rPr>
                </w:rPrChange>
              </w:rPr>
            </w:pPr>
            <w:r w:rsidRPr="008F6775">
              <w:rPr>
                <w:rFonts w:ascii="Times New Roman" w:hAnsi="Times New Roman" w:cs="Times New Roman"/>
                <w:sz w:val="20"/>
                <w:szCs w:val="20"/>
                <w:lang w:val="en-ID" w:eastAsia="en-ID"/>
                <w:rPrChange w:id="1167" w:author="Lingga Safitri" w:date="2025-07-01T17:21:00Z" w16du:dateUtc="2025-07-01T10:21:00Z">
                  <w:rPr>
                    <w:rFonts w:ascii="Times New Roman" w:hAnsi="Times New Roman" w:cs="Times New Roman"/>
                    <w:color w:val="000000"/>
                    <w:sz w:val="20"/>
                    <w:szCs w:val="20"/>
                    <w:lang w:val="en-ID" w:eastAsia="en-ID"/>
                  </w:rPr>
                </w:rPrChange>
              </w:rPr>
              <w:t>body('phone')...</w:t>
            </w:r>
            <w:r w:rsidRPr="008F6775">
              <w:rPr>
                <w:rFonts w:ascii="Times New Roman" w:hAnsi="Times New Roman" w:cs="Times New Roman"/>
                <w:lang w:val="en-ID" w:eastAsia="en-ID"/>
                <w:rPrChange w:id="1168" w:author="Lingga Safitri" w:date="2025-07-01T17:21:00Z" w16du:dateUtc="2025-07-01T10:21:00Z">
                  <w:rPr>
                    <w:rFonts w:ascii="Times New Roman" w:hAnsi="Times New Roman" w:cs="Times New Roman"/>
                    <w:color w:val="000000"/>
                    <w:lang w:val="en-ID" w:eastAsia="en-ID"/>
                  </w:rPr>
                </w:rPrChange>
              </w:rPr>
              <w:t xml:space="preserve"> dan validasi manual phone</w:t>
            </w:r>
          </w:p>
        </w:tc>
        <w:tc>
          <w:tcPr>
            <w:tcW w:w="3551" w:type="dxa"/>
            <w:tcBorders>
              <w:top w:val="nil"/>
              <w:left w:val="nil"/>
              <w:bottom w:val="single" w:sz="4" w:space="0" w:color="auto"/>
              <w:right w:val="single" w:sz="4" w:space="0" w:color="auto"/>
            </w:tcBorders>
            <w:shd w:val="clear" w:color="auto" w:fill="auto"/>
            <w:noWrap/>
            <w:vAlign w:val="center"/>
            <w:hideMark/>
          </w:tcPr>
          <w:p w14:paraId="7E5398EC" w14:textId="77777777" w:rsidR="00BB6CC6" w:rsidRPr="008F6775" w:rsidRDefault="00BB6CC6" w:rsidP="00346688">
            <w:pPr>
              <w:spacing w:line="360" w:lineRule="auto"/>
              <w:rPr>
                <w:rFonts w:ascii="Times New Roman" w:hAnsi="Times New Roman" w:cs="Times New Roman"/>
                <w:lang w:val="en-ID" w:eastAsia="en-ID"/>
                <w:rPrChange w:id="1169"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170" w:author="Lingga Safitri" w:date="2025-07-01T17:21:00Z" w16du:dateUtc="2025-07-01T10:21:00Z">
                  <w:rPr>
                    <w:rFonts w:ascii="Times New Roman" w:hAnsi="Times New Roman" w:cs="Times New Roman"/>
                    <w:color w:val="000000"/>
                    <w:lang w:val="en-ID" w:eastAsia="en-ID"/>
                  </w:rPr>
                </w:rPrChange>
              </w:rPr>
              <w:t>Validasi nomor telepon (format, panjang, kosong)</w:t>
            </w:r>
          </w:p>
        </w:tc>
      </w:tr>
      <w:tr w:rsidR="00BB6CC6" w:rsidRPr="008F6775" w14:paraId="25AE26AA" w14:textId="77777777" w:rsidTr="00C15697">
        <w:trPr>
          <w:trHeight w:val="300"/>
        </w:trPr>
        <w:tc>
          <w:tcPr>
            <w:tcW w:w="768" w:type="dxa"/>
            <w:tcBorders>
              <w:top w:val="nil"/>
              <w:left w:val="single" w:sz="4" w:space="0" w:color="auto"/>
              <w:bottom w:val="single" w:sz="4" w:space="0" w:color="auto"/>
              <w:right w:val="single" w:sz="4" w:space="0" w:color="auto"/>
            </w:tcBorders>
            <w:shd w:val="clear" w:color="auto" w:fill="auto"/>
            <w:noWrap/>
            <w:vAlign w:val="center"/>
            <w:hideMark/>
          </w:tcPr>
          <w:p w14:paraId="7A259604" w14:textId="77777777" w:rsidR="00BB6CC6" w:rsidRPr="008F6775" w:rsidRDefault="00BB6CC6" w:rsidP="00346688">
            <w:pPr>
              <w:spacing w:line="360" w:lineRule="auto"/>
              <w:jc w:val="right"/>
              <w:rPr>
                <w:rFonts w:ascii="Times New Roman" w:hAnsi="Times New Roman" w:cs="Times New Roman"/>
                <w:lang w:val="en-ID" w:eastAsia="en-ID"/>
                <w:rPrChange w:id="1171"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172" w:author="Lingga Safitri" w:date="2025-07-01T17:21:00Z" w16du:dateUtc="2025-07-01T10:21:00Z">
                  <w:rPr>
                    <w:rFonts w:ascii="Times New Roman" w:hAnsi="Times New Roman" w:cs="Times New Roman"/>
                    <w:color w:val="000000"/>
                    <w:lang w:val="en-ID" w:eastAsia="en-ID"/>
                  </w:rPr>
                </w:rPrChange>
              </w:rPr>
              <w:t>3</w:t>
            </w:r>
          </w:p>
        </w:tc>
        <w:tc>
          <w:tcPr>
            <w:tcW w:w="5031" w:type="dxa"/>
            <w:tcBorders>
              <w:top w:val="nil"/>
              <w:left w:val="nil"/>
              <w:bottom w:val="single" w:sz="4" w:space="0" w:color="auto"/>
              <w:right w:val="single" w:sz="4" w:space="0" w:color="auto"/>
            </w:tcBorders>
            <w:shd w:val="clear" w:color="auto" w:fill="auto"/>
            <w:noWrap/>
            <w:vAlign w:val="center"/>
            <w:hideMark/>
          </w:tcPr>
          <w:p w14:paraId="0EF90959" w14:textId="77777777" w:rsidR="00BB6CC6" w:rsidRPr="008F6775" w:rsidRDefault="00BB6CC6" w:rsidP="00346688">
            <w:pPr>
              <w:spacing w:line="360" w:lineRule="auto"/>
              <w:rPr>
                <w:rFonts w:ascii="Times New Roman" w:hAnsi="Times New Roman" w:cs="Times New Roman"/>
                <w:sz w:val="20"/>
                <w:szCs w:val="20"/>
                <w:lang w:val="en-ID" w:eastAsia="en-ID"/>
                <w:rPrChange w:id="1173" w:author="Lingga Safitri" w:date="2025-07-01T17:21:00Z" w16du:dateUtc="2025-07-01T10:21:00Z">
                  <w:rPr>
                    <w:rFonts w:ascii="Times New Roman" w:hAnsi="Times New Roman" w:cs="Times New Roman"/>
                    <w:color w:val="000000"/>
                    <w:sz w:val="20"/>
                    <w:szCs w:val="20"/>
                    <w:lang w:val="en-ID" w:eastAsia="en-ID"/>
                  </w:rPr>
                </w:rPrChange>
              </w:rPr>
            </w:pPr>
            <w:r w:rsidRPr="008F6775">
              <w:rPr>
                <w:rFonts w:ascii="Times New Roman" w:hAnsi="Times New Roman" w:cs="Times New Roman"/>
                <w:sz w:val="20"/>
                <w:szCs w:val="20"/>
                <w:lang w:val="en-ID" w:eastAsia="en-ID"/>
                <w:rPrChange w:id="1174" w:author="Lingga Safitri" w:date="2025-07-01T17:21:00Z" w16du:dateUtc="2025-07-01T10:21:00Z">
                  <w:rPr>
                    <w:rFonts w:ascii="Times New Roman" w:hAnsi="Times New Roman" w:cs="Times New Roman"/>
                    <w:color w:val="000000"/>
                    <w:sz w:val="20"/>
                    <w:szCs w:val="20"/>
                    <w:lang w:val="en-ID" w:eastAsia="en-ID"/>
                  </w:rPr>
                </w:rPrChange>
              </w:rPr>
              <w:t>db.get('SELECT * FROM users WHERE username = ?', [phone], ...)</w:t>
            </w:r>
          </w:p>
        </w:tc>
        <w:tc>
          <w:tcPr>
            <w:tcW w:w="3551" w:type="dxa"/>
            <w:tcBorders>
              <w:top w:val="nil"/>
              <w:left w:val="nil"/>
              <w:bottom w:val="single" w:sz="4" w:space="0" w:color="auto"/>
              <w:right w:val="single" w:sz="4" w:space="0" w:color="auto"/>
            </w:tcBorders>
            <w:shd w:val="clear" w:color="auto" w:fill="auto"/>
            <w:noWrap/>
            <w:vAlign w:val="center"/>
            <w:hideMark/>
          </w:tcPr>
          <w:p w14:paraId="02E85269" w14:textId="77777777" w:rsidR="00BB6CC6" w:rsidRPr="008F6775" w:rsidRDefault="00BB6CC6" w:rsidP="00346688">
            <w:pPr>
              <w:spacing w:line="360" w:lineRule="auto"/>
              <w:rPr>
                <w:rFonts w:ascii="Times New Roman" w:hAnsi="Times New Roman" w:cs="Times New Roman"/>
                <w:lang w:val="en-ID" w:eastAsia="en-ID"/>
                <w:rPrChange w:id="1175"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176" w:author="Lingga Safitri" w:date="2025-07-01T17:21:00Z" w16du:dateUtc="2025-07-01T10:21:00Z">
                  <w:rPr>
                    <w:rFonts w:ascii="Times New Roman" w:hAnsi="Times New Roman" w:cs="Times New Roman"/>
                    <w:color w:val="000000"/>
                    <w:lang w:val="en-ID" w:eastAsia="en-ID"/>
                  </w:rPr>
                </w:rPrChange>
              </w:rPr>
              <w:t>Cek apakah nomor telepon terdaftar</w:t>
            </w:r>
          </w:p>
        </w:tc>
      </w:tr>
      <w:tr w:rsidR="00BB6CC6" w:rsidRPr="008F6775" w14:paraId="199C7696" w14:textId="77777777" w:rsidTr="00C15697">
        <w:trPr>
          <w:trHeight w:val="300"/>
        </w:trPr>
        <w:tc>
          <w:tcPr>
            <w:tcW w:w="768" w:type="dxa"/>
            <w:tcBorders>
              <w:top w:val="nil"/>
              <w:left w:val="single" w:sz="4" w:space="0" w:color="auto"/>
              <w:bottom w:val="single" w:sz="4" w:space="0" w:color="auto"/>
              <w:right w:val="single" w:sz="4" w:space="0" w:color="auto"/>
            </w:tcBorders>
            <w:shd w:val="clear" w:color="auto" w:fill="auto"/>
            <w:noWrap/>
            <w:vAlign w:val="center"/>
            <w:hideMark/>
          </w:tcPr>
          <w:p w14:paraId="250E1B28" w14:textId="77777777" w:rsidR="00BB6CC6" w:rsidRPr="008F6775" w:rsidRDefault="00BB6CC6" w:rsidP="00346688">
            <w:pPr>
              <w:spacing w:line="360" w:lineRule="auto"/>
              <w:jc w:val="right"/>
              <w:rPr>
                <w:rFonts w:ascii="Times New Roman" w:hAnsi="Times New Roman" w:cs="Times New Roman"/>
                <w:lang w:val="en-ID" w:eastAsia="en-ID"/>
                <w:rPrChange w:id="1177"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178" w:author="Lingga Safitri" w:date="2025-07-01T17:21:00Z" w16du:dateUtc="2025-07-01T10:21:00Z">
                  <w:rPr>
                    <w:rFonts w:ascii="Times New Roman" w:hAnsi="Times New Roman" w:cs="Times New Roman"/>
                    <w:color w:val="000000"/>
                    <w:lang w:val="en-ID" w:eastAsia="en-ID"/>
                  </w:rPr>
                </w:rPrChange>
              </w:rPr>
              <w:t>4</w:t>
            </w:r>
          </w:p>
        </w:tc>
        <w:tc>
          <w:tcPr>
            <w:tcW w:w="5031" w:type="dxa"/>
            <w:tcBorders>
              <w:top w:val="nil"/>
              <w:left w:val="nil"/>
              <w:bottom w:val="single" w:sz="4" w:space="0" w:color="auto"/>
              <w:right w:val="single" w:sz="4" w:space="0" w:color="auto"/>
            </w:tcBorders>
            <w:shd w:val="clear" w:color="auto" w:fill="auto"/>
            <w:noWrap/>
            <w:vAlign w:val="center"/>
            <w:hideMark/>
          </w:tcPr>
          <w:p w14:paraId="29349E61" w14:textId="77777777" w:rsidR="00BB6CC6" w:rsidRPr="008F6775" w:rsidRDefault="00BB6CC6" w:rsidP="00346688">
            <w:pPr>
              <w:spacing w:line="360" w:lineRule="auto"/>
              <w:rPr>
                <w:rFonts w:ascii="Times New Roman" w:hAnsi="Times New Roman" w:cs="Times New Roman"/>
                <w:sz w:val="20"/>
                <w:szCs w:val="20"/>
                <w:lang w:val="en-ID" w:eastAsia="en-ID"/>
                <w:rPrChange w:id="1179" w:author="Lingga Safitri" w:date="2025-07-01T17:21:00Z" w16du:dateUtc="2025-07-01T10:21:00Z">
                  <w:rPr>
                    <w:rFonts w:ascii="Times New Roman" w:hAnsi="Times New Roman" w:cs="Times New Roman"/>
                    <w:color w:val="000000"/>
                    <w:sz w:val="20"/>
                    <w:szCs w:val="20"/>
                    <w:lang w:val="en-ID" w:eastAsia="en-ID"/>
                  </w:rPr>
                </w:rPrChange>
              </w:rPr>
            </w:pPr>
            <w:r w:rsidRPr="008F6775">
              <w:rPr>
                <w:rFonts w:ascii="Times New Roman" w:hAnsi="Times New Roman" w:cs="Times New Roman"/>
                <w:sz w:val="20"/>
                <w:szCs w:val="20"/>
                <w:lang w:val="en-ID" w:eastAsia="en-ID"/>
                <w:rPrChange w:id="1180" w:author="Lingga Safitri" w:date="2025-07-01T17:21:00Z" w16du:dateUtc="2025-07-01T10:21:00Z">
                  <w:rPr>
                    <w:rFonts w:ascii="Times New Roman" w:hAnsi="Times New Roman" w:cs="Times New Roman"/>
                    <w:color w:val="000000"/>
                    <w:sz w:val="20"/>
                    <w:szCs w:val="20"/>
                    <w:lang w:val="en-ID" w:eastAsia="en-ID"/>
                  </w:rPr>
                </w:rPrChange>
              </w:rPr>
              <w:t>if (count &gt;= 3) {...}</w:t>
            </w:r>
          </w:p>
        </w:tc>
        <w:tc>
          <w:tcPr>
            <w:tcW w:w="3551" w:type="dxa"/>
            <w:tcBorders>
              <w:top w:val="nil"/>
              <w:left w:val="nil"/>
              <w:bottom w:val="single" w:sz="4" w:space="0" w:color="auto"/>
              <w:right w:val="single" w:sz="4" w:space="0" w:color="auto"/>
            </w:tcBorders>
            <w:shd w:val="clear" w:color="auto" w:fill="auto"/>
            <w:noWrap/>
            <w:vAlign w:val="center"/>
            <w:hideMark/>
          </w:tcPr>
          <w:p w14:paraId="62ACC8B3" w14:textId="77777777" w:rsidR="00BB6CC6" w:rsidRPr="008F6775" w:rsidRDefault="00BB6CC6" w:rsidP="00346688">
            <w:pPr>
              <w:spacing w:line="360" w:lineRule="auto"/>
              <w:rPr>
                <w:rFonts w:ascii="Times New Roman" w:hAnsi="Times New Roman" w:cs="Times New Roman"/>
                <w:lang w:val="en-ID" w:eastAsia="en-ID"/>
                <w:rPrChange w:id="1181"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182" w:author="Lingga Safitri" w:date="2025-07-01T17:21:00Z" w16du:dateUtc="2025-07-01T10:21:00Z">
                  <w:rPr>
                    <w:rFonts w:ascii="Times New Roman" w:hAnsi="Times New Roman" w:cs="Times New Roman"/>
                    <w:color w:val="000000"/>
                    <w:lang w:val="en-ID" w:eastAsia="en-ID"/>
                  </w:rPr>
                </w:rPrChange>
              </w:rPr>
              <w:t>Cek apakah sudah melewati batas request OTP</w:t>
            </w:r>
          </w:p>
        </w:tc>
      </w:tr>
      <w:tr w:rsidR="00BB6CC6" w:rsidRPr="008F6775" w14:paraId="70957DFC" w14:textId="77777777" w:rsidTr="00C15697">
        <w:trPr>
          <w:trHeight w:val="300"/>
        </w:trPr>
        <w:tc>
          <w:tcPr>
            <w:tcW w:w="768" w:type="dxa"/>
            <w:tcBorders>
              <w:top w:val="nil"/>
              <w:left w:val="single" w:sz="4" w:space="0" w:color="auto"/>
              <w:bottom w:val="single" w:sz="4" w:space="0" w:color="auto"/>
              <w:right w:val="single" w:sz="4" w:space="0" w:color="auto"/>
            </w:tcBorders>
            <w:shd w:val="clear" w:color="auto" w:fill="auto"/>
            <w:noWrap/>
            <w:vAlign w:val="center"/>
            <w:hideMark/>
          </w:tcPr>
          <w:p w14:paraId="227E2020" w14:textId="77777777" w:rsidR="00BB6CC6" w:rsidRPr="008F6775" w:rsidRDefault="00BB6CC6" w:rsidP="00346688">
            <w:pPr>
              <w:spacing w:line="360" w:lineRule="auto"/>
              <w:jc w:val="right"/>
              <w:rPr>
                <w:rFonts w:ascii="Times New Roman" w:hAnsi="Times New Roman" w:cs="Times New Roman"/>
                <w:lang w:val="en-ID" w:eastAsia="en-ID"/>
                <w:rPrChange w:id="1183"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184" w:author="Lingga Safitri" w:date="2025-07-01T17:21:00Z" w16du:dateUtc="2025-07-01T10:21:00Z">
                  <w:rPr>
                    <w:rFonts w:ascii="Times New Roman" w:hAnsi="Times New Roman" w:cs="Times New Roman"/>
                    <w:color w:val="000000"/>
                    <w:lang w:val="en-ID" w:eastAsia="en-ID"/>
                  </w:rPr>
                </w:rPrChange>
              </w:rPr>
              <w:t>5</w:t>
            </w:r>
          </w:p>
        </w:tc>
        <w:tc>
          <w:tcPr>
            <w:tcW w:w="5031" w:type="dxa"/>
            <w:tcBorders>
              <w:top w:val="nil"/>
              <w:left w:val="nil"/>
              <w:bottom w:val="single" w:sz="4" w:space="0" w:color="auto"/>
              <w:right w:val="single" w:sz="4" w:space="0" w:color="auto"/>
            </w:tcBorders>
            <w:shd w:val="clear" w:color="auto" w:fill="auto"/>
            <w:noWrap/>
            <w:vAlign w:val="center"/>
            <w:hideMark/>
          </w:tcPr>
          <w:p w14:paraId="5BA337FA" w14:textId="77777777" w:rsidR="00BB6CC6" w:rsidRPr="008F6775" w:rsidRDefault="00BB6CC6" w:rsidP="00346688">
            <w:pPr>
              <w:spacing w:line="360" w:lineRule="auto"/>
              <w:rPr>
                <w:rFonts w:ascii="Times New Roman" w:hAnsi="Times New Roman" w:cs="Times New Roman"/>
                <w:sz w:val="20"/>
                <w:szCs w:val="20"/>
                <w:lang w:val="en-ID" w:eastAsia="en-ID"/>
                <w:rPrChange w:id="1185" w:author="Lingga Safitri" w:date="2025-07-01T17:21:00Z" w16du:dateUtc="2025-07-01T10:21:00Z">
                  <w:rPr>
                    <w:rFonts w:ascii="Times New Roman" w:hAnsi="Times New Roman" w:cs="Times New Roman"/>
                    <w:color w:val="000000"/>
                    <w:sz w:val="20"/>
                    <w:szCs w:val="20"/>
                    <w:lang w:val="en-ID" w:eastAsia="en-ID"/>
                  </w:rPr>
                </w:rPrChange>
              </w:rPr>
            </w:pPr>
            <w:r w:rsidRPr="008F6775">
              <w:rPr>
                <w:rFonts w:ascii="Times New Roman" w:hAnsi="Times New Roman" w:cs="Times New Roman"/>
                <w:sz w:val="20"/>
                <w:szCs w:val="20"/>
                <w:lang w:val="en-ID" w:eastAsia="en-ID"/>
                <w:rPrChange w:id="1186" w:author="Lingga Safitri" w:date="2025-07-01T17:21:00Z" w16du:dateUtc="2025-07-01T10:21:00Z">
                  <w:rPr>
                    <w:rFonts w:ascii="Times New Roman" w:hAnsi="Times New Roman" w:cs="Times New Roman"/>
                    <w:color w:val="000000"/>
                    <w:sz w:val="20"/>
                    <w:szCs w:val="20"/>
                    <w:lang w:val="en-ID" w:eastAsia="en-ID"/>
                  </w:rPr>
                </w:rPrChange>
              </w:rPr>
              <w:t>const otp = crypto.randomInt(...)</w:t>
            </w:r>
          </w:p>
        </w:tc>
        <w:tc>
          <w:tcPr>
            <w:tcW w:w="3551" w:type="dxa"/>
            <w:tcBorders>
              <w:top w:val="nil"/>
              <w:left w:val="nil"/>
              <w:bottom w:val="single" w:sz="4" w:space="0" w:color="auto"/>
              <w:right w:val="single" w:sz="4" w:space="0" w:color="auto"/>
            </w:tcBorders>
            <w:shd w:val="clear" w:color="auto" w:fill="auto"/>
            <w:noWrap/>
            <w:vAlign w:val="center"/>
            <w:hideMark/>
          </w:tcPr>
          <w:p w14:paraId="1FA74F2F" w14:textId="77777777" w:rsidR="00BB6CC6" w:rsidRPr="008F6775" w:rsidRDefault="00BB6CC6" w:rsidP="00346688">
            <w:pPr>
              <w:spacing w:line="360" w:lineRule="auto"/>
              <w:rPr>
                <w:rFonts w:ascii="Times New Roman" w:hAnsi="Times New Roman" w:cs="Times New Roman"/>
                <w:lang w:val="en-ID" w:eastAsia="en-ID"/>
                <w:rPrChange w:id="1187"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188" w:author="Lingga Safitri" w:date="2025-07-01T17:21:00Z" w16du:dateUtc="2025-07-01T10:21:00Z">
                  <w:rPr>
                    <w:rFonts w:ascii="Times New Roman" w:hAnsi="Times New Roman" w:cs="Times New Roman"/>
                    <w:color w:val="000000"/>
                    <w:lang w:val="en-ID" w:eastAsia="en-ID"/>
                  </w:rPr>
                </w:rPrChange>
              </w:rPr>
              <w:t>Generate OTP acak 6 digit</w:t>
            </w:r>
          </w:p>
        </w:tc>
      </w:tr>
      <w:tr w:rsidR="00BB6CC6" w:rsidRPr="008F6775" w14:paraId="27716511" w14:textId="77777777" w:rsidTr="00C15697">
        <w:trPr>
          <w:trHeight w:val="300"/>
        </w:trPr>
        <w:tc>
          <w:tcPr>
            <w:tcW w:w="768" w:type="dxa"/>
            <w:tcBorders>
              <w:top w:val="nil"/>
              <w:left w:val="single" w:sz="4" w:space="0" w:color="auto"/>
              <w:bottom w:val="single" w:sz="4" w:space="0" w:color="auto"/>
              <w:right w:val="single" w:sz="4" w:space="0" w:color="auto"/>
            </w:tcBorders>
            <w:shd w:val="clear" w:color="auto" w:fill="auto"/>
            <w:noWrap/>
            <w:vAlign w:val="center"/>
            <w:hideMark/>
          </w:tcPr>
          <w:p w14:paraId="320F2A6D" w14:textId="77777777" w:rsidR="00BB6CC6" w:rsidRPr="008F6775" w:rsidRDefault="00BB6CC6" w:rsidP="00346688">
            <w:pPr>
              <w:spacing w:line="360" w:lineRule="auto"/>
              <w:jc w:val="right"/>
              <w:rPr>
                <w:rFonts w:ascii="Times New Roman" w:hAnsi="Times New Roman" w:cs="Times New Roman"/>
                <w:lang w:val="en-ID" w:eastAsia="en-ID"/>
                <w:rPrChange w:id="1189"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190" w:author="Lingga Safitri" w:date="2025-07-01T17:21:00Z" w16du:dateUtc="2025-07-01T10:21:00Z">
                  <w:rPr>
                    <w:rFonts w:ascii="Times New Roman" w:hAnsi="Times New Roman" w:cs="Times New Roman"/>
                    <w:color w:val="000000"/>
                    <w:lang w:val="en-ID" w:eastAsia="en-ID"/>
                  </w:rPr>
                </w:rPrChange>
              </w:rPr>
              <w:lastRenderedPageBreak/>
              <w:t>6</w:t>
            </w:r>
          </w:p>
        </w:tc>
        <w:tc>
          <w:tcPr>
            <w:tcW w:w="5031" w:type="dxa"/>
            <w:tcBorders>
              <w:top w:val="nil"/>
              <w:left w:val="nil"/>
              <w:bottom w:val="single" w:sz="4" w:space="0" w:color="auto"/>
              <w:right w:val="single" w:sz="4" w:space="0" w:color="auto"/>
            </w:tcBorders>
            <w:shd w:val="clear" w:color="auto" w:fill="auto"/>
            <w:noWrap/>
            <w:vAlign w:val="center"/>
            <w:hideMark/>
          </w:tcPr>
          <w:p w14:paraId="0ADB776F" w14:textId="77777777" w:rsidR="00BB6CC6" w:rsidRPr="008F6775" w:rsidRDefault="00BB6CC6" w:rsidP="00346688">
            <w:pPr>
              <w:spacing w:line="360" w:lineRule="auto"/>
              <w:rPr>
                <w:rFonts w:ascii="Times New Roman" w:hAnsi="Times New Roman" w:cs="Times New Roman"/>
                <w:sz w:val="20"/>
                <w:szCs w:val="20"/>
                <w:lang w:val="en-ID" w:eastAsia="en-ID"/>
                <w:rPrChange w:id="1191" w:author="Lingga Safitri" w:date="2025-07-01T17:21:00Z" w16du:dateUtc="2025-07-01T10:21:00Z">
                  <w:rPr>
                    <w:rFonts w:ascii="Times New Roman" w:hAnsi="Times New Roman" w:cs="Times New Roman"/>
                    <w:color w:val="000000"/>
                    <w:sz w:val="20"/>
                    <w:szCs w:val="20"/>
                    <w:lang w:val="en-ID" w:eastAsia="en-ID"/>
                  </w:rPr>
                </w:rPrChange>
              </w:rPr>
            </w:pPr>
            <w:r w:rsidRPr="008F6775">
              <w:rPr>
                <w:rFonts w:ascii="Times New Roman" w:hAnsi="Times New Roman" w:cs="Times New Roman"/>
                <w:sz w:val="20"/>
                <w:szCs w:val="20"/>
                <w:lang w:val="en-ID" w:eastAsia="en-ID"/>
                <w:rPrChange w:id="1192" w:author="Lingga Safitri" w:date="2025-07-01T17:21:00Z" w16du:dateUtc="2025-07-01T10:21:00Z">
                  <w:rPr>
                    <w:rFonts w:ascii="Times New Roman" w:hAnsi="Times New Roman" w:cs="Times New Roman"/>
                    <w:color w:val="000000"/>
                    <w:sz w:val="20"/>
                    <w:szCs w:val="20"/>
                    <w:lang w:val="en-ID" w:eastAsia="en-ID"/>
                  </w:rPr>
                </w:rPrChange>
              </w:rPr>
              <w:t>otpStore[phone] = { otp, expiresAt: ... }</w:t>
            </w:r>
          </w:p>
        </w:tc>
        <w:tc>
          <w:tcPr>
            <w:tcW w:w="3551" w:type="dxa"/>
            <w:tcBorders>
              <w:top w:val="nil"/>
              <w:left w:val="nil"/>
              <w:bottom w:val="single" w:sz="4" w:space="0" w:color="auto"/>
              <w:right w:val="single" w:sz="4" w:space="0" w:color="auto"/>
            </w:tcBorders>
            <w:shd w:val="clear" w:color="auto" w:fill="auto"/>
            <w:noWrap/>
            <w:vAlign w:val="center"/>
            <w:hideMark/>
          </w:tcPr>
          <w:p w14:paraId="20819D04" w14:textId="77777777" w:rsidR="00BB6CC6" w:rsidRPr="008F6775" w:rsidRDefault="00BB6CC6" w:rsidP="00346688">
            <w:pPr>
              <w:spacing w:line="360" w:lineRule="auto"/>
              <w:rPr>
                <w:rFonts w:ascii="Times New Roman" w:hAnsi="Times New Roman" w:cs="Times New Roman"/>
                <w:lang w:val="en-ID" w:eastAsia="en-ID"/>
                <w:rPrChange w:id="1193"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194" w:author="Lingga Safitri" w:date="2025-07-01T17:21:00Z" w16du:dateUtc="2025-07-01T10:21:00Z">
                  <w:rPr>
                    <w:rFonts w:ascii="Times New Roman" w:hAnsi="Times New Roman" w:cs="Times New Roman"/>
                    <w:color w:val="000000"/>
                    <w:lang w:val="en-ID" w:eastAsia="en-ID"/>
                  </w:rPr>
                </w:rPrChange>
              </w:rPr>
              <w:t>Simpan OTP dan waktu kedaluwarsa</w:t>
            </w:r>
          </w:p>
        </w:tc>
      </w:tr>
      <w:tr w:rsidR="00BB6CC6" w:rsidRPr="008F6775" w14:paraId="2D18288B" w14:textId="77777777" w:rsidTr="00C15697">
        <w:trPr>
          <w:trHeight w:val="300"/>
        </w:trPr>
        <w:tc>
          <w:tcPr>
            <w:tcW w:w="768" w:type="dxa"/>
            <w:tcBorders>
              <w:top w:val="nil"/>
              <w:left w:val="single" w:sz="4" w:space="0" w:color="auto"/>
              <w:bottom w:val="single" w:sz="4" w:space="0" w:color="auto"/>
              <w:right w:val="single" w:sz="4" w:space="0" w:color="auto"/>
            </w:tcBorders>
            <w:shd w:val="clear" w:color="auto" w:fill="auto"/>
            <w:noWrap/>
            <w:vAlign w:val="center"/>
            <w:hideMark/>
          </w:tcPr>
          <w:p w14:paraId="443F0302" w14:textId="77777777" w:rsidR="00BB6CC6" w:rsidRPr="008F6775" w:rsidRDefault="00BB6CC6" w:rsidP="00346688">
            <w:pPr>
              <w:spacing w:line="360" w:lineRule="auto"/>
              <w:jc w:val="right"/>
              <w:rPr>
                <w:rFonts w:ascii="Times New Roman" w:hAnsi="Times New Roman" w:cs="Times New Roman"/>
                <w:lang w:val="en-ID" w:eastAsia="en-ID"/>
                <w:rPrChange w:id="1195"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196" w:author="Lingga Safitri" w:date="2025-07-01T17:21:00Z" w16du:dateUtc="2025-07-01T10:21:00Z">
                  <w:rPr>
                    <w:rFonts w:ascii="Times New Roman" w:hAnsi="Times New Roman" w:cs="Times New Roman"/>
                    <w:color w:val="000000"/>
                    <w:lang w:val="en-ID" w:eastAsia="en-ID"/>
                  </w:rPr>
                </w:rPrChange>
              </w:rPr>
              <w:t>7</w:t>
            </w:r>
          </w:p>
        </w:tc>
        <w:tc>
          <w:tcPr>
            <w:tcW w:w="5031" w:type="dxa"/>
            <w:tcBorders>
              <w:top w:val="nil"/>
              <w:left w:val="nil"/>
              <w:bottom w:val="single" w:sz="4" w:space="0" w:color="auto"/>
              <w:right w:val="single" w:sz="4" w:space="0" w:color="auto"/>
            </w:tcBorders>
            <w:shd w:val="clear" w:color="auto" w:fill="auto"/>
            <w:noWrap/>
            <w:vAlign w:val="center"/>
            <w:hideMark/>
          </w:tcPr>
          <w:p w14:paraId="406348A8" w14:textId="77777777" w:rsidR="00BB6CC6" w:rsidRPr="008F6775" w:rsidRDefault="00BB6CC6" w:rsidP="00346688">
            <w:pPr>
              <w:spacing w:line="360" w:lineRule="auto"/>
              <w:rPr>
                <w:rFonts w:ascii="Times New Roman" w:hAnsi="Times New Roman" w:cs="Times New Roman"/>
                <w:sz w:val="20"/>
                <w:szCs w:val="20"/>
                <w:lang w:val="en-ID" w:eastAsia="en-ID"/>
                <w:rPrChange w:id="1197" w:author="Lingga Safitri" w:date="2025-07-01T17:21:00Z" w16du:dateUtc="2025-07-01T10:21:00Z">
                  <w:rPr>
                    <w:rFonts w:ascii="Times New Roman" w:hAnsi="Times New Roman" w:cs="Times New Roman"/>
                    <w:color w:val="000000"/>
                    <w:sz w:val="20"/>
                    <w:szCs w:val="20"/>
                    <w:lang w:val="en-ID" w:eastAsia="en-ID"/>
                  </w:rPr>
                </w:rPrChange>
              </w:rPr>
            </w:pPr>
            <w:r w:rsidRPr="008F6775">
              <w:rPr>
                <w:rFonts w:ascii="Times New Roman" w:hAnsi="Times New Roman" w:cs="Times New Roman"/>
                <w:sz w:val="20"/>
                <w:szCs w:val="20"/>
                <w:lang w:val="en-ID" w:eastAsia="en-ID"/>
                <w:rPrChange w:id="1198" w:author="Lingga Safitri" w:date="2025-07-01T17:21:00Z" w16du:dateUtc="2025-07-01T10:21:00Z">
                  <w:rPr>
                    <w:rFonts w:ascii="Times New Roman" w:hAnsi="Times New Roman" w:cs="Times New Roman"/>
                    <w:color w:val="000000"/>
                    <w:sz w:val="20"/>
                    <w:szCs w:val="20"/>
                    <w:lang w:val="en-ID" w:eastAsia="en-ID"/>
                  </w:rPr>
                </w:rPrChange>
              </w:rPr>
              <w:t>await sendOtpViaBot(phone, otp);</w:t>
            </w:r>
          </w:p>
        </w:tc>
        <w:tc>
          <w:tcPr>
            <w:tcW w:w="3551" w:type="dxa"/>
            <w:tcBorders>
              <w:top w:val="nil"/>
              <w:left w:val="nil"/>
              <w:bottom w:val="single" w:sz="4" w:space="0" w:color="auto"/>
              <w:right w:val="single" w:sz="4" w:space="0" w:color="auto"/>
            </w:tcBorders>
            <w:shd w:val="clear" w:color="auto" w:fill="auto"/>
            <w:noWrap/>
            <w:vAlign w:val="center"/>
            <w:hideMark/>
          </w:tcPr>
          <w:p w14:paraId="3BE72235" w14:textId="77777777" w:rsidR="00BB6CC6" w:rsidRPr="008F6775" w:rsidRDefault="00BB6CC6" w:rsidP="00346688">
            <w:pPr>
              <w:spacing w:line="360" w:lineRule="auto"/>
              <w:rPr>
                <w:rFonts w:ascii="Times New Roman" w:hAnsi="Times New Roman" w:cs="Times New Roman"/>
                <w:lang w:val="en-ID" w:eastAsia="en-ID"/>
                <w:rPrChange w:id="1199"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200" w:author="Lingga Safitri" w:date="2025-07-01T17:21:00Z" w16du:dateUtc="2025-07-01T10:21:00Z">
                  <w:rPr>
                    <w:rFonts w:ascii="Times New Roman" w:hAnsi="Times New Roman" w:cs="Times New Roman"/>
                    <w:color w:val="000000"/>
                    <w:lang w:val="en-ID" w:eastAsia="en-ID"/>
                  </w:rPr>
                </w:rPrChange>
              </w:rPr>
              <w:t>Kirim OTP ke WhatsApp melalui bot</w:t>
            </w:r>
          </w:p>
        </w:tc>
      </w:tr>
      <w:tr w:rsidR="00BB6CC6" w:rsidRPr="008F6775" w14:paraId="47DDF244" w14:textId="77777777" w:rsidTr="00C15697">
        <w:trPr>
          <w:trHeight w:val="300"/>
        </w:trPr>
        <w:tc>
          <w:tcPr>
            <w:tcW w:w="768" w:type="dxa"/>
            <w:tcBorders>
              <w:top w:val="nil"/>
              <w:left w:val="single" w:sz="4" w:space="0" w:color="auto"/>
              <w:bottom w:val="single" w:sz="4" w:space="0" w:color="auto"/>
              <w:right w:val="single" w:sz="4" w:space="0" w:color="auto"/>
            </w:tcBorders>
            <w:shd w:val="clear" w:color="auto" w:fill="auto"/>
            <w:noWrap/>
            <w:vAlign w:val="center"/>
            <w:hideMark/>
          </w:tcPr>
          <w:p w14:paraId="12D81572" w14:textId="77777777" w:rsidR="00BB6CC6" w:rsidRPr="008F6775" w:rsidRDefault="00BB6CC6" w:rsidP="00346688">
            <w:pPr>
              <w:spacing w:line="360" w:lineRule="auto"/>
              <w:jc w:val="right"/>
              <w:rPr>
                <w:rFonts w:ascii="Times New Roman" w:hAnsi="Times New Roman" w:cs="Times New Roman"/>
                <w:lang w:val="en-ID" w:eastAsia="en-ID"/>
                <w:rPrChange w:id="1201"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202" w:author="Lingga Safitri" w:date="2025-07-01T17:21:00Z" w16du:dateUtc="2025-07-01T10:21:00Z">
                  <w:rPr>
                    <w:rFonts w:ascii="Times New Roman" w:hAnsi="Times New Roman" w:cs="Times New Roman"/>
                    <w:color w:val="000000"/>
                    <w:lang w:val="en-ID" w:eastAsia="en-ID"/>
                  </w:rPr>
                </w:rPrChange>
              </w:rPr>
              <w:t>8</w:t>
            </w:r>
          </w:p>
        </w:tc>
        <w:tc>
          <w:tcPr>
            <w:tcW w:w="5031" w:type="dxa"/>
            <w:tcBorders>
              <w:top w:val="nil"/>
              <w:left w:val="nil"/>
              <w:bottom w:val="single" w:sz="4" w:space="0" w:color="auto"/>
              <w:right w:val="single" w:sz="4" w:space="0" w:color="auto"/>
            </w:tcBorders>
            <w:shd w:val="clear" w:color="auto" w:fill="auto"/>
            <w:noWrap/>
            <w:vAlign w:val="center"/>
            <w:hideMark/>
          </w:tcPr>
          <w:p w14:paraId="06BB6BB1" w14:textId="77777777" w:rsidR="00BB6CC6" w:rsidRPr="008F6775" w:rsidRDefault="00BB6CC6" w:rsidP="00346688">
            <w:pPr>
              <w:spacing w:line="360" w:lineRule="auto"/>
              <w:rPr>
                <w:rFonts w:ascii="Times New Roman" w:hAnsi="Times New Roman" w:cs="Times New Roman"/>
                <w:sz w:val="20"/>
                <w:szCs w:val="20"/>
                <w:lang w:val="en-ID" w:eastAsia="en-ID"/>
                <w:rPrChange w:id="1203" w:author="Lingga Safitri" w:date="2025-07-01T17:21:00Z" w16du:dateUtc="2025-07-01T10:21:00Z">
                  <w:rPr>
                    <w:rFonts w:ascii="Times New Roman" w:hAnsi="Times New Roman" w:cs="Times New Roman"/>
                    <w:color w:val="000000"/>
                    <w:sz w:val="20"/>
                    <w:szCs w:val="20"/>
                    <w:lang w:val="en-ID" w:eastAsia="en-ID"/>
                  </w:rPr>
                </w:rPrChange>
              </w:rPr>
            </w:pPr>
            <w:r w:rsidRPr="008F6775">
              <w:rPr>
                <w:rFonts w:ascii="Times New Roman" w:hAnsi="Times New Roman" w:cs="Times New Roman"/>
                <w:sz w:val="20"/>
                <w:szCs w:val="20"/>
                <w:lang w:val="en-ID" w:eastAsia="en-ID"/>
                <w:rPrChange w:id="1204" w:author="Lingga Safitri" w:date="2025-07-01T17:21:00Z" w16du:dateUtc="2025-07-01T10:21:00Z">
                  <w:rPr>
                    <w:rFonts w:ascii="Times New Roman" w:hAnsi="Times New Roman" w:cs="Times New Roman"/>
                    <w:color w:val="000000"/>
                    <w:sz w:val="20"/>
                    <w:szCs w:val="20"/>
                    <w:lang w:val="en-ID" w:eastAsia="en-ID"/>
                  </w:rPr>
                </w:rPrChange>
              </w:rPr>
              <w:t>app.post('/forgot-password/verify-otp', [...], (req, res) =&gt; {...});</w:t>
            </w:r>
          </w:p>
        </w:tc>
        <w:tc>
          <w:tcPr>
            <w:tcW w:w="3551" w:type="dxa"/>
            <w:tcBorders>
              <w:top w:val="nil"/>
              <w:left w:val="nil"/>
              <w:bottom w:val="single" w:sz="4" w:space="0" w:color="auto"/>
              <w:right w:val="single" w:sz="4" w:space="0" w:color="auto"/>
            </w:tcBorders>
            <w:shd w:val="clear" w:color="auto" w:fill="auto"/>
            <w:noWrap/>
            <w:vAlign w:val="center"/>
            <w:hideMark/>
          </w:tcPr>
          <w:p w14:paraId="5F1F1E65" w14:textId="77777777" w:rsidR="00BB6CC6" w:rsidRPr="008F6775" w:rsidRDefault="00BB6CC6" w:rsidP="00346688">
            <w:pPr>
              <w:spacing w:line="360" w:lineRule="auto"/>
              <w:rPr>
                <w:rFonts w:ascii="Times New Roman" w:hAnsi="Times New Roman" w:cs="Times New Roman"/>
                <w:lang w:val="en-ID" w:eastAsia="en-ID"/>
                <w:rPrChange w:id="1205"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206" w:author="Lingga Safitri" w:date="2025-07-01T17:21:00Z" w16du:dateUtc="2025-07-01T10:21:00Z">
                  <w:rPr>
                    <w:rFonts w:ascii="Times New Roman" w:hAnsi="Times New Roman" w:cs="Times New Roman"/>
                    <w:color w:val="000000"/>
                    <w:lang w:val="en-ID" w:eastAsia="en-ID"/>
                  </w:rPr>
                </w:rPrChange>
              </w:rPr>
              <w:t>Route untuk verifikasi OTP</w:t>
            </w:r>
          </w:p>
        </w:tc>
      </w:tr>
      <w:tr w:rsidR="00BB6CC6" w:rsidRPr="008F6775" w14:paraId="578FA338" w14:textId="77777777" w:rsidTr="00C15697">
        <w:trPr>
          <w:trHeight w:val="300"/>
        </w:trPr>
        <w:tc>
          <w:tcPr>
            <w:tcW w:w="768" w:type="dxa"/>
            <w:tcBorders>
              <w:top w:val="nil"/>
              <w:left w:val="single" w:sz="4" w:space="0" w:color="auto"/>
              <w:bottom w:val="single" w:sz="4" w:space="0" w:color="auto"/>
              <w:right w:val="single" w:sz="4" w:space="0" w:color="auto"/>
            </w:tcBorders>
            <w:shd w:val="clear" w:color="auto" w:fill="auto"/>
            <w:noWrap/>
            <w:vAlign w:val="center"/>
            <w:hideMark/>
          </w:tcPr>
          <w:p w14:paraId="28A3F1EC" w14:textId="77777777" w:rsidR="00BB6CC6" w:rsidRPr="008F6775" w:rsidRDefault="00BB6CC6" w:rsidP="00346688">
            <w:pPr>
              <w:spacing w:line="360" w:lineRule="auto"/>
              <w:jc w:val="right"/>
              <w:rPr>
                <w:rFonts w:ascii="Times New Roman" w:hAnsi="Times New Roman" w:cs="Times New Roman"/>
                <w:lang w:val="en-ID" w:eastAsia="en-ID"/>
                <w:rPrChange w:id="1207"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208" w:author="Lingga Safitri" w:date="2025-07-01T17:21:00Z" w16du:dateUtc="2025-07-01T10:21:00Z">
                  <w:rPr>
                    <w:rFonts w:ascii="Times New Roman" w:hAnsi="Times New Roman" w:cs="Times New Roman"/>
                    <w:color w:val="000000"/>
                    <w:lang w:val="en-ID" w:eastAsia="en-ID"/>
                  </w:rPr>
                </w:rPrChange>
              </w:rPr>
              <w:t>9</w:t>
            </w:r>
          </w:p>
        </w:tc>
        <w:tc>
          <w:tcPr>
            <w:tcW w:w="5031" w:type="dxa"/>
            <w:tcBorders>
              <w:top w:val="nil"/>
              <w:left w:val="nil"/>
              <w:bottom w:val="single" w:sz="4" w:space="0" w:color="auto"/>
              <w:right w:val="single" w:sz="4" w:space="0" w:color="auto"/>
            </w:tcBorders>
            <w:shd w:val="clear" w:color="auto" w:fill="auto"/>
            <w:noWrap/>
            <w:vAlign w:val="center"/>
            <w:hideMark/>
          </w:tcPr>
          <w:p w14:paraId="3484AEB2" w14:textId="77777777" w:rsidR="00BB6CC6" w:rsidRPr="008F6775" w:rsidRDefault="00BB6CC6" w:rsidP="00346688">
            <w:pPr>
              <w:spacing w:line="360" w:lineRule="auto"/>
              <w:rPr>
                <w:rFonts w:ascii="Times New Roman" w:hAnsi="Times New Roman" w:cs="Times New Roman"/>
                <w:sz w:val="20"/>
                <w:szCs w:val="20"/>
                <w:lang w:val="en-ID" w:eastAsia="en-ID"/>
                <w:rPrChange w:id="1209" w:author="Lingga Safitri" w:date="2025-07-01T17:21:00Z" w16du:dateUtc="2025-07-01T10:21:00Z">
                  <w:rPr>
                    <w:rFonts w:ascii="Times New Roman" w:hAnsi="Times New Roman" w:cs="Times New Roman"/>
                    <w:color w:val="000000"/>
                    <w:sz w:val="20"/>
                    <w:szCs w:val="20"/>
                    <w:lang w:val="en-ID" w:eastAsia="en-ID"/>
                  </w:rPr>
                </w:rPrChange>
              </w:rPr>
            </w:pPr>
            <w:r w:rsidRPr="008F6775">
              <w:rPr>
                <w:rFonts w:ascii="Times New Roman" w:hAnsi="Times New Roman" w:cs="Times New Roman"/>
                <w:sz w:val="20"/>
                <w:szCs w:val="20"/>
                <w:lang w:val="en-ID" w:eastAsia="en-ID"/>
                <w:rPrChange w:id="1210" w:author="Lingga Safitri" w:date="2025-07-01T17:21:00Z" w16du:dateUtc="2025-07-01T10:21:00Z">
                  <w:rPr>
                    <w:rFonts w:ascii="Times New Roman" w:hAnsi="Times New Roman" w:cs="Times New Roman"/>
                    <w:color w:val="000000"/>
                    <w:sz w:val="20"/>
                    <w:szCs w:val="20"/>
                    <w:lang w:val="en-ID" w:eastAsia="en-ID"/>
                  </w:rPr>
                </w:rPrChange>
              </w:rPr>
              <w:t>if (!storedOtp)</w:t>
            </w:r>
          </w:p>
        </w:tc>
        <w:tc>
          <w:tcPr>
            <w:tcW w:w="3551" w:type="dxa"/>
            <w:tcBorders>
              <w:top w:val="nil"/>
              <w:left w:val="nil"/>
              <w:bottom w:val="single" w:sz="4" w:space="0" w:color="auto"/>
              <w:right w:val="single" w:sz="4" w:space="0" w:color="auto"/>
            </w:tcBorders>
            <w:shd w:val="clear" w:color="auto" w:fill="auto"/>
            <w:noWrap/>
            <w:vAlign w:val="center"/>
            <w:hideMark/>
          </w:tcPr>
          <w:p w14:paraId="612EB2D6" w14:textId="77777777" w:rsidR="00BB6CC6" w:rsidRPr="008F6775" w:rsidRDefault="00BB6CC6" w:rsidP="00346688">
            <w:pPr>
              <w:spacing w:line="360" w:lineRule="auto"/>
              <w:rPr>
                <w:rFonts w:ascii="Times New Roman" w:hAnsi="Times New Roman" w:cs="Times New Roman"/>
                <w:lang w:val="en-ID" w:eastAsia="en-ID"/>
                <w:rPrChange w:id="1211"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212" w:author="Lingga Safitri" w:date="2025-07-01T17:21:00Z" w16du:dateUtc="2025-07-01T10:21:00Z">
                  <w:rPr>
                    <w:rFonts w:ascii="Times New Roman" w:hAnsi="Times New Roman" w:cs="Times New Roman"/>
                    <w:color w:val="000000"/>
                    <w:lang w:val="en-ID" w:eastAsia="en-ID"/>
                  </w:rPr>
                </w:rPrChange>
              </w:rPr>
              <w:t>Cek apakah OTP ada di memory</w:t>
            </w:r>
          </w:p>
        </w:tc>
      </w:tr>
      <w:tr w:rsidR="00BB6CC6" w:rsidRPr="008F6775" w14:paraId="0D357D81" w14:textId="77777777" w:rsidTr="00C15697">
        <w:trPr>
          <w:trHeight w:val="300"/>
        </w:trPr>
        <w:tc>
          <w:tcPr>
            <w:tcW w:w="768" w:type="dxa"/>
            <w:tcBorders>
              <w:top w:val="nil"/>
              <w:left w:val="single" w:sz="4" w:space="0" w:color="auto"/>
              <w:bottom w:val="single" w:sz="4" w:space="0" w:color="auto"/>
              <w:right w:val="single" w:sz="4" w:space="0" w:color="auto"/>
            </w:tcBorders>
            <w:shd w:val="clear" w:color="auto" w:fill="auto"/>
            <w:noWrap/>
            <w:vAlign w:val="center"/>
            <w:hideMark/>
          </w:tcPr>
          <w:p w14:paraId="3C756F44" w14:textId="77777777" w:rsidR="00BB6CC6" w:rsidRPr="008F6775" w:rsidRDefault="00BB6CC6" w:rsidP="00346688">
            <w:pPr>
              <w:spacing w:line="360" w:lineRule="auto"/>
              <w:jc w:val="right"/>
              <w:rPr>
                <w:rFonts w:ascii="Times New Roman" w:hAnsi="Times New Roman" w:cs="Times New Roman"/>
                <w:lang w:val="en-ID" w:eastAsia="en-ID"/>
                <w:rPrChange w:id="1213"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214" w:author="Lingga Safitri" w:date="2025-07-01T17:21:00Z" w16du:dateUtc="2025-07-01T10:21:00Z">
                  <w:rPr>
                    <w:rFonts w:ascii="Times New Roman" w:hAnsi="Times New Roman" w:cs="Times New Roman"/>
                    <w:color w:val="000000"/>
                    <w:lang w:val="en-ID" w:eastAsia="en-ID"/>
                  </w:rPr>
                </w:rPrChange>
              </w:rPr>
              <w:t>10</w:t>
            </w:r>
          </w:p>
        </w:tc>
        <w:tc>
          <w:tcPr>
            <w:tcW w:w="5031" w:type="dxa"/>
            <w:tcBorders>
              <w:top w:val="nil"/>
              <w:left w:val="nil"/>
              <w:bottom w:val="single" w:sz="4" w:space="0" w:color="auto"/>
              <w:right w:val="single" w:sz="4" w:space="0" w:color="auto"/>
            </w:tcBorders>
            <w:shd w:val="clear" w:color="auto" w:fill="auto"/>
            <w:noWrap/>
            <w:vAlign w:val="center"/>
            <w:hideMark/>
          </w:tcPr>
          <w:p w14:paraId="003A47F8" w14:textId="77777777" w:rsidR="00BB6CC6" w:rsidRPr="008F6775" w:rsidRDefault="00BB6CC6" w:rsidP="00346688">
            <w:pPr>
              <w:spacing w:line="360" w:lineRule="auto"/>
              <w:rPr>
                <w:rFonts w:ascii="Times New Roman" w:hAnsi="Times New Roman" w:cs="Times New Roman"/>
                <w:sz w:val="20"/>
                <w:szCs w:val="20"/>
                <w:lang w:val="en-ID" w:eastAsia="en-ID"/>
                <w:rPrChange w:id="1215" w:author="Lingga Safitri" w:date="2025-07-01T17:21:00Z" w16du:dateUtc="2025-07-01T10:21:00Z">
                  <w:rPr>
                    <w:rFonts w:ascii="Times New Roman" w:hAnsi="Times New Roman" w:cs="Times New Roman"/>
                    <w:color w:val="000000"/>
                    <w:sz w:val="20"/>
                    <w:szCs w:val="20"/>
                    <w:lang w:val="en-ID" w:eastAsia="en-ID"/>
                  </w:rPr>
                </w:rPrChange>
              </w:rPr>
            </w:pPr>
            <w:r w:rsidRPr="008F6775">
              <w:rPr>
                <w:rFonts w:ascii="Times New Roman" w:hAnsi="Times New Roman" w:cs="Times New Roman"/>
                <w:sz w:val="20"/>
                <w:szCs w:val="20"/>
                <w:lang w:val="en-ID" w:eastAsia="en-ID"/>
                <w:rPrChange w:id="1216" w:author="Lingga Safitri" w:date="2025-07-01T17:21:00Z" w16du:dateUtc="2025-07-01T10:21:00Z">
                  <w:rPr>
                    <w:rFonts w:ascii="Times New Roman" w:hAnsi="Times New Roman" w:cs="Times New Roman"/>
                    <w:color w:val="000000"/>
                    <w:sz w:val="20"/>
                    <w:szCs w:val="20"/>
                    <w:lang w:val="en-ID" w:eastAsia="en-ID"/>
                  </w:rPr>
                </w:rPrChange>
              </w:rPr>
              <w:t>if (storedOtp.otp !== parseInt(otp))</w:t>
            </w:r>
          </w:p>
        </w:tc>
        <w:tc>
          <w:tcPr>
            <w:tcW w:w="3551" w:type="dxa"/>
            <w:tcBorders>
              <w:top w:val="nil"/>
              <w:left w:val="nil"/>
              <w:bottom w:val="single" w:sz="4" w:space="0" w:color="auto"/>
              <w:right w:val="single" w:sz="4" w:space="0" w:color="auto"/>
            </w:tcBorders>
            <w:shd w:val="clear" w:color="auto" w:fill="auto"/>
            <w:noWrap/>
            <w:vAlign w:val="center"/>
            <w:hideMark/>
          </w:tcPr>
          <w:p w14:paraId="56E7946A" w14:textId="77777777" w:rsidR="00BB6CC6" w:rsidRPr="008F6775" w:rsidRDefault="00BB6CC6" w:rsidP="00346688">
            <w:pPr>
              <w:spacing w:line="360" w:lineRule="auto"/>
              <w:rPr>
                <w:rFonts w:ascii="Times New Roman" w:hAnsi="Times New Roman" w:cs="Times New Roman"/>
                <w:lang w:val="en-ID" w:eastAsia="en-ID"/>
                <w:rPrChange w:id="1217"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218" w:author="Lingga Safitri" w:date="2025-07-01T17:21:00Z" w16du:dateUtc="2025-07-01T10:21:00Z">
                  <w:rPr>
                    <w:rFonts w:ascii="Times New Roman" w:hAnsi="Times New Roman" w:cs="Times New Roman"/>
                    <w:color w:val="000000"/>
                    <w:lang w:val="en-ID" w:eastAsia="en-ID"/>
                  </w:rPr>
                </w:rPrChange>
              </w:rPr>
              <w:t>Cek apakah OTP cocok</w:t>
            </w:r>
          </w:p>
        </w:tc>
      </w:tr>
      <w:tr w:rsidR="00BB6CC6" w:rsidRPr="008F6775" w14:paraId="7CA21544" w14:textId="77777777" w:rsidTr="00C15697">
        <w:trPr>
          <w:trHeight w:val="300"/>
        </w:trPr>
        <w:tc>
          <w:tcPr>
            <w:tcW w:w="768" w:type="dxa"/>
            <w:tcBorders>
              <w:top w:val="nil"/>
              <w:left w:val="single" w:sz="4" w:space="0" w:color="auto"/>
              <w:bottom w:val="single" w:sz="4" w:space="0" w:color="auto"/>
              <w:right w:val="single" w:sz="4" w:space="0" w:color="auto"/>
            </w:tcBorders>
            <w:shd w:val="clear" w:color="auto" w:fill="auto"/>
            <w:noWrap/>
            <w:vAlign w:val="center"/>
            <w:hideMark/>
          </w:tcPr>
          <w:p w14:paraId="581C7B4E" w14:textId="77777777" w:rsidR="00BB6CC6" w:rsidRPr="008F6775" w:rsidRDefault="00BB6CC6" w:rsidP="00346688">
            <w:pPr>
              <w:spacing w:line="360" w:lineRule="auto"/>
              <w:jc w:val="right"/>
              <w:rPr>
                <w:rFonts w:ascii="Times New Roman" w:hAnsi="Times New Roman" w:cs="Times New Roman"/>
                <w:lang w:val="en-ID" w:eastAsia="en-ID"/>
                <w:rPrChange w:id="1219"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220" w:author="Lingga Safitri" w:date="2025-07-01T17:21:00Z" w16du:dateUtc="2025-07-01T10:21:00Z">
                  <w:rPr>
                    <w:rFonts w:ascii="Times New Roman" w:hAnsi="Times New Roman" w:cs="Times New Roman"/>
                    <w:color w:val="000000"/>
                    <w:lang w:val="en-ID" w:eastAsia="en-ID"/>
                  </w:rPr>
                </w:rPrChange>
              </w:rPr>
              <w:t>11</w:t>
            </w:r>
          </w:p>
        </w:tc>
        <w:tc>
          <w:tcPr>
            <w:tcW w:w="5031" w:type="dxa"/>
            <w:tcBorders>
              <w:top w:val="nil"/>
              <w:left w:val="nil"/>
              <w:bottom w:val="single" w:sz="4" w:space="0" w:color="auto"/>
              <w:right w:val="single" w:sz="4" w:space="0" w:color="auto"/>
            </w:tcBorders>
            <w:shd w:val="clear" w:color="auto" w:fill="auto"/>
            <w:noWrap/>
            <w:vAlign w:val="center"/>
            <w:hideMark/>
          </w:tcPr>
          <w:p w14:paraId="57B33713" w14:textId="77777777" w:rsidR="00BB6CC6" w:rsidRPr="008F6775" w:rsidRDefault="00BB6CC6" w:rsidP="00346688">
            <w:pPr>
              <w:spacing w:line="360" w:lineRule="auto"/>
              <w:rPr>
                <w:rFonts w:ascii="Times New Roman" w:hAnsi="Times New Roman" w:cs="Times New Roman"/>
                <w:sz w:val="20"/>
                <w:szCs w:val="20"/>
                <w:lang w:val="en-ID" w:eastAsia="en-ID"/>
                <w:rPrChange w:id="1221" w:author="Lingga Safitri" w:date="2025-07-01T17:21:00Z" w16du:dateUtc="2025-07-01T10:21:00Z">
                  <w:rPr>
                    <w:rFonts w:ascii="Times New Roman" w:hAnsi="Times New Roman" w:cs="Times New Roman"/>
                    <w:color w:val="000000"/>
                    <w:sz w:val="20"/>
                    <w:szCs w:val="20"/>
                    <w:lang w:val="en-ID" w:eastAsia="en-ID"/>
                  </w:rPr>
                </w:rPrChange>
              </w:rPr>
            </w:pPr>
            <w:r w:rsidRPr="008F6775">
              <w:rPr>
                <w:rFonts w:ascii="Times New Roman" w:hAnsi="Times New Roman" w:cs="Times New Roman"/>
                <w:sz w:val="20"/>
                <w:szCs w:val="20"/>
                <w:lang w:val="en-ID" w:eastAsia="en-ID"/>
                <w:rPrChange w:id="1222" w:author="Lingga Safitri" w:date="2025-07-01T17:21:00Z" w16du:dateUtc="2025-07-01T10:21:00Z">
                  <w:rPr>
                    <w:rFonts w:ascii="Times New Roman" w:hAnsi="Times New Roman" w:cs="Times New Roman"/>
                    <w:color w:val="000000"/>
                    <w:sz w:val="20"/>
                    <w:szCs w:val="20"/>
                    <w:lang w:val="en-ID" w:eastAsia="en-ID"/>
                  </w:rPr>
                </w:rPrChange>
              </w:rPr>
              <w:t>if (Date.now() &gt; storedOtp.expiresAt)</w:t>
            </w:r>
          </w:p>
        </w:tc>
        <w:tc>
          <w:tcPr>
            <w:tcW w:w="3551" w:type="dxa"/>
            <w:tcBorders>
              <w:top w:val="nil"/>
              <w:left w:val="nil"/>
              <w:bottom w:val="single" w:sz="4" w:space="0" w:color="auto"/>
              <w:right w:val="single" w:sz="4" w:space="0" w:color="auto"/>
            </w:tcBorders>
            <w:shd w:val="clear" w:color="auto" w:fill="auto"/>
            <w:noWrap/>
            <w:vAlign w:val="center"/>
            <w:hideMark/>
          </w:tcPr>
          <w:p w14:paraId="1154C8A5" w14:textId="77777777" w:rsidR="00BB6CC6" w:rsidRPr="008F6775" w:rsidRDefault="00BB6CC6" w:rsidP="00346688">
            <w:pPr>
              <w:spacing w:line="360" w:lineRule="auto"/>
              <w:rPr>
                <w:rFonts w:ascii="Times New Roman" w:hAnsi="Times New Roman" w:cs="Times New Roman"/>
                <w:lang w:val="en-ID" w:eastAsia="en-ID"/>
                <w:rPrChange w:id="1223"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224" w:author="Lingga Safitri" w:date="2025-07-01T17:21:00Z" w16du:dateUtc="2025-07-01T10:21:00Z">
                  <w:rPr>
                    <w:rFonts w:ascii="Times New Roman" w:hAnsi="Times New Roman" w:cs="Times New Roman"/>
                    <w:color w:val="000000"/>
                    <w:lang w:val="en-ID" w:eastAsia="en-ID"/>
                  </w:rPr>
                </w:rPrChange>
              </w:rPr>
              <w:t>Cek apakah OTP sudah kedaluwarsa</w:t>
            </w:r>
          </w:p>
        </w:tc>
      </w:tr>
      <w:tr w:rsidR="00BB6CC6" w:rsidRPr="008F6775" w14:paraId="74E7092F" w14:textId="77777777" w:rsidTr="00C15697">
        <w:trPr>
          <w:trHeight w:val="300"/>
        </w:trPr>
        <w:tc>
          <w:tcPr>
            <w:tcW w:w="768" w:type="dxa"/>
            <w:tcBorders>
              <w:top w:val="nil"/>
              <w:left w:val="single" w:sz="4" w:space="0" w:color="auto"/>
              <w:bottom w:val="single" w:sz="4" w:space="0" w:color="auto"/>
              <w:right w:val="single" w:sz="4" w:space="0" w:color="auto"/>
            </w:tcBorders>
            <w:shd w:val="clear" w:color="auto" w:fill="auto"/>
            <w:noWrap/>
            <w:vAlign w:val="center"/>
            <w:hideMark/>
          </w:tcPr>
          <w:p w14:paraId="7116BBCD" w14:textId="77777777" w:rsidR="00BB6CC6" w:rsidRPr="008F6775" w:rsidRDefault="00BB6CC6" w:rsidP="00346688">
            <w:pPr>
              <w:spacing w:line="360" w:lineRule="auto"/>
              <w:jc w:val="right"/>
              <w:rPr>
                <w:rFonts w:ascii="Times New Roman" w:hAnsi="Times New Roman" w:cs="Times New Roman"/>
                <w:lang w:val="en-ID" w:eastAsia="en-ID"/>
                <w:rPrChange w:id="1225"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226" w:author="Lingga Safitri" w:date="2025-07-01T17:21:00Z" w16du:dateUtc="2025-07-01T10:21:00Z">
                  <w:rPr>
                    <w:rFonts w:ascii="Times New Roman" w:hAnsi="Times New Roman" w:cs="Times New Roman"/>
                    <w:color w:val="000000"/>
                    <w:lang w:val="en-ID" w:eastAsia="en-ID"/>
                  </w:rPr>
                </w:rPrChange>
              </w:rPr>
              <w:t>12</w:t>
            </w:r>
          </w:p>
        </w:tc>
        <w:tc>
          <w:tcPr>
            <w:tcW w:w="5031" w:type="dxa"/>
            <w:tcBorders>
              <w:top w:val="nil"/>
              <w:left w:val="nil"/>
              <w:bottom w:val="single" w:sz="4" w:space="0" w:color="auto"/>
              <w:right w:val="single" w:sz="4" w:space="0" w:color="auto"/>
            </w:tcBorders>
            <w:shd w:val="clear" w:color="auto" w:fill="auto"/>
            <w:noWrap/>
            <w:vAlign w:val="center"/>
            <w:hideMark/>
          </w:tcPr>
          <w:p w14:paraId="102F891C" w14:textId="77777777" w:rsidR="00BB6CC6" w:rsidRPr="008F6775" w:rsidRDefault="00BB6CC6" w:rsidP="00346688">
            <w:pPr>
              <w:spacing w:line="360" w:lineRule="auto"/>
              <w:rPr>
                <w:rFonts w:ascii="Times New Roman" w:hAnsi="Times New Roman" w:cs="Times New Roman"/>
                <w:sz w:val="20"/>
                <w:szCs w:val="20"/>
                <w:lang w:val="en-ID" w:eastAsia="en-ID"/>
                <w:rPrChange w:id="1227" w:author="Lingga Safitri" w:date="2025-07-01T17:21:00Z" w16du:dateUtc="2025-07-01T10:21:00Z">
                  <w:rPr>
                    <w:rFonts w:ascii="Times New Roman" w:hAnsi="Times New Roman" w:cs="Times New Roman"/>
                    <w:color w:val="000000"/>
                    <w:sz w:val="20"/>
                    <w:szCs w:val="20"/>
                    <w:lang w:val="en-ID" w:eastAsia="en-ID"/>
                  </w:rPr>
                </w:rPrChange>
              </w:rPr>
            </w:pPr>
            <w:r w:rsidRPr="008F6775">
              <w:rPr>
                <w:rFonts w:ascii="Times New Roman" w:hAnsi="Times New Roman" w:cs="Times New Roman"/>
                <w:sz w:val="20"/>
                <w:szCs w:val="20"/>
                <w:lang w:val="en-ID" w:eastAsia="en-ID"/>
                <w:rPrChange w:id="1228" w:author="Lingga Safitri" w:date="2025-07-01T17:21:00Z" w16du:dateUtc="2025-07-01T10:21:00Z">
                  <w:rPr>
                    <w:rFonts w:ascii="Times New Roman" w:hAnsi="Times New Roman" w:cs="Times New Roman"/>
                    <w:color w:val="000000"/>
                    <w:sz w:val="20"/>
                    <w:szCs w:val="20"/>
                    <w:lang w:val="en-ID" w:eastAsia="en-ID"/>
                  </w:rPr>
                </w:rPrChange>
              </w:rPr>
              <w:t>delete otpStore[phone];</w:t>
            </w:r>
          </w:p>
        </w:tc>
        <w:tc>
          <w:tcPr>
            <w:tcW w:w="3551" w:type="dxa"/>
            <w:tcBorders>
              <w:top w:val="nil"/>
              <w:left w:val="nil"/>
              <w:bottom w:val="single" w:sz="4" w:space="0" w:color="auto"/>
              <w:right w:val="single" w:sz="4" w:space="0" w:color="auto"/>
            </w:tcBorders>
            <w:shd w:val="clear" w:color="auto" w:fill="auto"/>
            <w:noWrap/>
            <w:vAlign w:val="center"/>
            <w:hideMark/>
          </w:tcPr>
          <w:p w14:paraId="0AAB9E5D" w14:textId="77777777" w:rsidR="00BB6CC6" w:rsidRPr="008F6775" w:rsidRDefault="00BB6CC6" w:rsidP="00346688">
            <w:pPr>
              <w:spacing w:line="360" w:lineRule="auto"/>
              <w:rPr>
                <w:rFonts w:ascii="Times New Roman" w:hAnsi="Times New Roman" w:cs="Times New Roman"/>
                <w:lang w:val="en-ID" w:eastAsia="en-ID"/>
                <w:rPrChange w:id="1229"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230" w:author="Lingga Safitri" w:date="2025-07-01T17:21:00Z" w16du:dateUtc="2025-07-01T10:21:00Z">
                  <w:rPr>
                    <w:rFonts w:ascii="Times New Roman" w:hAnsi="Times New Roman" w:cs="Times New Roman"/>
                    <w:color w:val="000000"/>
                    <w:lang w:val="en-ID" w:eastAsia="en-ID"/>
                  </w:rPr>
                </w:rPrChange>
              </w:rPr>
              <w:t>Hapus OTP dari memory setelah verifikasi sukses</w:t>
            </w:r>
          </w:p>
        </w:tc>
      </w:tr>
      <w:tr w:rsidR="00BB6CC6" w:rsidRPr="008F6775" w14:paraId="7F3265EA" w14:textId="77777777" w:rsidTr="00C15697">
        <w:trPr>
          <w:trHeight w:val="300"/>
        </w:trPr>
        <w:tc>
          <w:tcPr>
            <w:tcW w:w="768" w:type="dxa"/>
            <w:tcBorders>
              <w:top w:val="nil"/>
              <w:left w:val="single" w:sz="4" w:space="0" w:color="auto"/>
              <w:bottom w:val="single" w:sz="4" w:space="0" w:color="auto"/>
              <w:right w:val="single" w:sz="4" w:space="0" w:color="auto"/>
            </w:tcBorders>
            <w:shd w:val="clear" w:color="auto" w:fill="auto"/>
            <w:noWrap/>
            <w:vAlign w:val="center"/>
            <w:hideMark/>
          </w:tcPr>
          <w:p w14:paraId="5E584124" w14:textId="77777777" w:rsidR="00BB6CC6" w:rsidRPr="008F6775" w:rsidRDefault="00BB6CC6" w:rsidP="00346688">
            <w:pPr>
              <w:spacing w:line="360" w:lineRule="auto"/>
              <w:jc w:val="right"/>
              <w:rPr>
                <w:rFonts w:ascii="Times New Roman" w:hAnsi="Times New Roman" w:cs="Times New Roman"/>
                <w:lang w:val="en-ID" w:eastAsia="en-ID"/>
                <w:rPrChange w:id="1231"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232" w:author="Lingga Safitri" w:date="2025-07-01T17:21:00Z" w16du:dateUtc="2025-07-01T10:21:00Z">
                  <w:rPr>
                    <w:rFonts w:ascii="Times New Roman" w:hAnsi="Times New Roman" w:cs="Times New Roman"/>
                    <w:color w:val="000000"/>
                    <w:lang w:val="en-ID" w:eastAsia="en-ID"/>
                  </w:rPr>
                </w:rPrChange>
              </w:rPr>
              <w:t>13</w:t>
            </w:r>
          </w:p>
        </w:tc>
        <w:tc>
          <w:tcPr>
            <w:tcW w:w="5031" w:type="dxa"/>
            <w:tcBorders>
              <w:top w:val="nil"/>
              <w:left w:val="nil"/>
              <w:bottom w:val="single" w:sz="4" w:space="0" w:color="auto"/>
              <w:right w:val="single" w:sz="4" w:space="0" w:color="auto"/>
            </w:tcBorders>
            <w:shd w:val="clear" w:color="auto" w:fill="auto"/>
            <w:noWrap/>
            <w:vAlign w:val="center"/>
            <w:hideMark/>
          </w:tcPr>
          <w:p w14:paraId="7AC7DFA9" w14:textId="77777777" w:rsidR="00BB6CC6" w:rsidRPr="008F6775" w:rsidRDefault="00BB6CC6" w:rsidP="00346688">
            <w:pPr>
              <w:spacing w:line="360" w:lineRule="auto"/>
              <w:rPr>
                <w:rFonts w:ascii="Times New Roman" w:hAnsi="Times New Roman" w:cs="Times New Roman"/>
                <w:sz w:val="20"/>
                <w:szCs w:val="20"/>
                <w:lang w:val="en-ID" w:eastAsia="en-ID"/>
                <w:rPrChange w:id="1233" w:author="Lingga Safitri" w:date="2025-07-01T17:21:00Z" w16du:dateUtc="2025-07-01T10:21:00Z">
                  <w:rPr>
                    <w:rFonts w:ascii="Times New Roman" w:hAnsi="Times New Roman" w:cs="Times New Roman"/>
                    <w:color w:val="000000"/>
                    <w:sz w:val="20"/>
                    <w:szCs w:val="20"/>
                    <w:lang w:val="en-ID" w:eastAsia="en-ID"/>
                  </w:rPr>
                </w:rPrChange>
              </w:rPr>
            </w:pPr>
            <w:r w:rsidRPr="008F6775">
              <w:rPr>
                <w:rFonts w:ascii="Times New Roman" w:hAnsi="Times New Roman" w:cs="Times New Roman"/>
                <w:sz w:val="20"/>
                <w:szCs w:val="20"/>
                <w:lang w:val="en-ID" w:eastAsia="en-ID"/>
                <w:rPrChange w:id="1234" w:author="Lingga Safitri" w:date="2025-07-01T17:21:00Z" w16du:dateUtc="2025-07-01T10:21:00Z">
                  <w:rPr>
                    <w:rFonts w:ascii="Times New Roman" w:hAnsi="Times New Roman" w:cs="Times New Roman"/>
                    <w:color w:val="000000"/>
                    <w:sz w:val="20"/>
                    <w:szCs w:val="20"/>
                    <w:lang w:val="en-ID" w:eastAsia="en-ID"/>
                  </w:rPr>
                </w:rPrChange>
              </w:rPr>
              <w:t>app.post('/forgot-password/change-password', [...], (req, res) =&gt; {...});</w:t>
            </w:r>
          </w:p>
        </w:tc>
        <w:tc>
          <w:tcPr>
            <w:tcW w:w="3551" w:type="dxa"/>
            <w:tcBorders>
              <w:top w:val="nil"/>
              <w:left w:val="nil"/>
              <w:bottom w:val="single" w:sz="4" w:space="0" w:color="auto"/>
              <w:right w:val="single" w:sz="4" w:space="0" w:color="auto"/>
            </w:tcBorders>
            <w:shd w:val="clear" w:color="auto" w:fill="auto"/>
            <w:noWrap/>
            <w:vAlign w:val="center"/>
            <w:hideMark/>
          </w:tcPr>
          <w:p w14:paraId="60DC5193" w14:textId="77777777" w:rsidR="00BB6CC6" w:rsidRPr="008F6775" w:rsidRDefault="00BB6CC6" w:rsidP="00346688">
            <w:pPr>
              <w:spacing w:line="360" w:lineRule="auto"/>
              <w:rPr>
                <w:rFonts w:ascii="Times New Roman" w:hAnsi="Times New Roman" w:cs="Times New Roman"/>
                <w:lang w:val="en-ID" w:eastAsia="en-ID"/>
                <w:rPrChange w:id="1235"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236" w:author="Lingga Safitri" w:date="2025-07-01T17:21:00Z" w16du:dateUtc="2025-07-01T10:21:00Z">
                  <w:rPr>
                    <w:rFonts w:ascii="Times New Roman" w:hAnsi="Times New Roman" w:cs="Times New Roman"/>
                    <w:color w:val="000000"/>
                    <w:lang w:val="en-ID" w:eastAsia="en-ID"/>
                  </w:rPr>
                </w:rPrChange>
              </w:rPr>
              <w:t>Route untuk ubah password</w:t>
            </w:r>
          </w:p>
        </w:tc>
      </w:tr>
      <w:tr w:rsidR="00BB6CC6" w:rsidRPr="008F6775" w14:paraId="77B7CDB2" w14:textId="77777777" w:rsidTr="00C15697">
        <w:trPr>
          <w:trHeight w:val="300"/>
        </w:trPr>
        <w:tc>
          <w:tcPr>
            <w:tcW w:w="768" w:type="dxa"/>
            <w:tcBorders>
              <w:top w:val="nil"/>
              <w:left w:val="single" w:sz="4" w:space="0" w:color="auto"/>
              <w:bottom w:val="single" w:sz="4" w:space="0" w:color="auto"/>
              <w:right w:val="single" w:sz="4" w:space="0" w:color="auto"/>
            </w:tcBorders>
            <w:shd w:val="clear" w:color="auto" w:fill="auto"/>
            <w:noWrap/>
            <w:vAlign w:val="center"/>
            <w:hideMark/>
          </w:tcPr>
          <w:p w14:paraId="4B7CC954" w14:textId="77777777" w:rsidR="00BB6CC6" w:rsidRPr="008F6775" w:rsidRDefault="00BB6CC6" w:rsidP="00346688">
            <w:pPr>
              <w:spacing w:line="360" w:lineRule="auto"/>
              <w:jc w:val="right"/>
              <w:rPr>
                <w:rFonts w:ascii="Times New Roman" w:hAnsi="Times New Roman" w:cs="Times New Roman"/>
                <w:lang w:val="en-ID" w:eastAsia="en-ID"/>
                <w:rPrChange w:id="1237"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238" w:author="Lingga Safitri" w:date="2025-07-01T17:21:00Z" w16du:dateUtc="2025-07-01T10:21:00Z">
                  <w:rPr>
                    <w:rFonts w:ascii="Times New Roman" w:hAnsi="Times New Roman" w:cs="Times New Roman"/>
                    <w:color w:val="000000"/>
                    <w:lang w:val="en-ID" w:eastAsia="en-ID"/>
                  </w:rPr>
                </w:rPrChange>
              </w:rPr>
              <w:t>14</w:t>
            </w:r>
          </w:p>
        </w:tc>
        <w:tc>
          <w:tcPr>
            <w:tcW w:w="5031" w:type="dxa"/>
            <w:tcBorders>
              <w:top w:val="nil"/>
              <w:left w:val="nil"/>
              <w:bottom w:val="single" w:sz="4" w:space="0" w:color="auto"/>
              <w:right w:val="single" w:sz="4" w:space="0" w:color="auto"/>
            </w:tcBorders>
            <w:shd w:val="clear" w:color="auto" w:fill="auto"/>
            <w:noWrap/>
            <w:vAlign w:val="center"/>
            <w:hideMark/>
          </w:tcPr>
          <w:p w14:paraId="0D447728" w14:textId="77777777" w:rsidR="00BB6CC6" w:rsidRPr="008F6775" w:rsidRDefault="00BB6CC6" w:rsidP="00346688">
            <w:pPr>
              <w:spacing w:line="360" w:lineRule="auto"/>
              <w:rPr>
                <w:rFonts w:ascii="Times New Roman" w:hAnsi="Times New Roman" w:cs="Times New Roman"/>
                <w:sz w:val="20"/>
                <w:szCs w:val="20"/>
                <w:lang w:val="en-ID" w:eastAsia="en-ID"/>
                <w:rPrChange w:id="1239" w:author="Lingga Safitri" w:date="2025-07-01T17:21:00Z" w16du:dateUtc="2025-07-01T10:21:00Z">
                  <w:rPr>
                    <w:rFonts w:ascii="Times New Roman" w:hAnsi="Times New Roman" w:cs="Times New Roman"/>
                    <w:color w:val="000000"/>
                    <w:sz w:val="20"/>
                    <w:szCs w:val="20"/>
                    <w:lang w:val="en-ID" w:eastAsia="en-ID"/>
                  </w:rPr>
                </w:rPrChange>
              </w:rPr>
            </w:pPr>
            <w:r w:rsidRPr="008F6775">
              <w:rPr>
                <w:rFonts w:ascii="Times New Roman" w:hAnsi="Times New Roman" w:cs="Times New Roman"/>
                <w:sz w:val="20"/>
                <w:szCs w:val="20"/>
                <w:lang w:val="en-ID" w:eastAsia="en-ID"/>
                <w:rPrChange w:id="1240" w:author="Lingga Safitri" w:date="2025-07-01T17:21:00Z" w16du:dateUtc="2025-07-01T10:21:00Z">
                  <w:rPr>
                    <w:rFonts w:ascii="Times New Roman" w:hAnsi="Times New Roman" w:cs="Times New Roman"/>
                    <w:color w:val="000000"/>
                    <w:sz w:val="20"/>
                    <w:szCs w:val="20"/>
                    <w:lang w:val="en-ID" w:eastAsia="en-ID"/>
                  </w:rPr>
                </w:rPrChange>
              </w:rPr>
              <w:t>body('newPassword')...</w:t>
            </w:r>
            <w:r w:rsidRPr="008F6775">
              <w:rPr>
                <w:rFonts w:ascii="Times New Roman" w:hAnsi="Times New Roman" w:cs="Times New Roman"/>
                <w:lang w:val="en-ID" w:eastAsia="en-ID"/>
                <w:rPrChange w:id="1241" w:author="Lingga Safitri" w:date="2025-07-01T17:21:00Z" w16du:dateUtc="2025-07-01T10:21:00Z">
                  <w:rPr>
                    <w:rFonts w:ascii="Times New Roman" w:hAnsi="Times New Roman" w:cs="Times New Roman"/>
                    <w:color w:val="000000"/>
                    <w:lang w:val="en-ID" w:eastAsia="en-ID"/>
                  </w:rPr>
                </w:rPrChange>
              </w:rPr>
              <w:t xml:space="preserve"> dan validasi manual</w:t>
            </w:r>
          </w:p>
        </w:tc>
        <w:tc>
          <w:tcPr>
            <w:tcW w:w="3551" w:type="dxa"/>
            <w:tcBorders>
              <w:top w:val="nil"/>
              <w:left w:val="nil"/>
              <w:bottom w:val="single" w:sz="4" w:space="0" w:color="auto"/>
              <w:right w:val="single" w:sz="4" w:space="0" w:color="auto"/>
            </w:tcBorders>
            <w:shd w:val="clear" w:color="auto" w:fill="auto"/>
            <w:noWrap/>
            <w:vAlign w:val="center"/>
            <w:hideMark/>
          </w:tcPr>
          <w:p w14:paraId="169BF2A1" w14:textId="77777777" w:rsidR="00BB6CC6" w:rsidRPr="008F6775" w:rsidRDefault="00BB6CC6" w:rsidP="00346688">
            <w:pPr>
              <w:spacing w:line="360" w:lineRule="auto"/>
              <w:rPr>
                <w:rFonts w:ascii="Times New Roman" w:hAnsi="Times New Roman" w:cs="Times New Roman"/>
                <w:lang w:val="en-ID" w:eastAsia="en-ID"/>
                <w:rPrChange w:id="1242"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243" w:author="Lingga Safitri" w:date="2025-07-01T17:21:00Z" w16du:dateUtc="2025-07-01T10:21:00Z">
                  <w:rPr>
                    <w:rFonts w:ascii="Times New Roman" w:hAnsi="Times New Roman" w:cs="Times New Roman"/>
                    <w:color w:val="000000"/>
                    <w:lang w:val="en-ID" w:eastAsia="en-ID"/>
                  </w:rPr>
                </w:rPrChange>
              </w:rPr>
              <w:t>Validasi password baru (kosong, panjang, spasi)</w:t>
            </w:r>
          </w:p>
        </w:tc>
      </w:tr>
      <w:tr w:rsidR="00BB6CC6" w:rsidRPr="008F6775" w14:paraId="1D1571D8" w14:textId="77777777" w:rsidTr="00C15697">
        <w:trPr>
          <w:trHeight w:val="300"/>
        </w:trPr>
        <w:tc>
          <w:tcPr>
            <w:tcW w:w="768" w:type="dxa"/>
            <w:tcBorders>
              <w:top w:val="nil"/>
              <w:left w:val="single" w:sz="4" w:space="0" w:color="auto"/>
              <w:bottom w:val="single" w:sz="4" w:space="0" w:color="auto"/>
              <w:right w:val="single" w:sz="4" w:space="0" w:color="auto"/>
            </w:tcBorders>
            <w:shd w:val="clear" w:color="auto" w:fill="auto"/>
            <w:noWrap/>
            <w:vAlign w:val="center"/>
            <w:hideMark/>
          </w:tcPr>
          <w:p w14:paraId="615B233E" w14:textId="77777777" w:rsidR="00BB6CC6" w:rsidRPr="008F6775" w:rsidRDefault="00BB6CC6" w:rsidP="00346688">
            <w:pPr>
              <w:spacing w:line="360" w:lineRule="auto"/>
              <w:jc w:val="right"/>
              <w:rPr>
                <w:rFonts w:ascii="Times New Roman" w:hAnsi="Times New Roman" w:cs="Times New Roman"/>
                <w:lang w:val="en-ID" w:eastAsia="en-ID"/>
                <w:rPrChange w:id="1244"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245" w:author="Lingga Safitri" w:date="2025-07-01T17:21:00Z" w16du:dateUtc="2025-07-01T10:21:00Z">
                  <w:rPr>
                    <w:rFonts w:ascii="Times New Roman" w:hAnsi="Times New Roman" w:cs="Times New Roman"/>
                    <w:color w:val="000000"/>
                    <w:lang w:val="en-ID" w:eastAsia="en-ID"/>
                  </w:rPr>
                </w:rPrChange>
              </w:rPr>
              <w:t>15</w:t>
            </w:r>
          </w:p>
        </w:tc>
        <w:tc>
          <w:tcPr>
            <w:tcW w:w="5031" w:type="dxa"/>
            <w:tcBorders>
              <w:top w:val="nil"/>
              <w:left w:val="nil"/>
              <w:bottom w:val="single" w:sz="4" w:space="0" w:color="auto"/>
              <w:right w:val="single" w:sz="4" w:space="0" w:color="auto"/>
            </w:tcBorders>
            <w:shd w:val="clear" w:color="auto" w:fill="auto"/>
            <w:noWrap/>
            <w:vAlign w:val="center"/>
            <w:hideMark/>
          </w:tcPr>
          <w:p w14:paraId="0063EBDA" w14:textId="77777777" w:rsidR="00BB6CC6" w:rsidRPr="008F6775" w:rsidRDefault="00BB6CC6" w:rsidP="00346688">
            <w:pPr>
              <w:spacing w:line="360" w:lineRule="auto"/>
              <w:rPr>
                <w:rFonts w:ascii="Times New Roman" w:hAnsi="Times New Roman" w:cs="Times New Roman"/>
                <w:sz w:val="20"/>
                <w:szCs w:val="20"/>
                <w:lang w:val="en-ID" w:eastAsia="en-ID"/>
                <w:rPrChange w:id="1246" w:author="Lingga Safitri" w:date="2025-07-01T17:21:00Z" w16du:dateUtc="2025-07-01T10:21:00Z">
                  <w:rPr>
                    <w:rFonts w:ascii="Times New Roman" w:hAnsi="Times New Roman" w:cs="Times New Roman"/>
                    <w:color w:val="000000"/>
                    <w:sz w:val="20"/>
                    <w:szCs w:val="20"/>
                    <w:lang w:val="en-ID" w:eastAsia="en-ID"/>
                  </w:rPr>
                </w:rPrChange>
              </w:rPr>
            </w:pPr>
            <w:r w:rsidRPr="008F6775">
              <w:rPr>
                <w:rFonts w:ascii="Times New Roman" w:hAnsi="Times New Roman" w:cs="Times New Roman"/>
                <w:sz w:val="20"/>
                <w:szCs w:val="20"/>
                <w:lang w:val="en-ID" w:eastAsia="en-ID"/>
                <w:rPrChange w:id="1247" w:author="Lingga Safitri" w:date="2025-07-01T17:21:00Z" w16du:dateUtc="2025-07-01T10:21:00Z">
                  <w:rPr>
                    <w:rFonts w:ascii="Times New Roman" w:hAnsi="Times New Roman" w:cs="Times New Roman"/>
                    <w:color w:val="000000"/>
                    <w:sz w:val="20"/>
                    <w:szCs w:val="20"/>
                    <w:lang w:val="en-ID" w:eastAsia="en-ID"/>
                  </w:rPr>
                </w:rPrChange>
              </w:rPr>
              <w:t>db.run('UPDATE users SET password = ? WHERE username = ?', [...])</w:t>
            </w:r>
          </w:p>
        </w:tc>
        <w:tc>
          <w:tcPr>
            <w:tcW w:w="3551" w:type="dxa"/>
            <w:tcBorders>
              <w:top w:val="nil"/>
              <w:left w:val="nil"/>
              <w:bottom w:val="single" w:sz="4" w:space="0" w:color="auto"/>
              <w:right w:val="single" w:sz="4" w:space="0" w:color="auto"/>
            </w:tcBorders>
            <w:shd w:val="clear" w:color="auto" w:fill="auto"/>
            <w:noWrap/>
            <w:vAlign w:val="center"/>
            <w:hideMark/>
          </w:tcPr>
          <w:p w14:paraId="145BB402" w14:textId="77777777" w:rsidR="00BB6CC6" w:rsidRPr="008F6775" w:rsidRDefault="00BB6CC6" w:rsidP="00346688">
            <w:pPr>
              <w:spacing w:line="360" w:lineRule="auto"/>
              <w:rPr>
                <w:rFonts w:ascii="Times New Roman" w:hAnsi="Times New Roman" w:cs="Times New Roman"/>
                <w:lang w:val="en-ID" w:eastAsia="en-ID"/>
                <w:rPrChange w:id="1248"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249" w:author="Lingga Safitri" w:date="2025-07-01T17:21:00Z" w16du:dateUtc="2025-07-01T10:21:00Z">
                  <w:rPr>
                    <w:rFonts w:ascii="Times New Roman" w:hAnsi="Times New Roman" w:cs="Times New Roman"/>
                    <w:color w:val="000000"/>
                    <w:lang w:val="en-ID" w:eastAsia="en-ID"/>
                  </w:rPr>
                </w:rPrChange>
              </w:rPr>
              <w:t>Update password pengguna di database</w:t>
            </w:r>
          </w:p>
        </w:tc>
      </w:tr>
      <w:tr w:rsidR="00BB6CC6" w:rsidRPr="008F6775" w14:paraId="24EFD3AA" w14:textId="77777777" w:rsidTr="00C15697">
        <w:trPr>
          <w:trHeight w:val="300"/>
        </w:trPr>
        <w:tc>
          <w:tcPr>
            <w:tcW w:w="768" w:type="dxa"/>
            <w:tcBorders>
              <w:top w:val="nil"/>
              <w:left w:val="single" w:sz="4" w:space="0" w:color="auto"/>
              <w:bottom w:val="single" w:sz="4" w:space="0" w:color="auto"/>
              <w:right w:val="single" w:sz="4" w:space="0" w:color="auto"/>
            </w:tcBorders>
            <w:shd w:val="clear" w:color="auto" w:fill="auto"/>
            <w:noWrap/>
            <w:vAlign w:val="center"/>
            <w:hideMark/>
          </w:tcPr>
          <w:p w14:paraId="5ABD2764" w14:textId="77777777" w:rsidR="00BB6CC6" w:rsidRPr="008F6775" w:rsidRDefault="00BB6CC6" w:rsidP="00346688">
            <w:pPr>
              <w:spacing w:line="360" w:lineRule="auto"/>
              <w:jc w:val="right"/>
              <w:rPr>
                <w:rFonts w:ascii="Times New Roman" w:hAnsi="Times New Roman" w:cs="Times New Roman"/>
                <w:lang w:val="en-ID" w:eastAsia="en-ID"/>
                <w:rPrChange w:id="1250"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251" w:author="Lingga Safitri" w:date="2025-07-01T17:21:00Z" w16du:dateUtc="2025-07-01T10:21:00Z">
                  <w:rPr>
                    <w:rFonts w:ascii="Times New Roman" w:hAnsi="Times New Roman" w:cs="Times New Roman"/>
                    <w:color w:val="000000"/>
                    <w:lang w:val="en-ID" w:eastAsia="en-ID"/>
                  </w:rPr>
                </w:rPrChange>
              </w:rPr>
              <w:t>16</w:t>
            </w:r>
          </w:p>
        </w:tc>
        <w:tc>
          <w:tcPr>
            <w:tcW w:w="5031" w:type="dxa"/>
            <w:tcBorders>
              <w:top w:val="nil"/>
              <w:left w:val="nil"/>
              <w:bottom w:val="single" w:sz="4" w:space="0" w:color="auto"/>
              <w:right w:val="single" w:sz="4" w:space="0" w:color="auto"/>
            </w:tcBorders>
            <w:shd w:val="clear" w:color="auto" w:fill="auto"/>
            <w:noWrap/>
            <w:vAlign w:val="center"/>
            <w:hideMark/>
          </w:tcPr>
          <w:p w14:paraId="259D1506" w14:textId="77777777" w:rsidR="00BB6CC6" w:rsidRPr="008F6775" w:rsidRDefault="00BB6CC6" w:rsidP="00346688">
            <w:pPr>
              <w:spacing w:line="360" w:lineRule="auto"/>
              <w:rPr>
                <w:rFonts w:ascii="Times New Roman" w:hAnsi="Times New Roman" w:cs="Times New Roman"/>
                <w:sz w:val="20"/>
                <w:szCs w:val="20"/>
                <w:lang w:val="en-ID" w:eastAsia="en-ID"/>
                <w:rPrChange w:id="1252" w:author="Lingga Safitri" w:date="2025-07-01T17:21:00Z" w16du:dateUtc="2025-07-01T10:21:00Z">
                  <w:rPr>
                    <w:rFonts w:ascii="Times New Roman" w:hAnsi="Times New Roman" w:cs="Times New Roman"/>
                    <w:color w:val="000000"/>
                    <w:sz w:val="20"/>
                    <w:szCs w:val="20"/>
                    <w:lang w:val="en-ID" w:eastAsia="en-ID"/>
                  </w:rPr>
                </w:rPrChange>
              </w:rPr>
            </w:pPr>
            <w:r w:rsidRPr="008F6775">
              <w:rPr>
                <w:rFonts w:ascii="Times New Roman" w:hAnsi="Times New Roman" w:cs="Times New Roman"/>
                <w:sz w:val="20"/>
                <w:szCs w:val="20"/>
                <w:lang w:val="en-ID" w:eastAsia="en-ID"/>
                <w:rPrChange w:id="1253" w:author="Lingga Safitri" w:date="2025-07-01T17:21:00Z" w16du:dateUtc="2025-07-01T10:21:00Z">
                  <w:rPr>
                    <w:rFonts w:ascii="Times New Roman" w:hAnsi="Times New Roman" w:cs="Times New Roman"/>
                    <w:color w:val="000000"/>
                    <w:sz w:val="20"/>
                    <w:szCs w:val="20"/>
                    <w:lang w:val="en-ID" w:eastAsia="en-ID"/>
                  </w:rPr>
                </w:rPrChange>
              </w:rPr>
              <w:t>Swal.fire('...', '...', '...')</w:t>
            </w:r>
            <w:r w:rsidRPr="008F6775">
              <w:rPr>
                <w:rFonts w:ascii="Times New Roman" w:hAnsi="Times New Roman" w:cs="Times New Roman"/>
                <w:lang w:val="en-ID" w:eastAsia="en-ID"/>
                <w:rPrChange w:id="1254" w:author="Lingga Safitri" w:date="2025-07-01T17:21:00Z" w16du:dateUtc="2025-07-01T10:21:00Z">
                  <w:rPr>
                    <w:rFonts w:ascii="Times New Roman" w:hAnsi="Times New Roman" w:cs="Times New Roman"/>
                    <w:color w:val="000000"/>
                    <w:lang w:val="en-ID" w:eastAsia="en-ID"/>
                  </w:rPr>
                </w:rPrChange>
              </w:rPr>
              <w:t xml:space="preserve"> di JS frontend</w:t>
            </w:r>
          </w:p>
        </w:tc>
        <w:tc>
          <w:tcPr>
            <w:tcW w:w="3551" w:type="dxa"/>
            <w:tcBorders>
              <w:top w:val="nil"/>
              <w:left w:val="nil"/>
              <w:bottom w:val="single" w:sz="4" w:space="0" w:color="auto"/>
              <w:right w:val="single" w:sz="4" w:space="0" w:color="auto"/>
            </w:tcBorders>
            <w:shd w:val="clear" w:color="auto" w:fill="auto"/>
            <w:noWrap/>
            <w:vAlign w:val="center"/>
            <w:hideMark/>
          </w:tcPr>
          <w:p w14:paraId="163C5E06" w14:textId="77777777" w:rsidR="00BB6CC6" w:rsidRPr="008F6775" w:rsidRDefault="00BB6CC6" w:rsidP="00346688">
            <w:pPr>
              <w:spacing w:line="360" w:lineRule="auto"/>
              <w:rPr>
                <w:rFonts w:ascii="Times New Roman" w:hAnsi="Times New Roman" w:cs="Times New Roman"/>
                <w:lang w:val="en-ID" w:eastAsia="en-ID"/>
                <w:rPrChange w:id="1255"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256" w:author="Lingga Safitri" w:date="2025-07-01T17:21:00Z" w16du:dateUtc="2025-07-01T10:21:00Z">
                  <w:rPr>
                    <w:rFonts w:ascii="Times New Roman" w:hAnsi="Times New Roman" w:cs="Times New Roman"/>
                    <w:color w:val="000000"/>
                    <w:lang w:val="en-ID" w:eastAsia="en-ID"/>
                  </w:rPr>
                </w:rPrChange>
              </w:rPr>
              <w:t>Menampilkan feedback ke pengguna</w:t>
            </w:r>
          </w:p>
        </w:tc>
      </w:tr>
      <w:tr w:rsidR="00BB6CC6" w:rsidRPr="008F6775" w14:paraId="30ECFE61" w14:textId="77777777" w:rsidTr="00C15697">
        <w:trPr>
          <w:trHeight w:val="300"/>
        </w:trPr>
        <w:tc>
          <w:tcPr>
            <w:tcW w:w="768" w:type="dxa"/>
            <w:tcBorders>
              <w:top w:val="nil"/>
              <w:left w:val="single" w:sz="4" w:space="0" w:color="auto"/>
              <w:bottom w:val="single" w:sz="4" w:space="0" w:color="auto"/>
              <w:right w:val="single" w:sz="4" w:space="0" w:color="auto"/>
            </w:tcBorders>
            <w:shd w:val="clear" w:color="auto" w:fill="auto"/>
            <w:noWrap/>
            <w:vAlign w:val="center"/>
            <w:hideMark/>
          </w:tcPr>
          <w:p w14:paraId="1F97DF2D" w14:textId="77777777" w:rsidR="00BB6CC6" w:rsidRPr="008F6775" w:rsidRDefault="00BB6CC6" w:rsidP="00346688">
            <w:pPr>
              <w:spacing w:line="360" w:lineRule="auto"/>
              <w:jc w:val="right"/>
              <w:rPr>
                <w:rFonts w:ascii="Times New Roman" w:hAnsi="Times New Roman" w:cs="Times New Roman"/>
                <w:lang w:val="en-ID" w:eastAsia="en-ID"/>
                <w:rPrChange w:id="1257"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258" w:author="Lingga Safitri" w:date="2025-07-01T17:21:00Z" w16du:dateUtc="2025-07-01T10:21:00Z">
                  <w:rPr>
                    <w:rFonts w:ascii="Times New Roman" w:hAnsi="Times New Roman" w:cs="Times New Roman"/>
                    <w:color w:val="000000"/>
                    <w:lang w:val="en-ID" w:eastAsia="en-ID"/>
                  </w:rPr>
                </w:rPrChange>
              </w:rPr>
              <w:t>17</w:t>
            </w:r>
          </w:p>
        </w:tc>
        <w:tc>
          <w:tcPr>
            <w:tcW w:w="5031" w:type="dxa"/>
            <w:tcBorders>
              <w:top w:val="nil"/>
              <w:left w:val="nil"/>
              <w:bottom w:val="single" w:sz="4" w:space="0" w:color="auto"/>
              <w:right w:val="single" w:sz="4" w:space="0" w:color="auto"/>
            </w:tcBorders>
            <w:shd w:val="clear" w:color="auto" w:fill="auto"/>
            <w:noWrap/>
            <w:vAlign w:val="center"/>
            <w:hideMark/>
          </w:tcPr>
          <w:p w14:paraId="20598097" w14:textId="77777777" w:rsidR="00BB6CC6" w:rsidRPr="008F6775" w:rsidRDefault="00BB6CC6" w:rsidP="00346688">
            <w:pPr>
              <w:spacing w:line="360" w:lineRule="auto"/>
              <w:rPr>
                <w:rFonts w:ascii="Times New Roman" w:hAnsi="Times New Roman" w:cs="Times New Roman"/>
                <w:sz w:val="20"/>
                <w:szCs w:val="20"/>
                <w:lang w:val="en-ID" w:eastAsia="en-ID"/>
                <w:rPrChange w:id="1259" w:author="Lingga Safitri" w:date="2025-07-01T17:21:00Z" w16du:dateUtc="2025-07-01T10:21:00Z">
                  <w:rPr>
                    <w:rFonts w:ascii="Times New Roman" w:hAnsi="Times New Roman" w:cs="Times New Roman"/>
                    <w:color w:val="000000"/>
                    <w:sz w:val="20"/>
                    <w:szCs w:val="20"/>
                    <w:lang w:val="en-ID" w:eastAsia="en-ID"/>
                  </w:rPr>
                </w:rPrChange>
              </w:rPr>
            </w:pPr>
            <w:r w:rsidRPr="008F6775">
              <w:rPr>
                <w:rFonts w:ascii="Times New Roman" w:hAnsi="Times New Roman" w:cs="Times New Roman"/>
                <w:sz w:val="20"/>
                <w:szCs w:val="20"/>
                <w:lang w:val="en-ID" w:eastAsia="en-ID"/>
                <w:rPrChange w:id="1260" w:author="Lingga Safitri" w:date="2025-07-01T17:21:00Z" w16du:dateUtc="2025-07-01T10:21:00Z">
                  <w:rPr>
                    <w:rFonts w:ascii="Times New Roman" w:hAnsi="Times New Roman" w:cs="Times New Roman"/>
                    <w:color w:val="000000"/>
                    <w:sz w:val="20"/>
                    <w:szCs w:val="20"/>
                    <w:lang w:val="en-ID" w:eastAsia="en-ID"/>
                  </w:rPr>
                </w:rPrChange>
              </w:rPr>
              <w:t>fetch('/forgot-password/send-otp', ...)</w:t>
            </w:r>
          </w:p>
        </w:tc>
        <w:tc>
          <w:tcPr>
            <w:tcW w:w="3551" w:type="dxa"/>
            <w:tcBorders>
              <w:top w:val="nil"/>
              <w:left w:val="nil"/>
              <w:bottom w:val="single" w:sz="4" w:space="0" w:color="auto"/>
              <w:right w:val="single" w:sz="4" w:space="0" w:color="auto"/>
            </w:tcBorders>
            <w:shd w:val="clear" w:color="auto" w:fill="auto"/>
            <w:noWrap/>
            <w:vAlign w:val="center"/>
            <w:hideMark/>
          </w:tcPr>
          <w:p w14:paraId="24A6E006" w14:textId="77777777" w:rsidR="00BB6CC6" w:rsidRPr="008F6775" w:rsidRDefault="00BB6CC6" w:rsidP="00346688">
            <w:pPr>
              <w:spacing w:line="360" w:lineRule="auto"/>
              <w:rPr>
                <w:rFonts w:ascii="Times New Roman" w:hAnsi="Times New Roman" w:cs="Times New Roman"/>
                <w:lang w:val="en-ID" w:eastAsia="en-ID"/>
                <w:rPrChange w:id="1261"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262" w:author="Lingga Safitri" w:date="2025-07-01T17:21:00Z" w16du:dateUtc="2025-07-01T10:21:00Z">
                  <w:rPr>
                    <w:rFonts w:ascii="Times New Roman" w:hAnsi="Times New Roman" w:cs="Times New Roman"/>
                    <w:color w:val="000000"/>
                    <w:lang w:val="en-ID" w:eastAsia="en-ID"/>
                  </w:rPr>
                </w:rPrChange>
              </w:rPr>
              <w:t>Mengirim permintaan OTP dari frontend</w:t>
            </w:r>
          </w:p>
        </w:tc>
      </w:tr>
      <w:tr w:rsidR="00BB6CC6" w:rsidRPr="008F6775" w14:paraId="54D3B91A" w14:textId="77777777" w:rsidTr="00C15697">
        <w:trPr>
          <w:trHeight w:val="300"/>
        </w:trPr>
        <w:tc>
          <w:tcPr>
            <w:tcW w:w="768" w:type="dxa"/>
            <w:tcBorders>
              <w:top w:val="nil"/>
              <w:left w:val="single" w:sz="4" w:space="0" w:color="auto"/>
              <w:bottom w:val="single" w:sz="4" w:space="0" w:color="auto"/>
              <w:right w:val="single" w:sz="4" w:space="0" w:color="auto"/>
            </w:tcBorders>
            <w:shd w:val="clear" w:color="auto" w:fill="auto"/>
            <w:noWrap/>
            <w:vAlign w:val="center"/>
            <w:hideMark/>
          </w:tcPr>
          <w:p w14:paraId="0EE78B8F" w14:textId="77777777" w:rsidR="00BB6CC6" w:rsidRPr="008F6775" w:rsidRDefault="00BB6CC6" w:rsidP="00346688">
            <w:pPr>
              <w:spacing w:line="360" w:lineRule="auto"/>
              <w:jc w:val="right"/>
              <w:rPr>
                <w:rFonts w:ascii="Times New Roman" w:hAnsi="Times New Roman" w:cs="Times New Roman"/>
                <w:lang w:val="en-ID" w:eastAsia="en-ID"/>
                <w:rPrChange w:id="1263"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264" w:author="Lingga Safitri" w:date="2025-07-01T17:21:00Z" w16du:dateUtc="2025-07-01T10:21:00Z">
                  <w:rPr>
                    <w:rFonts w:ascii="Times New Roman" w:hAnsi="Times New Roman" w:cs="Times New Roman"/>
                    <w:color w:val="000000"/>
                    <w:lang w:val="en-ID" w:eastAsia="en-ID"/>
                  </w:rPr>
                </w:rPrChange>
              </w:rPr>
              <w:t>18</w:t>
            </w:r>
          </w:p>
        </w:tc>
        <w:tc>
          <w:tcPr>
            <w:tcW w:w="5031" w:type="dxa"/>
            <w:tcBorders>
              <w:top w:val="nil"/>
              <w:left w:val="nil"/>
              <w:bottom w:val="single" w:sz="4" w:space="0" w:color="auto"/>
              <w:right w:val="single" w:sz="4" w:space="0" w:color="auto"/>
            </w:tcBorders>
            <w:shd w:val="clear" w:color="auto" w:fill="auto"/>
            <w:noWrap/>
            <w:vAlign w:val="center"/>
            <w:hideMark/>
          </w:tcPr>
          <w:p w14:paraId="63E1A8E4" w14:textId="77777777" w:rsidR="00BB6CC6" w:rsidRPr="008F6775" w:rsidRDefault="00BB6CC6" w:rsidP="00346688">
            <w:pPr>
              <w:spacing w:line="360" w:lineRule="auto"/>
              <w:rPr>
                <w:rFonts w:ascii="Times New Roman" w:hAnsi="Times New Roman" w:cs="Times New Roman"/>
                <w:sz w:val="20"/>
                <w:szCs w:val="20"/>
                <w:lang w:val="en-ID" w:eastAsia="en-ID"/>
                <w:rPrChange w:id="1265" w:author="Lingga Safitri" w:date="2025-07-01T17:21:00Z" w16du:dateUtc="2025-07-01T10:21:00Z">
                  <w:rPr>
                    <w:rFonts w:ascii="Times New Roman" w:hAnsi="Times New Roman" w:cs="Times New Roman"/>
                    <w:color w:val="000000"/>
                    <w:sz w:val="20"/>
                    <w:szCs w:val="20"/>
                    <w:lang w:val="en-ID" w:eastAsia="en-ID"/>
                  </w:rPr>
                </w:rPrChange>
              </w:rPr>
            </w:pPr>
            <w:r w:rsidRPr="008F6775">
              <w:rPr>
                <w:rFonts w:ascii="Times New Roman" w:hAnsi="Times New Roman" w:cs="Times New Roman"/>
                <w:sz w:val="20"/>
                <w:szCs w:val="20"/>
                <w:lang w:val="en-ID" w:eastAsia="en-ID"/>
                <w:rPrChange w:id="1266" w:author="Lingga Safitri" w:date="2025-07-01T17:21:00Z" w16du:dateUtc="2025-07-01T10:21:00Z">
                  <w:rPr>
                    <w:rFonts w:ascii="Times New Roman" w:hAnsi="Times New Roman" w:cs="Times New Roman"/>
                    <w:color w:val="000000"/>
                    <w:sz w:val="20"/>
                    <w:szCs w:val="20"/>
                    <w:lang w:val="en-ID" w:eastAsia="en-ID"/>
                  </w:rPr>
                </w:rPrChange>
              </w:rPr>
              <w:t>fetch('/forgot-password/verify-otp', ...)</w:t>
            </w:r>
          </w:p>
        </w:tc>
        <w:tc>
          <w:tcPr>
            <w:tcW w:w="3551" w:type="dxa"/>
            <w:tcBorders>
              <w:top w:val="nil"/>
              <w:left w:val="nil"/>
              <w:bottom w:val="single" w:sz="4" w:space="0" w:color="auto"/>
              <w:right w:val="single" w:sz="4" w:space="0" w:color="auto"/>
            </w:tcBorders>
            <w:shd w:val="clear" w:color="auto" w:fill="auto"/>
            <w:noWrap/>
            <w:vAlign w:val="center"/>
            <w:hideMark/>
          </w:tcPr>
          <w:p w14:paraId="631918A7" w14:textId="77777777" w:rsidR="00BB6CC6" w:rsidRPr="008F6775" w:rsidRDefault="00BB6CC6" w:rsidP="00346688">
            <w:pPr>
              <w:spacing w:line="360" w:lineRule="auto"/>
              <w:rPr>
                <w:rFonts w:ascii="Times New Roman" w:hAnsi="Times New Roman" w:cs="Times New Roman"/>
                <w:lang w:val="en-ID" w:eastAsia="en-ID"/>
                <w:rPrChange w:id="1267"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268" w:author="Lingga Safitri" w:date="2025-07-01T17:21:00Z" w16du:dateUtc="2025-07-01T10:21:00Z">
                  <w:rPr>
                    <w:rFonts w:ascii="Times New Roman" w:hAnsi="Times New Roman" w:cs="Times New Roman"/>
                    <w:color w:val="000000"/>
                    <w:lang w:val="en-ID" w:eastAsia="en-ID"/>
                  </w:rPr>
                </w:rPrChange>
              </w:rPr>
              <w:t>Mengirim OTP yang dimasukkan user ke backend</w:t>
            </w:r>
          </w:p>
        </w:tc>
      </w:tr>
      <w:tr w:rsidR="00BB6CC6" w:rsidRPr="008F6775" w14:paraId="47FE1458" w14:textId="77777777" w:rsidTr="00C15697">
        <w:trPr>
          <w:trHeight w:val="300"/>
        </w:trPr>
        <w:tc>
          <w:tcPr>
            <w:tcW w:w="768" w:type="dxa"/>
            <w:tcBorders>
              <w:top w:val="nil"/>
              <w:left w:val="single" w:sz="4" w:space="0" w:color="auto"/>
              <w:bottom w:val="single" w:sz="4" w:space="0" w:color="auto"/>
              <w:right w:val="single" w:sz="4" w:space="0" w:color="auto"/>
            </w:tcBorders>
            <w:shd w:val="clear" w:color="auto" w:fill="auto"/>
            <w:noWrap/>
            <w:vAlign w:val="center"/>
            <w:hideMark/>
          </w:tcPr>
          <w:p w14:paraId="5970ECA4" w14:textId="77777777" w:rsidR="00BB6CC6" w:rsidRPr="008F6775" w:rsidRDefault="00BB6CC6" w:rsidP="00346688">
            <w:pPr>
              <w:spacing w:line="360" w:lineRule="auto"/>
              <w:jc w:val="right"/>
              <w:rPr>
                <w:rFonts w:ascii="Times New Roman" w:hAnsi="Times New Roman" w:cs="Times New Roman"/>
                <w:lang w:val="en-ID" w:eastAsia="en-ID"/>
                <w:rPrChange w:id="1269"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270" w:author="Lingga Safitri" w:date="2025-07-01T17:21:00Z" w16du:dateUtc="2025-07-01T10:21:00Z">
                  <w:rPr>
                    <w:rFonts w:ascii="Times New Roman" w:hAnsi="Times New Roman" w:cs="Times New Roman"/>
                    <w:color w:val="000000"/>
                    <w:lang w:val="en-ID" w:eastAsia="en-ID"/>
                  </w:rPr>
                </w:rPrChange>
              </w:rPr>
              <w:t>19</w:t>
            </w:r>
          </w:p>
        </w:tc>
        <w:tc>
          <w:tcPr>
            <w:tcW w:w="5031" w:type="dxa"/>
            <w:tcBorders>
              <w:top w:val="nil"/>
              <w:left w:val="nil"/>
              <w:bottom w:val="single" w:sz="4" w:space="0" w:color="auto"/>
              <w:right w:val="single" w:sz="4" w:space="0" w:color="auto"/>
            </w:tcBorders>
            <w:shd w:val="clear" w:color="auto" w:fill="auto"/>
            <w:noWrap/>
            <w:vAlign w:val="center"/>
            <w:hideMark/>
          </w:tcPr>
          <w:p w14:paraId="5C333362" w14:textId="77777777" w:rsidR="00BB6CC6" w:rsidRPr="008F6775" w:rsidRDefault="00BB6CC6" w:rsidP="00346688">
            <w:pPr>
              <w:spacing w:line="360" w:lineRule="auto"/>
              <w:rPr>
                <w:rFonts w:ascii="Times New Roman" w:hAnsi="Times New Roman" w:cs="Times New Roman"/>
                <w:sz w:val="20"/>
                <w:szCs w:val="20"/>
                <w:lang w:val="en-ID" w:eastAsia="en-ID"/>
                <w:rPrChange w:id="1271" w:author="Lingga Safitri" w:date="2025-07-01T17:21:00Z" w16du:dateUtc="2025-07-01T10:21:00Z">
                  <w:rPr>
                    <w:rFonts w:ascii="Times New Roman" w:hAnsi="Times New Roman" w:cs="Times New Roman"/>
                    <w:color w:val="000000"/>
                    <w:sz w:val="20"/>
                    <w:szCs w:val="20"/>
                    <w:lang w:val="en-ID" w:eastAsia="en-ID"/>
                  </w:rPr>
                </w:rPrChange>
              </w:rPr>
            </w:pPr>
            <w:r w:rsidRPr="008F6775">
              <w:rPr>
                <w:rFonts w:ascii="Times New Roman" w:hAnsi="Times New Roman" w:cs="Times New Roman"/>
                <w:sz w:val="20"/>
                <w:szCs w:val="20"/>
                <w:lang w:val="en-ID" w:eastAsia="en-ID"/>
                <w:rPrChange w:id="1272" w:author="Lingga Safitri" w:date="2025-07-01T17:21:00Z" w16du:dateUtc="2025-07-01T10:21:00Z">
                  <w:rPr>
                    <w:rFonts w:ascii="Times New Roman" w:hAnsi="Times New Roman" w:cs="Times New Roman"/>
                    <w:color w:val="000000"/>
                    <w:sz w:val="20"/>
                    <w:szCs w:val="20"/>
                    <w:lang w:val="en-ID" w:eastAsia="en-ID"/>
                  </w:rPr>
                </w:rPrChange>
              </w:rPr>
              <w:t>fetch('/forgot-password/change-password', ...)</w:t>
            </w:r>
          </w:p>
        </w:tc>
        <w:tc>
          <w:tcPr>
            <w:tcW w:w="3551" w:type="dxa"/>
            <w:tcBorders>
              <w:top w:val="nil"/>
              <w:left w:val="nil"/>
              <w:bottom w:val="single" w:sz="4" w:space="0" w:color="auto"/>
              <w:right w:val="single" w:sz="4" w:space="0" w:color="auto"/>
            </w:tcBorders>
            <w:shd w:val="clear" w:color="auto" w:fill="auto"/>
            <w:noWrap/>
            <w:vAlign w:val="center"/>
            <w:hideMark/>
          </w:tcPr>
          <w:p w14:paraId="33470E58" w14:textId="77777777" w:rsidR="00BB6CC6" w:rsidRPr="008F6775" w:rsidRDefault="00BB6CC6">
            <w:pPr>
              <w:keepNext/>
              <w:spacing w:line="360" w:lineRule="auto"/>
              <w:rPr>
                <w:rFonts w:ascii="Times New Roman" w:hAnsi="Times New Roman" w:cs="Times New Roman"/>
                <w:lang w:val="en-ID" w:eastAsia="en-ID"/>
                <w:rPrChange w:id="1273" w:author="Lingga Safitri" w:date="2025-07-01T17:21:00Z" w16du:dateUtc="2025-07-01T10:21:00Z">
                  <w:rPr>
                    <w:rFonts w:ascii="Times New Roman" w:hAnsi="Times New Roman" w:cs="Times New Roman"/>
                    <w:color w:val="000000"/>
                    <w:lang w:val="en-ID" w:eastAsia="en-ID"/>
                  </w:rPr>
                </w:rPrChange>
              </w:rPr>
              <w:pPrChange w:id="1274" w:author="Lingga Safitri" w:date="2025-07-01T17:06:00Z" w16du:dateUtc="2025-07-01T10:06:00Z">
                <w:pPr>
                  <w:spacing w:line="360" w:lineRule="auto"/>
                </w:pPr>
              </w:pPrChange>
            </w:pPr>
            <w:r w:rsidRPr="008F6775">
              <w:rPr>
                <w:rFonts w:ascii="Times New Roman" w:hAnsi="Times New Roman" w:cs="Times New Roman"/>
                <w:lang w:val="en-ID" w:eastAsia="en-ID"/>
                <w:rPrChange w:id="1275" w:author="Lingga Safitri" w:date="2025-07-01T17:21:00Z" w16du:dateUtc="2025-07-01T10:21:00Z">
                  <w:rPr>
                    <w:rFonts w:ascii="Times New Roman" w:hAnsi="Times New Roman" w:cs="Times New Roman"/>
                    <w:color w:val="000000"/>
                    <w:lang w:val="en-ID" w:eastAsia="en-ID"/>
                  </w:rPr>
                </w:rPrChange>
              </w:rPr>
              <w:t>Mengirim password baru ke backend</w:t>
            </w:r>
          </w:p>
        </w:tc>
      </w:tr>
    </w:tbl>
    <w:p w14:paraId="2455C906" w14:textId="77777777" w:rsidR="00DE0EFF" w:rsidRPr="008F6775" w:rsidRDefault="00DE0EFF" w:rsidP="00DE0EFF">
      <w:pPr>
        <w:rPr>
          <w:ins w:id="1276" w:author="Lingga Safitri" w:date="2025-07-01T17:06:00Z" w16du:dateUtc="2025-07-01T10:06:00Z"/>
        </w:rPr>
      </w:pPr>
    </w:p>
    <w:p w14:paraId="06072EEA" w14:textId="1B3DEDA9" w:rsidR="00DE0EFF" w:rsidRPr="0081315E" w:rsidRDefault="00DE0EFF">
      <w:pPr>
        <w:pStyle w:val="Caption"/>
        <w:jc w:val="center"/>
        <w:rPr>
          <w:sz w:val="24"/>
          <w:szCs w:val="24"/>
        </w:rPr>
        <w:pPrChange w:id="1277" w:author="Lingga Safitri" w:date="2025-07-01T17:08:00Z" w16du:dateUtc="2025-07-01T10:08:00Z">
          <w:pPr>
            <w:pStyle w:val="BodyText"/>
            <w:spacing w:line="360" w:lineRule="auto"/>
            <w:ind w:left="102"/>
          </w:pPr>
        </w:pPrChange>
      </w:pPr>
      <w:bookmarkStart w:id="1278" w:name="_Toc202282805"/>
      <w:ins w:id="1279" w:author="Lingga Safitri" w:date="2025-07-01T17:07:00Z" w16du:dateUtc="2025-07-01T10:07:00Z">
        <w:r w:rsidRPr="008F6775">
          <w:rPr>
            <w:color w:val="auto"/>
            <w:rPrChange w:id="1280" w:author="Lingga Safitri" w:date="2025-07-01T17:21:00Z" w16du:dateUtc="2025-07-01T10:21:00Z">
              <w:rPr>
                <w:i/>
                <w:iCs/>
              </w:rPr>
            </w:rPrChange>
          </w:rPr>
          <w:t xml:space="preserve">Tabel 4 </w:t>
        </w:r>
        <w:r w:rsidRPr="008F6775">
          <w:rPr>
            <w:color w:val="auto"/>
            <w:rPrChange w:id="1281" w:author="Lingga Safitri" w:date="2025-07-01T17:21:00Z" w16du:dateUtc="2025-07-01T10:21:00Z">
              <w:rPr>
                <w:i/>
                <w:iCs/>
              </w:rPr>
            </w:rPrChange>
          </w:rPr>
          <w:fldChar w:fldCharType="begin"/>
        </w:r>
        <w:r w:rsidRPr="008F6775">
          <w:rPr>
            <w:color w:val="auto"/>
            <w:rPrChange w:id="1282" w:author="Lingga Safitri" w:date="2025-07-01T17:21:00Z" w16du:dateUtc="2025-07-01T10:21:00Z">
              <w:rPr>
                <w:i/>
                <w:iCs/>
              </w:rPr>
            </w:rPrChange>
          </w:rPr>
          <w:instrText xml:space="preserve"> SEQ Tabel_4 \* ARABIC </w:instrText>
        </w:r>
        <w:r w:rsidRPr="008F6775">
          <w:rPr>
            <w:color w:val="auto"/>
            <w:rPrChange w:id="1283" w:author="Lingga Safitri" w:date="2025-07-01T17:21:00Z" w16du:dateUtc="2025-07-01T10:21:00Z">
              <w:rPr>
                <w:i/>
                <w:iCs/>
              </w:rPr>
            </w:rPrChange>
          </w:rPr>
          <w:fldChar w:fldCharType="separate"/>
        </w:r>
      </w:ins>
      <w:r w:rsidR="00461B03">
        <w:rPr>
          <w:noProof/>
          <w:color w:val="auto"/>
        </w:rPr>
        <w:t>9</w:t>
      </w:r>
      <w:ins w:id="1284" w:author="Lingga Safitri" w:date="2025-07-01T17:07:00Z" w16du:dateUtc="2025-07-01T10:07:00Z">
        <w:r w:rsidRPr="008F6775">
          <w:rPr>
            <w:color w:val="auto"/>
            <w:rPrChange w:id="1285" w:author="Lingga Safitri" w:date="2025-07-01T17:21:00Z" w16du:dateUtc="2025-07-01T10:21:00Z">
              <w:rPr>
                <w:i/>
                <w:iCs/>
              </w:rPr>
            </w:rPrChange>
          </w:rPr>
          <w:fldChar w:fldCharType="end"/>
        </w:r>
        <w:r w:rsidRPr="008F6775">
          <w:rPr>
            <w:color w:val="auto"/>
            <w:rPrChange w:id="1286" w:author="Lingga Safitri" w:date="2025-07-01T17:21:00Z" w16du:dateUtc="2025-07-01T10:21:00Z">
              <w:rPr>
                <w:i/>
                <w:iCs/>
              </w:rPr>
            </w:rPrChange>
          </w:rPr>
          <w:t xml:space="preserve"> Baris yang dilewati</w:t>
        </w:r>
      </w:ins>
      <w:bookmarkEnd w:id="1278"/>
    </w:p>
    <w:tbl>
      <w:tblPr>
        <w:tblW w:w="9350" w:type="dxa"/>
        <w:tblInd w:w="113" w:type="dxa"/>
        <w:tblLook w:val="04A0" w:firstRow="1" w:lastRow="0" w:firstColumn="1" w:lastColumn="0" w:noHBand="0" w:noVBand="1"/>
      </w:tblPr>
      <w:tblGrid>
        <w:gridCol w:w="656"/>
        <w:gridCol w:w="5988"/>
        <w:gridCol w:w="2921"/>
      </w:tblGrid>
      <w:tr w:rsidR="00BB6CC6" w:rsidRPr="008F6775" w14:paraId="0B8F6EF6" w14:textId="77777777" w:rsidTr="00C15697">
        <w:trPr>
          <w:trHeight w:val="300"/>
        </w:trPr>
        <w:tc>
          <w:tcPr>
            <w:tcW w:w="4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331021" w14:textId="77777777" w:rsidR="00BB6CC6" w:rsidRPr="008F6775" w:rsidRDefault="00BB6CC6" w:rsidP="00346688">
            <w:pPr>
              <w:spacing w:line="360" w:lineRule="auto"/>
              <w:jc w:val="center"/>
              <w:rPr>
                <w:rFonts w:ascii="Times New Roman" w:hAnsi="Times New Roman" w:cs="Times New Roman"/>
                <w:b/>
                <w:bCs/>
                <w:lang w:val="en-ID" w:eastAsia="en-ID"/>
                <w:rPrChange w:id="1287" w:author="Lingga Safitri" w:date="2025-07-01T17:21:00Z" w16du:dateUtc="2025-07-01T10:21:00Z">
                  <w:rPr>
                    <w:rFonts w:ascii="Times New Roman" w:hAnsi="Times New Roman" w:cs="Times New Roman"/>
                    <w:b/>
                    <w:bCs/>
                    <w:color w:val="000000"/>
                    <w:lang w:val="en-ID" w:eastAsia="en-ID"/>
                  </w:rPr>
                </w:rPrChange>
              </w:rPr>
            </w:pPr>
            <w:r w:rsidRPr="008F6775">
              <w:rPr>
                <w:rFonts w:ascii="Times New Roman" w:hAnsi="Times New Roman" w:cs="Times New Roman"/>
                <w:b/>
                <w:bCs/>
                <w:lang w:val="en-ID" w:eastAsia="en-ID"/>
                <w:rPrChange w:id="1288" w:author="Lingga Safitri" w:date="2025-07-01T17:21:00Z" w16du:dateUtc="2025-07-01T10:21:00Z">
                  <w:rPr>
                    <w:rFonts w:ascii="Times New Roman" w:hAnsi="Times New Roman" w:cs="Times New Roman"/>
                    <w:b/>
                    <w:bCs/>
                    <w:color w:val="000000"/>
                    <w:lang w:val="en-ID" w:eastAsia="en-ID"/>
                  </w:rPr>
                </w:rPrChange>
              </w:rPr>
              <w:t>Path ID</w:t>
            </w:r>
          </w:p>
        </w:tc>
        <w:tc>
          <w:tcPr>
            <w:tcW w:w="5988" w:type="dxa"/>
            <w:tcBorders>
              <w:top w:val="single" w:sz="4" w:space="0" w:color="auto"/>
              <w:left w:val="nil"/>
              <w:bottom w:val="single" w:sz="4" w:space="0" w:color="auto"/>
              <w:right w:val="single" w:sz="4" w:space="0" w:color="auto"/>
            </w:tcBorders>
            <w:shd w:val="clear" w:color="auto" w:fill="auto"/>
            <w:noWrap/>
            <w:vAlign w:val="center"/>
            <w:hideMark/>
          </w:tcPr>
          <w:p w14:paraId="39FEA39F" w14:textId="77777777" w:rsidR="00BB6CC6" w:rsidRPr="008F6775" w:rsidRDefault="00BB6CC6" w:rsidP="00346688">
            <w:pPr>
              <w:spacing w:line="360" w:lineRule="auto"/>
              <w:jc w:val="center"/>
              <w:rPr>
                <w:rFonts w:ascii="Times New Roman" w:hAnsi="Times New Roman" w:cs="Times New Roman"/>
                <w:b/>
                <w:bCs/>
                <w:lang w:val="en-ID" w:eastAsia="en-ID"/>
                <w:rPrChange w:id="1289" w:author="Lingga Safitri" w:date="2025-07-01T17:21:00Z" w16du:dateUtc="2025-07-01T10:21:00Z">
                  <w:rPr>
                    <w:rFonts w:ascii="Times New Roman" w:hAnsi="Times New Roman" w:cs="Times New Roman"/>
                    <w:b/>
                    <w:bCs/>
                    <w:color w:val="000000"/>
                    <w:lang w:val="en-ID" w:eastAsia="en-ID"/>
                  </w:rPr>
                </w:rPrChange>
              </w:rPr>
            </w:pPr>
            <w:r w:rsidRPr="008F6775">
              <w:rPr>
                <w:rFonts w:ascii="Times New Roman" w:hAnsi="Times New Roman" w:cs="Times New Roman"/>
                <w:b/>
                <w:bCs/>
                <w:lang w:val="en-ID" w:eastAsia="en-ID"/>
                <w:rPrChange w:id="1290" w:author="Lingga Safitri" w:date="2025-07-01T17:21:00Z" w16du:dateUtc="2025-07-01T10:21:00Z">
                  <w:rPr>
                    <w:rFonts w:ascii="Times New Roman" w:hAnsi="Times New Roman" w:cs="Times New Roman"/>
                    <w:b/>
                    <w:bCs/>
                    <w:color w:val="000000"/>
                    <w:lang w:val="en-ID" w:eastAsia="en-ID"/>
                  </w:rPr>
                </w:rPrChange>
              </w:rPr>
              <w:t>Baris yang Dilewati</w:t>
            </w:r>
          </w:p>
        </w:tc>
        <w:tc>
          <w:tcPr>
            <w:tcW w:w="2921" w:type="dxa"/>
            <w:tcBorders>
              <w:top w:val="single" w:sz="4" w:space="0" w:color="auto"/>
              <w:left w:val="nil"/>
              <w:bottom w:val="single" w:sz="4" w:space="0" w:color="auto"/>
              <w:right w:val="single" w:sz="4" w:space="0" w:color="auto"/>
            </w:tcBorders>
            <w:shd w:val="clear" w:color="auto" w:fill="auto"/>
            <w:noWrap/>
            <w:vAlign w:val="center"/>
            <w:hideMark/>
          </w:tcPr>
          <w:p w14:paraId="78D7D83C" w14:textId="77777777" w:rsidR="00BB6CC6" w:rsidRPr="008F6775" w:rsidRDefault="00BB6CC6" w:rsidP="00346688">
            <w:pPr>
              <w:spacing w:line="360" w:lineRule="auto"/>
              <w:jc w:val="center"/>
              <w:rPr>
                <w:rFonts w:ascii="Times New Roman" w:hAnsi="Times New Roman" w:cs="Times New Roman"/>
                <w:b/>
                <w:bCs/>
                <w:lang w:val="en-ID" w:eastAsia="en-ID"/>
                <w:rPrChange w:id="1291" w:author="Lingga Safitri" w:date="2025-07-01T17:21:00Z" w16du:dateUtc="2025-07-01T10:21:00Z">
                  <w:rPr>
                    <w:rFonts w:ascii="Times New Roman" w:hAnsi="Times New Roman" w:cs="Times New Roman"/>
                    <w:b/>
                    <w:bCs/>
                    <w:color w:val="000000"/>
                    <w:lang w:val="en-ID" w:eastAsia="en-ID"/>
                  </w:rPr>
                </w:rPrChange>
              </w:rPr>
            </w:pPr>
            <w:r w:rsidRPr="008F6775">
              <w:rPr>
                <w:rFonts w:ascii="Times New Roman" w:hAnsi="Times New Roman" w:cs="Times New Roman"/>
                <w:b/>
                <w:bCs/>
                <w:lang w:val="en-ID" w:eastAsia="en-ID"/>
                <w:rPrChange w:id="1292" w:author="Lingga Safitri" w:date="2025-07-01T17:21:00Z" w16du:dateUtc="2025-07-01T10:21:00Z">
                  <w:rPr>
                    <w:rFonts w:ascii="Times New Roman" w:hAnsi="Times New Roman" w:cs="Times New Roman"/>
                    <w:b/>
                    <w:bCs/>
                    <w:color w:val="000000"/>
                    <w:lang w:val="en-ID" w:eastAsia="en-ID"/>
                  </w:rPr>
                </w:rPrChange>
              </w:rPr>
              <w:t>Keterangan</w:t>
            </w:r>
          </w:p>
        </w:tc>
      </w:tr>
      <w:tr w:rsidR="00BB6CC6" w:rsidRPr="008F6775" w14:paraId="1D2AE038" w14:textId="77777777" w:rsidTr="00C15697">
        <w:trPr>
          <w:trHeight w:val="300"/>
        </w:trPr>
        <w:tc>
          <w:tcPr>
            <w:tcW w:w="441" w:type="dxa"/>
            <w:tcBorders>
              <w:top w:val="nil"/>
              <w:left w:val="single" w:sz="4" w:space="0" w:color="auto"/>
              <w:bottom w:val="single" w:sz="4" w:space="0" w:color="auto"/>
              <w:right w:val="single" w:sz="4" w:space="0" w:color="auto"/>
            </w:tcBorders>
            <w:shd w:val="clear" w:color="auto" w:fill="auto"/>
            <w:noWrap/>
            <w:vAlign w:val="center"/>
            <w:hideMark/>
          </w:tcPr>
          <w:p w14:paraId="18A07BE8" w14:textId="77777777" w:rsidR="00BB6CC6" w:rsidRPr="008F6775" w:rsidRDefault="00BB6CC6" w:rsidP="00346688">
            <w:pPr>
              <w:spacing w:line="360" w:lineRule="auto"/>
              <w:rPr>
                <w:rFonts w:ascii="Times New Roman" w:hAnsi="Times New Roman" w:cs="Times New Roman"/>
                <w:b/>
                <w:bCs/>
                <w:lang w:val="en-ID" w:eastAsia="en-ID"/>
                <w:rPrChange w:id="1293" w:author="Lingga Safitri" w:date="2025-07-01T17:21:00Z" w16du:dateUtc="2025-07-01T10:21:00Z">
                  <w:rPr>
                    <w:rFonts w:ascii="Times New Roman" w:hAnsi="Times New Roman" w:cs="Times New Roman"/>
                    <w:b/>
                    <w:bCs/>
                    <w:color w:val="000000"/>
                    <w:lang w:val="en-ID" w:eastAsia="en-ID"/>
                  </w:rPr>
                </w:rPrChange>
              </w:rPr>
            </w:pPr>
            <w:r w:rsidRPr="008F6775">
              <w:rPr>
                <w:rFonts w:ascii="Times New Roman" w:hAnsi="Times New Roman" w:cs="Times New Roman"/>
                <w:b/>
                <w:bCs/>
                <w:lang w:val="en-ID" w:eastAsia="en-ID"/>
                <w:rPrChange w:id="1294" w:author="Lingga Safitri" w:date="2025-07-01T17:21:00Z" w16du:dateUtc="2025-07-01T10:21:00Z">
                  <w:rPr>
                    <w:rFonts w:ascii="Times New Roman" w:hAnsi="Times New Roman" w:cs="Times New Roman"/>
                    <w:b/>
                    <w:bCs/>
                    <w:color w:val="000000"/>
                    <w:lang w:val="en-ID" w:eastAsia="en-ID"/>
                  </w:rPr>
                </w:rPrChange>
              </w:rPr>
              <w:t>P1</w:t>
            </w:r>
          </w:p>
        </w:tc>
        <w:tc>
          <w:tcPr>
            <w:tcW w:w="5988" w:type="dxa"/>
            <w:tcBorders>
              <w:top w:val="nil"/>
              <w:left w:val="nil"/>
              <w:bottom w:val="single" w:sz="4" w:space="0" w:color="auto"/>
              <w:right w:val="single" w:sz="4" w:space="0" w:color="auto"/>
            </w:tcBorders>
            <w:shd w:val="clear" w:color="auto" w:fill="auto"/>
            <w:noWrap/>
            <w:vAlign w:val="center"/>
            <w:hideMark/>
          </w:tcPr>
          <w:p w14:paraId="5FBE3105" w14:textId="77777777" w:rsidR="00BB6CC6" w:rsidRPr="008F6775" w:rsidRDefault="00BB6CC6" w:rsidP="00346688">
            <w:pPr>
              <w:spacing w:line="360" w:lineRule="auto"/>
              <w:rPr>
                <w:rFonts w:ascii="Times New Roman" w:hAnsi="Times New Roman" w:cs="Times New Roman"/>
                <w:lang w:val="en-ID" w:eastAsia="en-ID"/>
                <w:rPrChange w:id="1295"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296" w:author="Lingga Safitri" w:date="2025-07-01T17:21:00Z" w16du:dateUtc="2025-07-01T10:21:00Z">
                  <w:rPr>
                    <w:rFonts w:ascii="Times New Roman" w:hAnsi="Times New Roman" w:cs="Times New Roman"/>
                    <w:color w:val="000000"/>
                    <w:lang w:val="en-ID" w:eastAsia="en-ID"/>
                  </w:rPr>
                </w:rPrChange>
              </w:rPr>
              <w:t>1 → 2 → 3 (terdaftar) → 4 (limit belum tercapai) → 5 → 6 → 7 → 8 → 9 → 10 (OTP cocok) → 11 (tidak expired) → 12 → 13 → 14 (password valid) → 15</w:t>
            </w:r>
          </w:p>
        </w:tc>
        <w:tc>
          <w:tcPr>
            <w:tcW w:w="2921" w:type="dxa"/>
            <w:tcBorders>
              <w:top w:val="nil"/>
              <w:left w:val="nil"/>
              <w:bottom w:val="single" w:sz="4" w:space="0" w:color="auto"/>
              <w:right w:val="single" w:sz="4" w:space="0" w:color="auto"/>
            </w:tcBorders>
            <w:shd w:val="clear" w:color="auto" w:fill="auto"/>
            <w:noWrap/>
            <w:vAlign w:val="center"/>
            <w:hideMark/>
          </w:tcPr>
          <w:p w14:paraId="1E6B806F" w14:textId="77777777" w:rsidR="00BB6CC6" w:rsidRPr="008F6775" w:rsidRDefault="00BB6CC6" w:rsidP="00346688">
            <w:pPr>
              <w:spacing w:line="360" w:lineRule="auto"/>
              <w:rPr>
                <w:rFonts w:ascii="Times New Roman" w:hAnsi="Times New Roman" w:cs="Times New Roman"/>
                <w:lang w:val="en-ID" w:eastAsia="en-ID"/>
                <w:rPrChange w:id="1297"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298" w:author="Lingga Safitri" w:date="2025-07-01T17:21:00Z" w16du:dateUtc="2025-07-01T10:21:00Z">
                  <w:rPr>
                    <w:rFonts w:ascii="Times New Roman" w:hAnsi="Times New Roman" w:cs="Times New Roman"/>
                    <w:color w:val="000000"/>
                    <w:lang w:val="en-ID" w:eastAsia="en-ID"/>
                  </w:rPr>
                </w:rPrChange>
              </w:rPr>
              <w:t>Jalur sukses penuh: kirim OTP, verifikasi berhasil, ubah password berhasil</w:t>
            </w:r>
          </w:p>
        </w:tc>
      </w:tr>
      <w:tr w:rsidR="00BB6CC6" w:rsidRPr="008F6775" w14:paraId="1DC7465B" w14:textId="77777777" w:rsidTr="00C15697">
        <w:trPr>
          <w:trHeight w:val="300"/>
        </w:trPr>
        <w:tc>
          <w:tcPr>
            <w:tcW w:w="441" w:type="dxa"/>
            <w:tcBorders>
              <w:top w:val="nil"/>
              <w:left w:val="single" w:sz="4" w:space="0" w:color="auto"/>
              <w:bottom w:val="single" w:sz="4" w:space="0" w:color="auto"/>
              <w:right w:val="single" w:sz="4" w:space="0" w:color="auto"/>
            </w:tcBorders>
            <w:shd w:val="clear" w:color="auto" w:fill="auto"/>
            <w:noWrap/>
            <w:vAlign w:val="center"/>
            <w:hideMark/>
          </w:tcPr>
          <w:p w14:paraId="10E8792C" w14:textId="77777777" w:rsidR="00BB6CC6" w:rsidRPr="008F6775" w:rsidRDefault="00BB6CC6" w:rsidP="00346688">
            <w:pPr>
              <w:spacing w:line="360" w:lineRule="auto"/>
              <w:rPr>
                <w:rFonts w:ascii="Times New Roman" w:hAnsi="Times New Roman" w:cs="Times New Roman"/>
                <w:b/>
                <w:bCs/>
                <w:lang w:val="en-ID" w:eastAsia="en-ID"/>
                <w:rPrChange w:id="1299" w:author="Lingga Safitri" w:date="2025-07-01T17:21:00Z" w16du:dateUtc="2025-07-01T10:21:00Z">
                  <w:rPr>
                    <w:rFonts w:ascii="Times New Roman" w:hAnsi="Times New Roman" w:cs="Times New Roman"/>
                    <w:b/>
                    <w:bCs/>
                    <w:color w:val="000000"/>
                    <w:lang w:val="en-ID" w:eastAsia="en-ID"/>
                  </w:rPr>
                </w:rPrChange>
              </w:rPr>
            </w:pPr>
            <w:r w:rsidRPr="008F6775">
              <w:rPr>
                <w:rFonts w:ascii="Times New Roman" w:hAnsi="Times New Roman" w:cs="Times New Roman"/>
                <w:b/>
                <w:bCs/>
                <w:lang w:val="en-ID" w:eastAsia="en-ID"/>
                <w:rPrChange w:id="1300" w:author="Lingga Safitri" w:date="2025-07-01T17:21:00Z" w16du:dateUtc="2025-07-01T10:21:00Z">
                  <w:rPr>
                    <w:rFonts w:ascii="Times New Roman" w:hAnsi="Times New Roman" w:cs="Times New Roman"/>
                    <w:b/>
                    <w:bCs/>
                    <w:color w:val="000000"/>
                    <w:lang w:val="en-ID" w:eastAsia="en-ID"/>
                  </w:rPr>
                </w:rPrChange>
              </w:rPr>
              <w:lastRenderedPageBreak/>
              <w:t>P2</w:t>
            </w:r>
          </w:p>
        </w:tc>
        <w:tc>
          <w:tcPr>
            <w:tcW w:w="5988" w:type="dxa"/>
            <w:tcBorders>
              <w:top w:val="nil"/>
              <w:left w:val="nil"/>
              <w:bottom w:val="single" w:sz="4" w:space="0" w:color="auto"/>
              <w:right w:val="single" w:sz="4" w:space="0" w:color="auto"/>
            </w:tcBorders>
            <w:shd w:val="clear" w:color="auto" w:fill="auto"/>
            <w:noWrap/>
            <w:vAlign w:val="center"/>
            <w:hideMark/>
          </w:tcPr>
          <w:p w14:paraId="417D42A2" w14:textId="77777777" w:rsidR="00BB6CC6" w:rsidRPr="008F6775" w:rsidRDefault="00BB6CC6" w:rsidP="00346688">
            <w:pPr>
              <w:spacing w:line="360" w:lineRule="auto"/>
              <w:rPr>
                <w:rFonts w:ascii="Times New Roman" w:hAnsi="Times New Roman" w:cs="Times New Roman"/>
                <w:lang w:val="en-ID" w:eastAsia="en-ID"/>
                <w:rPrChange w:id="1301"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302" w:author="Lingga Safitri" w:date="2025-07-01T17:21:00Z" w16du:dateUtc="2025-07-01T10:21:00Z">
                  <w:rPr>
                    <w:rFonts w:ascii="Times New Roman" w:hAnsi="Times New Roman" w:cs="Times New Roman"/>
                    <w:color w:val="000000"/>
                    <w:lang w:val="en-ID" w:eastAsia="en-ID"/>
                  </w:rPr>
                </w:rPrChange>
              </w:rPr>
              <w:t>1 → 2 (validasi gagal)</w:t>
            </w:r>
          </w:p>
        </w:tc>
        <w:tc>
          <w:tcPr>
            <w:tcW w:w="2921" w:type="dxa"/>
            <w:tcBorders>
              <w:top w:val="nil"/>
              <w:left w:val="nil"/>
              <w:bottom w:val="single" w:sz="4" w:space="0" w:color="auto"/>
              <w:right w:val="single" w:sz="4" w:space="0" w:color="auto"/>
            </w:tcBorders>
            <w:shd w:val="clear" w:color="auto" w:fill="auto"/>
            <w:noWrap/>
            <w:vAlign w:val="center"/>
            <w:hideMark/>
          </w:tcPr>
          <w:p w14:paraId="7D721CC9" w14:textId="77777777" w:rsidR="00BB6CC6" w:rsidRPr="008F6775" w:rsidRDefault="00BB6CC6" w:rsidP="00346688">
            <w:pPr>
              <w:spacing w:line="360" w:lineRule="auto"/>
              <w:rPr>
                <w:rFonts w:ascii="Times New Roman" w:hAnsi="Times New Roman" w:cs="Times New Roman"/>
                <w:lang w:val="en-ID" w:eastAsia="en-ID"/>
                <w:rPrChange w:id="1303"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304" w:author="Lingga Safitri" w:date="2025-07-01T17:21:00Z" w16du:dateUtc="2025-07-01T10:21:00Z">
                  <w:rPr>
                    <w:rFonts w:ascii="Times New Roman" w:hAnsi="Times New Roman" w:cs="Times New Roman"/>
                    <w:color w:val="000000"/>
                    <w:lang w:val="en-ID" w:eastAsia="en-ID"/>
                  </w:rPr>
                </w:rPrChange>
              </w:rPr>
              <w:t>Nomor telepon tidak valid</w:t>
            </w:r>
          </w:p>
        </w:tc>
      </w:tr>
      <w:tr w:rsidR="00BB6CC6" w:rsidRPr="008F6775" w14:paraId="52AEA428" w14:textId="77777777" w:rsidTr="00C15697">
        <w:trPr>
          <w:trHeight w:val="300"/>
        </w:trPr>
        <w:tc>
          <w:tcPr>
            <w:tcW w:w="441" w:type="dxa"/>
            <w:tcBorders>
              <w:top w:val="nil"/>
              <w:left w:val="single" w:sz="4" w:space="0" w:color="auto"/>
              <w:bottom w:val="single" w:sz="4" w:space="0" w:color="auto"/>
              <w:right w:val="single" w:sz="4" w:space="0" w:color="auto"/>
            </w:tcBorders>
            <w:shd w:val="clear" w:color="auto" w:fill="auto"/>
            <w:noWrap/>
            <w:vAlign w:val="center"/>
            <w:hideMark/>
          </w:tcPr>
          <w:p w14:paraId="00E2C3F0" w14:textId="77777777" w:rsidR="00BB6CC6" w:rsidRPr="008F6775" w:rsidRDefault="00BB6CC6" w:rsidP="00346688">
            <w:pPr>
              <w:spacing w:line="360" w:lineRule="auto"/>
              <w:rPr>
                <w:rFonts w:ascii="Times New Roman" w:hAnsi="Times New Roman" w:cs="Times New Roman"/>
                <w:b/>
                <w:bCs/>
                <w:lang w:val="en-ID" w:eastAsia="en-ID"/>
                <w:rPrChange w:id="1305" w:author="Lingga Safitri" w:date="2025-07-01T17:21:00Z" w16du:dateUtc="2025-07-01T10:21:00Z">
                  <w:rPr>
                    <w:rFonts w:ascii="Times New Roman" w:hAnsi="Times New Roman" w:cs="Times New Roman"/>
                    <w:b/>
                    <w:bCs/>
                    <w:color w:val="000000"/>
                    <w:lang w:val="en-ID" w:eastAsia="en-ID"/>
                  </w:rPr>
                </w:rPrChange>
              </w:rPr>
            </w:pPr>
            <w:r w:rsidRPr="008F6775">
              <w:rPr>
                <w:rFonts w:ascii="Times New Roman" w:hAnsi="Times New Roman" w:cs="Times New Roman"/>
                <w:b/>
                <w:bCs/>
                <w:lang w:val="en-ID" w:eastAsia="en-ID"/>
                <w:rPrChange w:id="1306" w:author="Lingga Safitri" w:date="2025-07-01T17:21:00Z" w16du:dateUtc="2025-07-01T10:21:00Z">
                  <w:rPr>
                    <w:rFonts w:ascii="Times New Roman" w:hAnsi="Times New Roman" w:cs="Times New Roman"/>
                    <w:b/>
                    <w:bCs/>
                    <w:color w:val="000000"/>
                    <w:lang w:val="en-ID" w:eastAsia="en-ID"/>
                  </w:rPr>
                </w:rPrChange>
              </w:rPr>
              <w:t>P3</w:t>
            </w:r>
          </w:p>
        </w:tc>
        <w:tc>
          <w:tcPr>
            <w:tcW w:w="5988" w:type="dxa"/>
            <w:tcBorders>
              <w:top w:val="nil"/>
              <w:left w:val="nil"/>
              <w:bottom w:val="single" w:sz="4" w:space="0" w:color="auto"/>
              <w:right w:val="single" w:sz="4" w:space="0" w:color="auto"/>
            </w:tcBorders>
            <w:shd w:val="clear" w:color="auto" w:fill="auto"/>
            <w:noWrap/>
            <w:vAlign w:val="center"/>
            <w:hideMark/>
          </w:tcPr>
          <w:p w14:paraId="16838E7B" w14:textId="77777777" w:rsidR="00BB6CC6" w:rsidRPr="008F6775" w:rsidRDefault="00BB6CC6" w:rsidP="00346688">
            <w:pPr>
              <w:spacing w:line="360" w:lineRule="auto"/>
              <w:rPr>
                <w:rFonts w:ascii="Times New Roman" w:hAnsi="Times New Roman" w:cs="Times New Roman"/>
                <w:lang w:val="en-ID" w:eastAsia="en-ID"/>
                <w:rPrChange w:id="1307"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308" w:author="Lingga Safitri" w:date="2025-07-01T17:21:00Z" w16du:dateUtc="2025-07-01T10:21:00Z">
                  <w:rPr>
                    <w:rFonts w:ascii="Times New Roman" w:hAnsi="Times New Roman" w:cs="Times New Roman"/>
                    <w:color w:val="000000"/>
                    <w:lang w:val="en-ID" w:eastAsia="en-ID"/>
                  </w:rPr>
                </w:rPrChange>
              </w:rPr>
              <w:t>1 → 2 → 3 (TIDAK terdaftar)</w:t>
            </w:r>
          </w:p>
        </w:tc>
        <w:tc>
          <w:tcPr>
            <w:tcW w:w="2921" w:type="dxa"/>
            <w:tcBorders>
              <w:top w:val="nil"/>
              <w:left w:val="nil"/>
              <w:bottom w:val="single" w:sz="4" w:space="0" w:color="auto"/>
              <w:right w:val="single" w:sz="4" w:space="0" w:color="auto"/>
            </w:tcBorders>
            <w:shd w:val="clear" w:color="auto" w:fill="auto"/>
            <w:noWrap/>
            <w:vAlign w:val="center"/>
            <w:hideMark/>
          </w:tcPr>
          <w:p w14:paraId="4FFDB251" w14:textId="77777777" w:rsidR="00BB6CC6" w:rsidRPr="008F6775" w:rsidRDefault="00BB6CC6" w:rsidP="00346688">
            <w:pPr>
              <w:spacing w:line="360" w:lineRule="auto"/>
              <w:rPr>
                <w:rFonts w:ascii="Times New Roman" w:hAnsi="Times New Roman" w:cs="Times New Roman"/>
                <w:lang w:val="en-ID" w:eastAsia="en-ID"/>
                <w:rPrChange w:id="1309"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310" w:author="Lingga Safitri" w:date="2025-07-01T17:21:00Z" w16du:dateUtc="2025-07-01T10:21:00Z">
                  <w:rPr>
                    <w:rFonts w:ascii="Times New Roman" w:hAnsi="Times New Roman" w:cs="Times New Roman"/>
                    <w:color w:val="000000"/>
                    <w:lang w:val="en-ID" w:eastAsia="en-ID"/>
                  </w:rPr>
                </w:rPrChange>
              </w:rPr>
              <w:t>Nomor tidak ditemukan di database</w:t>
            </w:r>
          </w:p>
        </w:tc>
      </w:tr>
      <w:tr w:rsidR="00BB6CC6" w:rsidRPr="008F6775" w14:paraId="7BFE274C" w14:textId="77777777" w:rsidTr="00C15697">
        <w:trPr>
          <w:trHeight w:val="300"/>
        </w:trPr>
        <w:tc>
          <w:tcPr>
            <w:tcW w:w="441" w:type="dxa"/>
            <w:tcBorders>
              <w:top w:val="nil"/>
              <w:left w:val="single" w:sz="4" w:space="0" w:color="auto"/>
              <w:bottom w:val="single" w:sz="4" w:space="0" w:color="auto"/>
              <w:right w:val="single" w:sz="4" w:space="0" w:color="auto"/>
            </w:tcBorders>
            <w:shd w:val="clear" w:color="auto" w:fill="auto"/>
            <w:noWrap/>
            <w:vAlign w:val="center"/>
            <w:hideMark/>
          </w:tcPr>
          <w:p w14:paraId="10DC62B5" w14:textId="77777777" w:rsidR="00BB6CC6" w:rsidRPr="008F6775" w:rsidRDefault="00BB6CC6" w:rsidP="00346688">
            <w:pPr>
              <w:spacing w:line="360" w:lineRule="auto"/>
              <w:rPr>
                <w:rFonts w:ascii="Times New Roman" w:hAnsi="Times New Roman" w:cs="Times New Roman"/>
                <w:b/>
                <w:bCs/>
                <w:lang w:val="en-ID" w:eastAsia="en-ID"/>
                <w:rPrChange w:id="1311" w:author="Lingga Safitri" w:date="2025-07-01T17:21:00Z" w16du:dateUtc="2025-07-01T10:21:00Z">
                  <w:rPr>
                    <w:rFonts w:ascii="Times New Roman" w:hAnsi="Times New Roman" w:cs="Times New Roman"/>
                    <w:b/>
                    <w:bCs/>
                    <w:color w:val="000000"/>
                    <w:lang w:val="en-ID" w:eastAsia="en-ID"/>
                  </w:rPr>
                </w:rPrChange>
              </w:rPr>
            </w:pPr>
            <w:r w:rsidRPr="008F6775">
              <w:rPr>
                <w:rFonts w:ascii="Times New Roman" w:hAnsi="Times New Roman" w:cs="Times New Roman"/>
                <w:b/>
                <w:bCs/>
                <w:lang w:val="en-ID" w:eastAsia="en-ID"/>
                <w:rPrChange w:id="1312" w:author="Lingga Safitri" w:date="2025-07-01T17:21:00Z" w16du:dateUtc="2025-07-01T10:21:00Z">
                  <w:rPr>
                    <w:rFonts w:ascii="Times New Roman" w:hAnsi="Times New Roman" w:cs="Times New Roman"/>
                    <w:b/>
                    <w:bCs/>
                    <w:color w:val="000000"/>
                    <w:lang w:val="en-ID" w:eastAsia="en-ID"/>
                  </w:rPr>
                </w:rPrChange>
              </w:rPr>
              <w:t>P4</w:t>
            </w:r>
          </w:p>
        </w:tc>
        <w:tc>
          <w:tcPr>
            <w:tcW w:w="5988" w:type="dxa"/>
            <w:tcBorders>
              <w:top w:val="nil"/>
              <w:left w:val="nil"/>
              <w:bottom w:val="single" w:sz="4" w:space="0" w:color="auto"/>
              <w:right w:val="single" w:sz="4" w:space="0" w:color="auto"/>
            </w:tcBorders>
            <w:shd w:val="clear" w:color="auto" w:fill="auto"/>
            <w:noWrap/>
            <w:vAlign w:val="center"/>
            <w:hideMark/>
          </w:tcPr>
          <w:p w14:paraId="71C37ADD" w14:textId="77777777" w:rsidR="00BB6CC6" w:rsidRPr="008F6775" w:rsidRDefault="00BB6CC6" w:rsidP="00346688">
            <w:pPr>
              <w:spacing w:line="360" w:lineRule="auto"/>
              <w:rPr>
                <w:rFonts w:ascii="Times New Roman" w:hAnsi="Times New Roman" w:cs="Times New Roman"/>
                <w:lang w:val="en-ID" w:eastAsia="en-ID"/>
                <w:rPrChange w:id="1313"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314" w:author="Lingga Safitri" w:date="2025-07-01T17:21:00Z" w16du:dateUtc="2025-07-01T10:21:00Z">
                  <w:rPr>
                    <w:rFonts w:ascii="Times New Roman" w:hAnsi="Times New Roman" w:cs="Times New Roman"/>
                    <w:color w:val="000000"/>
                    <w:lang w:val="en-ID" w:eastAsia="en-ID"/>
                  </w:rPr>
                </w:rPrChange>
              </w:rPr>
              <w:t>1 → 2 → 3 → 4 (limit tercapai)</w:t>
            </w:r>
          </w:p>
        </w:tc>
        <w:tc>
          <w:tcPr>
            <w:tcW w:w="2921" w:type="dxa"/>
            <w:tcBorders>
              <w:top w:val="nil"/>
              <w:left w:val="nil"/>
              <w:bottom w:val="single" w:sz="4" w:space="0" w:color="auto"/>
              <w:right w:val="single" w:sz="4" w:space="0" w:color="auto"/>
            </w:tcBorders>
            <w:shd w:val="clear" w:color="auto" w:fill="auto"/>
            <w:noWrap/>
            <w:vAlign w:val="center"/>
            <w:hideMark/>
          </w:tcPr>
          <w:p w14:paraId="734D6A91" w14:textId="77777777" w:rsidR="00BB6CC6" w:rsidRPr="008F6775" w:rsidRDefault="00BB6CC6" w:rsidP="00346688">
            <w:pPr>
              <w:spacing w:line="360" w:lineRule="auto"/>
              <w:rPr>
                <w:rFonts w:ascii="Times New Roman" w:hAnsi="Times New Roman" w:cs="Times New Roman"/>
                <w:lang w:val="en-ID" w:eastAsia="en-ID"/>
                <w:rPrChange w:id="1315"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316" w:author="Lingga Safitri" w:date="2025-07-01T17:21:00Z" w16du:dateUtc="2025-07-01T10:21:00Z">
                  <w:rPr>
                    <w:rFonts w:ascii="Times New Roman" w:hAnsi="Times New Roman" w:cs="Times New Roman"/>
                    <w:color w:val="000000"/>
                    <w:lang w:val="en-ID" w:eastAsia="en-ID"/>
                  </w:rPr>
                </w:rPrChange>
              </w:rPr>
              <w:t>Gagal karena melebihi batas permintaan OTP</w:t>
            </w:r>
          </w:p>
        </w:tc>
      </w:tr>
      <w:tr w:rsidR="00BB6CC6" w:rsidRPr="008F6775" w14:paraId="46A2F936" w14:textId="77777777" w:rsidTr="00C15697">
        <w:trPr>
          <w:trHeight w:val="300"/>
        </w:trPr>
        <w:tc>
          <w:tcPr>
            <w:tcW w:w="441" w:type="dxa"/>
            <w:tcBorders>
              <w:top w:val="nil"/>
              <w:left w:val="single" w:sz="4" w:space="0" w:color="auto"/>
              <w:bottom w:val="single" w:sz="4" w:space="0" w:color="auto"/>
              <w:right w:val="single" w:sz="4" w:space="0" w:color="auto"/>
            </w:tcBorders>
            <w:shd w:val="clear" w:color="auto" w:fill="auto"/>
            <w:noWrap/>
            <w:vAlign w:val="center"/>
            <w:hideMark/>
          </w:tcPr>
          <w:p w14:paraId="60367ABB" w14:textId="77777777" w:rsidR="00BB6CC6" w:rsidRPr="008F6775" w:rsidRDefault="00BB6CC6" w:rsidP="00346688">
            <w:pPr>
              <w:spacing w:line="360" w:lineRule="auto"/>
              <w:rPr>
                <w:rFonts w:ascii="Times New Roman" w:hAnsi="Times New Roman" w:cs="Times New Roman"/>
                <w:b/>
                <w:bCs/>
                <w:lang w:val="en-ID" w:eastAsia="en-ID"/>
                <w:rPrChange w:id="1317" w:author="Lingga Safitri" w:date="2025-07-01T17:21:00Z" w16du:dateUtc="2025-07-01T10:21:00Z">
                  <w:rPr>
                    <w:rFonts w:ascii="Times New Roman" w:hAnsi="Times New Roman" w:cs="Times New Roman"/>
                    <w:b/>
                    <w:bCs/>
                    <w:color w:val="000000"/>
                    <w:lang w:val="en-ID" w:eastAsia="en-ID"/>
                  </w:rPr>
                </w:rPrChange>
              </w:rPr>
            </w:pPr>
            <w:r w:rsidRPr="008F6775">
              <w:rPr>
                <w:rFonts w:ascii="Times New Roman" w:hAnsi="Times New Roman" w:cs="Times New Roman"/>
                <w:b/>
                <w:bCs/>
                <w:lang w:val="en-ID" w:eastAsia="en-ID"/>
                <w:rPrChange w:id="1318" w:author="Lingga Safitri" w:date="2025-07-01T17:21:00Z" w16du:dateUtc="2025-07-01T10:21:00Z">
                  <w:rPr>
                    <w:rFonts w:ascii="Times New Roman" w:hAnsi="Times New Roman" w:cs="Times New Roman"/>
                    <w:b/>
                    <w:bCs/>
                    <w:color w:val="000000"/>
                    <w:lang w:val="en-ID" w:eastAsia="en-ID"/>
                  </w:rPr>
                </w:rPrChange>
              </w:rPr>
              <w:t>P5</w:t>
            </w:r>
          </w:p>
        </w:tc>
        <w:tc>
          <w:tcPr>
            <w:tcW w:w="5988" w:type="dxa"/>
            <w:tcBorders>
              <w:top w:val="nil"/>
              <w:left w:val="nil"/>
              <w:bottom w:val="single" w:sz="4" w:space="0" w:color="auto"/>
              <w:right w:val="single" w:sz="4" w:space="0" w:color="auto"/>
            </w:tcBorders>
            <w:shd w:val="clear" w:color="auto" w:fill="auto"/>
            <w:noWrap/>
            <w:vAlign w:val="center"/>
            <w:hideMark/>
          </w:tcPr>
          <w:p w14:paraId="250F35F8" w14:textId="77777777" w:rsidR="00BB6CC6" w:rsidRPr="008F6775" w:rsidRDefault="00BB6CC6" w:rsidP="00346688">
            <w:pPr>
              <w:spacing w:line="360" w:lineRule="auto"/>
              <w:rPr>
                <w:rFonts w:ascii="Times New Roman" w:hAnsi="Times New Roman" w:cs="Times New Roman"/>
                <w:lang w:val="en-ID" w:eastAsia="en-ID"/>
                <w:rPrChange w:id="1319"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320" w:author="Lingga Safitri" w:date="2025-07-01T17:21:00Z" w16du:dateUtc="2025-07-01T10:21:00Z">
                  <w:rPr>
                    <w:rFonts w:ascii="Times New Roman" w:hAnsi="Times New Roman" w:cs="Times New Roman"/>
                    <w:color w:val="000000"/>
                    <w:lang w:val="en-ID" w:eastAsia="en-ID"/>
                  </w:rPr>
                </w:rPrChange>
              </w:rPr>
              <w:t>8 → 9 (OTP tidak ada)</w:t>
            </w:r>
          </w:p>
        </w:tc>
        <w:tc>
          <w:tcPr>
            <w:tcW w:w="2921" w:type="dxa"/>
            <w:tcBorders>
              <w:top w:val="nil"/>
              <w:left w:val="nil"/>
              <w:bottom w:val="single" w:sz="4" w:space="0" w:color="auto"/>
              <w:right w:val="single" w:sz="4" w:space="0" w:color="auto"/>
            </w:tcBorders>
            <w:shd w:val="clear" w:color="auto" w:fill="auto"/>
            <w:noWrap/>
            <w:vAlign w:val="center"/>
            <w:hideMark/>
          </w:tcPr>
          <w:p w14:paraId="5396435C" w14:textId="77777777" w:rsidR="00BB6CC6" w:rsidRPr="008F6775" w:rsidRDefault="00BB6CC6" w:rsidP="00346688">
            <w:pPr>
              <w:spacing w:line="360" w:lineRule="auto"/>
              <w:rPr>
                <w:rFonts w:ascii="Times New Roman" w:hAnsi="Times New Roman" w:cs="Times New Roman"/>
                <w:lang w:val="en-ID" w:eastAsia="en-ID"/>
                <w:rPrChange w:id="1321"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322" w:author="Lingga Safitri" w:date="2025-07-01T17:21:00Z" w16du:dateUtc="2025-07-01T10:21:00Z">
                  <w:rPr>
                    <w:rFonts w:ascii="Times New Roman" w:hAnsi="Times New Roman" w:cs="Times New Roman"/>
                    <w:color w:val="000000"/>
                    <w:lang w:val="en-ID" w:eastAsia="en-ID"/>
                  </w:rPr>
                </w:rPrChange>
              </w:rPr>
              <w:t>OTP belum diminta atau sudah expired</w:t>
            </w:r>
          </w:p>
        </w:tc>
      </w:tr>
      <w:tr w:rsidR="00BB6CC6" w:rsidRPr="008F6775" w14:paraId="332AAD1A" w14:textId="77777777" w:rsidTr="00C15697">
        <w:trPr>
          <w:trHeight w:val="300"/>
        </w:trPr>
        <w:tc>
          <w:tcPr>
            <w:tcW w:w="441" w:type="dxa"/>
            <w:tcBorders>
              <w:top w:val="nil"/>
              <w:left w:val="single" w:sz="4" w:space="0" w:color="auto"/>
              <w:bottom w:val="single" w:sz="4" w:space="0" w:color="auto"/>
              <w:right w:val="single" w:sz="4" w:space="0" w:color="auto"/>
            </w:tcBorders>
            <w:shd w:val="clear" w:color="auto" w:fill="auto"/>
            <w:noWrap/>
            <w:vAlign w:val="center"/>
            <w:hideMark/>
          </w:tcPr>
          <w:p w14:paraId="753F6FD2" w14:textId="77777777" w:rsidR="00BB6CC6" w:rsidRPr="008F6775" w:rsidRDefault="00BB6CC6" w:rsidP="00346688">
            <w:pPr>
              <w:spacing w:line="360" w:lineRule="auto"/>
              <w:rPr>
                <w:rFonts w:ascii="Times New Roman" w:hAnsi="Times New Roman" w:cs="Times New Roman"/>
                <w:b/>
                <w:bCs/>
                <w:lang w:val="en-ID" w:eastAsia="en-ID"/>
                <w:rPrChange w:id="1323" w:author="Lingga Safitri" w:date="2025-07-01T17:21:00Z" w16du:dateUtc="2025-07-01T10:21:00Z">
                  <w:rPr>
                    <w:rFonts w:ascii="Times New Roman" w:hAnsi="Times New Roman" w:cs="Times New Roman"/>
                    <w:b/>
                    <w:bCs/>
                    <w:color w:val="000000"/>
                    <w:lang w:val="en-ID" w:eastAsia="en-ID"/>
                  </w:rPr>
                </w:rPrChange>
              </w:rPr>
            </w:pPr>
            <w:r w:rsidRPr="008F6775">
              <w:rPr>
                <w:rFonts w:ascii="Times New Roman" w:hAnsi="Times New Roman" w:cs="Times New Roman"/>
                <w:b/>
                <w:bCs/>
                <w:lang w:val="en-ID" w:eastAsia="en-ID"/>
                <w:rPrChange w:id="1324" w:author="Lingga Safitri" w:date="2025-07-01T17:21:00Z" w16du:dateUtc="2025-07-01T10:21:00Z">
                  <w:rPr>
                    <w:rFonts w:ascii="Times New Roman" w:hAnsi="Times New Roman" w:cs="Times New Roman"/>
                    <w:b/>
                    <w:bCs/>
                    <w:color w:val="000000"/>
                    <w:lang w:val="en-ID" w:eastAsia="en-ID"/>
                  </w:rPr>
                </w:rPrChange>
              </w:rPr>
              <w:t>P6</w:t>
            </w:r>
          </w:p>
        </w:tc>
        <w:tc>
          <w:tcPr>
            <w:tcW w:w="5988" w:type="dxa"/>
            <w:tcBorders>
              <w:top w:val="nil"/>
              <w:left w:val="nil"/>
              <w:bottom w:val="single" w:sz="4" w:space="0" w:color="auto"/>
              <w:right w:val="single" w:sz="4" w:space="0" w:color="auto"/>
            </w:tcBorders>
            <w:shd w:val="clear" w:color="auto" w:fill="auto"/>
            <w:noWrap/>
            <w:vAlign w:val="center"/>
            <w:hideMark/>
          </w:tcPr>
          <w:p w14:paraId="1DB1B803" w14:textId="77777777" w:rsidR="00BB6CC6" w:rsidRPr="008F6775" w:rsidRDefault="00BB6CC6" w:rsidP="00346688">
            <w:pPr>
              <w:spacing w:line="360" w:lineRule="auto"/>
              <w:rPr>
                <w:rFonts w:ascii="Times New Roman" w:hAnsi="Times New Roman" w:cs="Times New Roman"/>
                <w:lang w:val="en-ID" w:eastAsia="en-ID"/>
                <w:rPrChange w:id="1325"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326" w:author="Lingga Safitri" w:date="2025-07-01T17:21:00Z" w16du:dateUtc="2025-07-01T10:21:00Z">
                  <w:rPr>
                    <w:rFonts w:ascii="Times New Roman" w:hAnsi="Times New Roman" w:cs="Times New Roman"/>
                    <w:color w:val="000000"/>
                    <w:lang w:val="en-ID" w:eastAsia="en-ID"/>
                  </w:rPr>
                </w:rPrChange>
              </w:rPr>
              <w:t>8 → 9 → 10 (OTP salah)</w:t>
            </w:r>
          </w:p>
        </w:tc>
        <w:tc>
          <w:tcPr>
            <w:tcW w:w="2921" w:type="dxa"/>
            <w:tcBorders>
              <w:top w:val="nil"/>
              <w:left w:val="nil"/>
              <w:bottom w:val="single" w:sz="4" w:space="0" w:color="auto"/>
              <w:right w:val="single" w:sz="4" w:space="0" w:color="auto"/>
            </w:tcBorders>
            <w:shd w:val="clear" w:color="auto" w:fill="auto"/>
            <w:noWrap/>
            <w:vAlign w:val="center"/>
            <w:hideMark/>
          </w:tcPr>
          <w:p w14:paraId="45ED1425" w14:textId="77777777" w:rsidR="00BB6CC6" w:rsidRPr="008F6775" w:rsidRDefault="00BB6CC6" w:rsidP="00346688">
            <w:pPr>
              <w:spacing w:line="360" w:lineRule="auto"/>
              <w:rPr>
                <w:rFonts w:ascii="Times New Roman" w:hAnsi="Times New Roman" w:cs="Times New Roman"/>
                <w:lang w:val="en-ID" w:eastAsia="en-ID"/>
                <w:rPrChange w:id="1327"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328" w:author="Lingga Safitri" w:date="2025-07-01T17:21:00Z" w16du:dateUtc="2025-07-01T10:21:00Z">
                  <w:rPr>
                    <w:rFonts w:ascii="Times New Roman" w:hAnsi="Times New Roman" w:cs="Times New Roman"/>
                    <w:color w:val="000000"/>
                    <w:lang w:val="en-ID" w:eastAsia="en-ID"/>
                  </w:rPr>
                </w:rPrChange>
              </w:rPr>
              <w:t>OTP tidak cocok</w:t>
            </w:r>
          </w:p>
        </w:tc>
      </w:tr>
      <w:tr w:rsidR="00BB6CC6" w:rsidRPr="008F6775" w14:paraId="6F4F624C" w14:textId="77777777" w:rsidTr="00C15697">
        <w:trPr>
          <w:trHeight w:val="300"/>
        </w:trPr>
        <w:tc>
          <w:tcPr>
            <w:tcW w:w="441" w:type="dxa"/>
            <w:tcBorders>
              <w:top w:val="nil"/>
              <w:left w:val="single" w:sz="4" w:space="0" w:color="auto"/>
              <w:bottom w:val="single" w:sz="4" w:space="0" w:color="auto"/>
              <w:right w:val="single" w:sz="4" w:space="0" w:color="auto"/>
            </w:tcBorders>
            <w:shd w:val="clear" w:color="auto" w:fill="auto"/>
            <w:noWrap/>
            <w:vAlign w:val="center"/>
            <w:hideMark/>
          </w:tcPr>
          <w:p w14:paraId="073F9A3C" w14:textId="77777777" w:rsidR="00BB6CC6" w:rsidRPr="008F6775" w:rsidRDefault="00BB6CC6" w:rsidP="00346688">
            <w:pPr>
              <w:spacing w:line="360" w:lineRule="auto"/>
              <w:rPr>
                <w:rFonts w:ascii="Times New Roman" w:hAnsi="Times New Roman" w:cs="Times New Roman"/>
                <w:b/>
                <w:bCs/>
                <w:lang w:val="en-ID" w:eastAsia="en-ID"/>
                <w:rPrChange w:id="1329" w:author="Lingga Safitri" w:date="2025-07-01T17:21:00Z" w16du:dateUtc="2025-07-01T10:21:00Z">
                  <w:rPr>
                    <w:rFonts w:ascii="Times New Roman" w:hAnsi="Times New Roman" w:cs="Times New Roman"/>
                    <w:b/>
                    <w:bCs/>
                    <w:color w:val="000000"/>
                    <w:lang w:val="en-ID" w:eastAsia="en-ID"/>
                  </w:rPr>
                </w:rPrChange>
              </w:rPr>
            </w:pPr>
            <w:r w:rsidRPr="008F6775">
              <w:rPr>
                <w:rFonts w:ascii="Times New Roman" w:hAnsi="Times New Roman" w:cs="Times New Roman"/>
                <w:b/>
                <w:bCs/>
                <w:lang w:val="en-ID" w:eastAsia="en-ID"/>
                <w:rPrChange w:id="1330" w:author="Lingga Safitri" w:date="2025-07-01T17:21:00Z" w16du:dateUtc="2025-07-01T10:21:00Z">
                  <w:rPr>
                    <w:rFonts w:ascii="Times New Roman" w:hAnsi="Times New Roman" w:cs="Times New Roman"/>
                    <w:b/>
                    <w:bCs/>
                    <w:color w:val="000000"/>
                    <w:lang w:val="en-ID" w:eastAsia="en-ID"/>
                  </w:rPr>
                </w:rPrChange>
              </w:rPr>
              <w:t>P7</w:t>
            </w:r>
          </w:p>
        </w:tc>
        <w:tc>
          <w:tcPr>
            <w:tcW w:w="5988" w:type="dxa"/>
            <w:tcBorders>
              <w:top w:val="nil"/>
              <w:left w:val="nil"/>
              <w:bottom w:val="single" w:sz="4" w:space="0" w:color="auto"/>
              <w:right w:val="single" w:sz="4" w:space="0" w:color="auto"/>
            </w:tcBorders>
            <w:shd w:val="clear" w:color="auto" w:fill="auto"/>
            <w:noWrap/>
            <w:vAlign w:val="center"/>
            <w:hideMark/>
          </w:tcPr>
          <w:p w14:paraId="2E0CB6D5" w14:textId="77777777" w:rsidR="00BB6CC6" w:rsidRPr="008F6775" w:rsidRDefault="00BB6CC6" w:rsidP="00346688">
            <w:pPr>
              <w:spacing w:line="360" w:lineRule="auto"/>
              <w:rPr>
                <w:rFonts w:ascii="Times New Roman" w:hAnsi="Times New Roman" w:cs="Times New Roman"/>
                <w:lang w:val="en-ID" w:eastAsia="en-ID"/>
                <w:rPrChange w:id="1331"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332" w:author="Lingga Safitri" w:date="2025-07-01T17:21:00Z" w16du:dateUtc="2025-07-01T10:21:00Z">
                  <w:rPr>
                    <w:rFonts w:ascii="Times New Roman" w:hAnsi="Times New Roman" w:cs="Times New Roman"/>
                    <w:color w:val="000000"/>
                    <w:lang w:val="en-ID" w:eastAsia="en-ID"/>
                  </w:rPr>
                </w:rPrChange>
              </w:rPr>
              <w:t>8 → 9 → 10 → 11 (OTP expired)</w:t>
            </w:r>
          </w:p>
        </w:tc>
        <w:tc>
          <w:tcPr>
            <w:tcW w:w="2921" w:type="dxa"/>
            <w:tcBorders>
              <w:top w:val="nil"/>
              <w:left w:val="nil"/>
              <w:bottom w:val="single" w:sz="4" w:space="0" w:color="auto"/>
              <w:right w:val="single" w:sz="4" w:space="0" w:color="auto"/>
            </w:tcBorders>
            <w:shd w:val="clear" w:color="auto" w:fill="auto"/>
            <w:noWrap/>
            <w:vAlign w:val="center"/>
            <w:hideMark/>
          </w:tcPr>
          <w:p w14:paraId="38CEC459" w14:textId="77777777" w:rsidR="00BB6CC6" w:rsidRPr="008F6775" w:rsidRDefault="00BB6CC6" w:rsidP="00346688">
            <w:pPr>
              <w:spacing w:line="360" w:lineRule="auto"/>
              <w:rPr>
                <w:rFonts w:ascii="Times New Roman" w:hAnsi="Times New Roman" w:cs="Times New Roman"/>
                <w:lang w:val="en-ID" w:eastAsia="en-ID"/>
                <w:rPrChange w:id="1333"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334" w:author="Lingga Safitri" w:date="2025-07-01T17:21:00Z" w16du:dateUtc="2025-07-01T10:21:00Z">
                  <w:rPr>
                    <w:rFonts w:ascii="Times New Roman" w:hAnsi="Times New Roman" w:cs="Times New Roman"/>
                    <w:color w:val="000000"/>
                    <w:lang w:val="en-ID" w:eastAsia="en-ID"/>
                  </w:rPr>
                </w:rPrChange>
              </w:rPr>
              <w:t>OTP sudah kedaluwarsa</w:t>
            </w:r>
          </w:p>
        </w:tc>
      </w:tr>
      <w:tr w:rsidR="00BB6CC6" w:rsidRPr="008F6775" w14:paraId="75842C48" w14:textId="77777777" w:rsidTr="00C15697">
        <w:trPr>
          <w:trHeight w:val="300"/>
        </w:trPr>
        <w:tc>
          <w:tcPr>
            <w:tcW w:w="441" w:type="dxa"/>
            <w:tcBorders>
              <w:top w:val="nil"/>
              <w:left w:val="single" w:sz="4" w:space="0" w:color="auto"/>
              <w:bottom w:val="single" w:sz="4" w:space="0" w:color="auto"/>
              <w:right w:val="single" w:sz="4" w:space="0" w:color="auto"/>
            </w:tcBorders>
            <w:shd w:val="clear" w:color="auto" w:fill="auto"/>
            <w:noWrap/>
            <w:vAlign w:val="center"/>
            <w:hideMark/>
          </w:tcPr>
          <w:p w14:paraId="537AE0E3" w14:textId="77777777" w:rsidR="00BB6CC6" w:rsidRPr="008F6775" w:rsidRDefault="00BB6CC6" w:rsidP="00346688">
            <w:pPr>
              <w:spacing w:line="360" w:lineRule="auto"/>
              <w:rPr>
                <w:rFonts w:ascii="Times New Roman" w:hAnsi="Times New Roman" w:cs="Times New Roman"/>
                <w:b/>
                <w:bCs/>
                <w:lang w:val="en-ID" w:eastAsia="en-ID"/>
                <w:rPrChange w:id="1335" w:author="Lingga Safitri" w:date="2025-07-01T17:21:00Z" w16du:dateUtc="2025-07-01T10:21:00Z">
                  <w:rPr>
                    <w:rFonts w:ascii="Times New Roman" w:hAnsi="Times New Roman" w:cs="Times New Roman"/>
                    <w:b/>
                    <w:bCs/>
                    <w:color w:val="000000"/>
                    <w:lang w:val="en-ID" w:eastAsia="en-ID"/>
                  </w:rPr>
                </w:rPrChange>
              </w:rPr>
            </w:pPr>
            <w:r w:rsidRPr="008F6775">
              <w:rPr>
                <w:rFonts w:ascii="Times New Roman" w:hAnsi="Times New Roman" w:cs="Times New Roman"/>
                <w:b/>
                <w:bCs/>
                <w:lang w:val="en-ID" w:eastAsia="en-ID"/>
                <w:rPrChange w:id="1336" w:author="Lingga Safitri" w:date="2025-07-01T17:21:00Z" w16du:dateUtc="2025-07-01T10:21:00Z">
                  <w:rPr>
                    <w:rFonts w:ascii="Times New Roman" w:hAnsi="Times New Roman" w:cs="Times New Roman"/>
                    <w:b/>
                    <w:bCs/>
                    <w:color w:val="000000"/>
                    <w:lang w:val="en-ID" w:eastAsia="en-ID"/>
                  </w:rPr>
                </w:rPrChange>
              </w:rPr>
              <w:t>P8</w:t>
            </w:r>
          </w:p>
        </w:tc>
        <w:tc>
          <w:tcPr>
            <w:tcW w:w="5988" w:type="dxa"/>
            <w:tcBorders>
              <w:top w:val="nil"/>
              <w:left w:val="nil"/>
              <w:bottom w:val="single" w:sz="4" w:space="0" w:color="auto"/>
              <w:right w:val="single" w:sz="4" w:space="0" w:color="auto"/>
            </w:tcBorders>
            <w:shd w:val="clear" w:color="auto" w:fill="auto"/>
            <w:noWrap/>
            <w:vAlign w:val="center"/>
            <w:hideMark/>
          </w:tcPr>
          <w:p w14:paraId="2C12583B" w14:textId="77777777" w:rsidR="00BB6CC6" w:rsidRPr="008F6775" w:rsidRDefault="00BB6CC6" w:rsidP="00346688">
            <w:pPr>
              <w:spacing w:line="360" w:lineRule="auto"/>
              <w:rPr>
                <w:rFonts w:ascii="Times New Roman" w:hAnsi="Times New Roman" w:cs="Times New Roman"/>
                <w:lang w:val="en-ID" w:eastAsia="en-ID"/>
                <w:rPrChange w:id="1337"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338" w:author="Lingga Safitri" w:date="2025-07-01T17:21:00Z" w16du:dateUtc="2025-07-01T10:21:00Z">
                  <w:rPr>
                    <w:rFonts w:ascii="Times New Roman" w:hAnsi="Times New Roman" w:cs="Times New Roman"/>
                    <w:color w:val="000000"/>
                    <w:lang w:val="en-ID" w:eastAsia="en-ID"/>
                  </w:rPr>
                </w:rPrChange>
              </w:rPr>
              <w:t>13 → 14 (validasi gagal - password terlalu pendek / spasi / panjang / kosong)</w:t>
            </w:r>
          </w:p>
        </w:tc>
        <w:tc>
          <w:tcPr>
            <w:tcW w:w="2921" w:type="dxa"/>
            <w:tcBorders>
              <w:top w:val="nil"/>
              <w:left w:val="nil"/>
              <w:bottom w:val="single" w:sz="4" w:space="0" w:color="auto"/>
              <w:right w:val="single" w:sz="4" w:space="0" w:color="auto"/>
            </w:tcBorders>
            <w:shd w:val="clear" w:color="auto" w:fill="auto"/>
            <w:noWrap/>
            <w:vAlign w:val="center"/>
            <w:hideMark/>
          </w:tcPr>
          <w:p w14:paraId="56CF9B43" w14:textId="77777777" w:rsidR="00BB6CC6" w:rsidRPr="008F6775" w:rsidRDefault="00BB6CC6" w:rsidP="00346688">
            <w:pPr>
              <w:spacing w:line="360" w:lineRule="auto"/>
              <w:rPr>
                <w:rFonts w:ascii="Times New Roman" w:hAnsi="Times New Roman" w:cs="Times New Roman"/>
                <w:lang w:val="en-ID" w:eastAsia="en-ID"/>
                <w:rPrChange w:id="1339"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340" w:author="Lingga Safitri" w:date="2025-07-01T17:21:00Z" w16du:dateUtc="2025-07-01T10:21:00Z">
                  <w:rPr>
                    <w:rFonts w:ascii="Times New Roman" w:hAnsi="Times New Roman" w:cs="Times New Roman"/>
                    <w:color w:val="000000"/>
                    <w:lang w:val="en-ID" w:eastAsia="en-ID"/>
                  </w:rPr>
                </w:rPrChange>
              </w:rPr>
              <w:t>Gagal ubah password karena input invalid</w:t>
            </w:r>
          </w:p>
        </w:tc>
      </w:tr>
      <w:tr w:rsidR="00BB6CC6" w:rsidRPr="008F6775" w14:paraId="09590717" w14:textId="77777777" w:rsidTr="00C15697">
        <w:trPr>
          <w:trHeight w:val="300"/>
        </w:trPr>
        <w:tc>
          <w:tcPr>
            <w:tcW w:w="441" w:type="dxa"/>
            <w:tcBorders>
              <w:top w:val="nil"/>
              <w:left w:val="single" w:sz="4" w:space="0" w:color="auto"/>
              <w:bottom w:val="single" w:sz="4" w:space="0" w:color="auto"/>
              <w:right w:val="single" w:sz="4" w:space="0" w:color="auto"/>
            </w:tcBorders>
            <w:shd w:val="clear" w:color="auto" w:fill="auto"/>
            <w:noWrap/>
            <w:vAlign w:val="center"/>
            <w:hideMark/>
          </w:tcPr>
          <w:p w14:paraId="6AA3C947" w14:textId="77777777" w:rsidR="00BB6CC6" w:rsidRPr="008F6775" w:rsidRDefault="00BB6CC6" w:rsidP="00346688">
            <w:pPr>
              <w:spacing w:line="360" w:lineRule="auto"/>
              <w:rPr>
                <w:rFonts w:ascii="Times New Roman" w:hAnsi="Times New Roman" w:cs="Times New Roman"/>
                <w:b/>
                <w:bCs/>
                <w:lang w:val="en-ID" w:eastAsia="en-ID"/>
                <w:rPrChange w:id="1341" w:author="Lingga Safitri" w:date="2025-07-01T17:21:00Z" w16du:dateUtc="2025-07-01T10:21:00Z">
                  <w:rPr>
                    <w:rFonts w:ascii="Times New Roman" w:hAnsi="Times New Roman" w:cs="Times New Roman"/>
                    <w:b/>
                    <w:bCs/>
                    <w:color w:val="000000"/>
                    <w:lang w:val="en-ID" w:eastAsia="en-ID"/>
                  </w:rPr>
                </w:rPrChange>
              </w:rPr>
            </w:pPr>
            <w:r w:rsidRPr="008F6775">
              <w:rPr>
                <w:rFonts w:ascii="Times New Roman" w:hAnsi="Times New Roman" w:cs="Times New Roman"/>
                <w:b/>
                <w:bCs/>
                <w:lang w:val="en-ID" w:eastAsia="en-ID"/>
                <w:rPrChange w:id="1342" w:author="Lingga Safitri" w:date="2025-07-01T17:21:00Z" w16du:dateUtc="2025-07-01T10:21:00Z">
                  <w:rPr>
                    <w:rFonts w:ascii="Times New Roman" w:hAnsi="Times New Roman" w:cs="Times New Roman"/>
                    <w:b/>
                    <w:bCs/>
                    <w:color w:val="000000"/>
                    <w:lang w:val="en-ID" w:eastAsia="en-ID"/>
                  </w:rPr>
                </w:rPrChange>
              </w:rPr>
              <w:t>P9</w:t>
            </w:r>
          </w:p>
        </w:tc>
        <w:tc>
          <w:tcPr>
            <w:tcW w:w="5988" w:type="dxa"/>
            <w:tcBorders>
              <w:top w:val="nil"/>
              <w:left w:val="nil"/>
              <w:bottom w:val="single" w:sz="4" w:space="0" w:color="auto"/>
              <w:right w:val="single" w:sz="4" w:space="0" w:color="auto"/>
            </w:tcBorders>
            <w:shd w:val="clear" w:color="auto" w:fill="auto"/>
            <w:noWrap/>
            <w:vAlign w:val="center"/>
            <w:hideMark/>
          </w:tcPr>
          <w:p w14:paraId="286DA434" w14:textId="77777777" w:rsidR="00BB6CC6" w:rsidRPr="008F6775" w:rsidRDefault="00BB6CC6" w:rsidP="00346688">
            <w:pPr>
              <w:spacing w:line="360" w:lineRule="auto"/>
              <w:rPr>
                <w:rFonts w:ascii="Times New Roman" w:hAnsi="Times New Roman" w:cs="Times New Roman"/>
                <w:lang w:val="en-ID" w:eastAsia="en-ID"/>
                <w:rPrChange w:id="1343"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344" w:author="Lingga Safitri" w:date="2025-07-01T17:21:00Z" w16du:dateUtc="2025-07-01T10:21:00Z">
                  <w:rPr>
                    <w:rFonts w:ascii="Times New Roman" w:hAnsi="Times New Roman" w:cs="Times New Roman"/>
                    <w:color w:val="000000"/>
                    <w:lang w:val="en-ID" w:eastAsia="en-ID"/>
                  </w:rPr>
                </w:rPrChange>
              </w:rPr>
              <w:t>13 → 14 → 15</w:t>
            </w:r>
          </w:p>
        </w:tc>
        <w:tc>
          <w:tcPr>
            <w:tcW w:w="2921" w:type="dxa"/>
            <w:tcBorders>
              <w:top w:val="nil"/>
              <w:left w:val="nil"/>
              <w:bottom w:val="single" w:sz="4" w:space="0" w:color="auto"/>
              <w:right w:val="single" w:sz="4" w:space="0" w:color="auto"/>
            </w:tcBorders>
            <w:shd w:val="clear" w:color="auto" w:fill="auto"/>
            <w:noWrap/>
            <w:vAlign w:val="center"/>
            <w:hideMark/>
          </w:tcPr>
          <w:p w14:paraId="11411897" w14:textId="77777777" w:rsidR="00BB6CC6" w:rsidRPr="008F6775" w:rsidRDefault="00BB6CC6">
            <w:pPr>
              <w:keepNext/>
              <w:spacing w:line="360" w:lineRule="auto"/>
              <w:rPr>
                <w:rFonts w:ascii="Times New Roman" w:hAnsi="Times New Roman" w:cs="Times New Roman"/>
                <w:lang w:val="en-ID" w:eastAsia="en-ID"/>
                <w:rPrChange w:id="1345" w:author="Lingga Safitri" w:date="2025-07-01T17:21:00Z" w16du:dateUtc="2025-07-01T10:21:00Z">
                  <w:rPr>
                    <w:rFonts w:ascii="Times New Roman" w:hAnsi="Times New Roman" w:cs="Times New Roman"/>
                    <w:color w:val="000000"/>
                    <w:lang w:val="en-ID" w:eastAsia="en-ID"/>
                  </w:rPr>
                </w:rPrChange>
              </w:rPr>
              <w:pPrChange w:id="1346" w:author="Lingga Safitri" w:date="2025-07-01T17:07:00Z" w16du:dateUtc="2025-07-01T10:07:00Z">
                <w:pPr>
                  <w:spacing w:line="360" w:lineRule="auto"/>
                </w:pPr>
              </w:pPrChange>
            </w:pPr>
            <w:r w:rsidRPr="008F6775">
              <w:rPr>
                <w:rFonts w:ascii="Times New Roman" w:hAnsi="Times New Roman" w:cs="Times New Roman"/>
                <w:lang w:val="en-ID" w:eastAsia="en-ID"/>
                <w:rPrChange w:id="1347" w:author="Lingga Safitri" w:date="2025-07-01T17:21:00Z" w16du:dateUtc="2025-07-01T10:21:00Z">
                  <w:rPr>
                    <w:rFonts w:ascii="Times New Roman" w:hAnsi="Times New Roman" w:cs="Times New Roman"/>
                    <w:color w:val="000000"/>
                    <w:lang w:val="en-ID" w:eastAsia="en-ID"/>
                  </w:rPr>
                </w:rPrChange>
              </w:rPr>
              <w:t>Berhasil ubah password setelah validasi</w:t>
            </w:r>
          </w:p>
        </w:tc>
      </w:tr>
    </w:tbl>
    <w:p w14:paraId="3771B39B" w14:textId="1382DE2E" w:rsidR="00BB6CC6" w:rsidRPr="0081315E" w:rsidRDefault="00BB6CC6">
      <w:pPr>
        <w:pStyle w:val="Caption"/>
        <w:rPr>
          <w:sz w:val="24"/>
          <w:szCs w:val="24"/>
        </w:rPr>
        <w:pPrChange w:id="1348" w:author="Lingga Safitri" w:date="2025-07-01T17:07:00Z" w16du:dateUtc="2025-07-01T10:07:00Z">
          <w:pPr>
            <w:pStyle w:val="BodyText"/>
            <w:spacing w:line="360" w:lineRule="auto"/>
            <w:ind w:left="102"/>
          </w:pPr>
        </w:pPrChange>
      </w:pPr>
    </w:p>
    <w:p w14:paraId="07B70A27" w14:textId="77777777" w:rsidR="0092714E" w:rsidRPr="008F6775" w:rsidRDefault="00BB6CC6" w:rsidP="0092714E">
      <w:pPr>
        <w:pStyle w:val="BodyText"/>
        <w:keepNext/>
        <w:spacing w:line="360" w:lineRule="auto"/>
        <w:ind w:left="102"/>
      </w:pPr>
      <w:r w:rsidRPr="0081315E">
        <w:rPr>
          <w:noProof/>
          <w:sz w:val="24"/>
          <w:szCs w:val="24"/>
        </w:rPr>
        <w:lastRenderedPageBreak/>
        <w:drawing>
          <wp:inline distT="0" distB="0" distL="0" distR="0" wp14:anchorId="0F97660A" wp14:editId="3E323D10">
            <wp:extent cx="6303645" cy="7014845"/>
            <wp:effectExtent l="0" t="0" r="0" b="0"/>
            <wp:docPr id="162024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5216" name="Picture 1620245216"/>
                    <pic:cNvPicPr/>
                  </pic:nvPicPr>
                  <pic:blipFill>
                    <a:blip r:embed="rId42">
                      <a:extLst>
                        <a:ext uri="{28A0092B-C50C-407E-A947-70E740481C1C}">
                          <a14:useLocalDpi xmlns:a14="http://schemas.microsoft.com/office/drawing/2010/main" val="0"/>
                        </a:ext>
                      </a:extLst>
                    </a:blip>
                    <a:stretch>
                      <a:fillRect/>
                    </a:stretch>
                  </pic:blipFill>
                  <pic:spPr>
                    <a:xfrm>
                      <a:off x="0" y="0"/>
                      <a:ext cx="6303645" cy="7014845"/>
                    </a:xfrm>
                    <a:prstGeom prst="rect">
                      <a:avLst/>
                    </a:prstGeom>
                  </pic:spPr>
                </pic:pic>
              </a:graphicData>
            </a:graphic>
          </wp:inline>
        </w:drawing>
      </w:r>
    </w:p>
    <w:p w14:paraId="20040845" w14:textId="6A776B71" w:rsidR="00BB6CC6" w:rsidRPr="008F6775" w:rsidRDefault="0092714E" w:rsidP="0092714E">
      <w:pPr>
        <w:pStyle w:val="Caption"/>
        <w:jc w:val="center"/>
        <w:rPr>
          <w:color w:val="auto"/>
          <w:rPrChange w:id="1349" w:author="Lingga Safitri" w:date="2025-07-01T17:21:00Z" w16du:dateUtc="2025-07-01T10:21:00Z">
            <w:rPr/>
          </w:rPrChange>
        </w:rPr>
      </w:pPr>
      <w:r w:rsidRPr="008F6775">
        <w:rPr>
          <w:color w:val="auto"/>
          <w:rPrChange w:id="1350" w:author="Lingga Safitri" w:date="2025-07-01T17:21:00Z" w16du:dateUtc="2025-07-01T10:21:00Z">
            <w:rPr/>
          </w:rPrChange>
        </w:rPr>
        <w:t xml:space="preserve">Gambar </w:t>
      </w:r>
      <w:r w:rsidR="00EA5BE8" w:rsidRPr="008F6775">
        <w:rPr>
          <w:color w:val="auto"/>
          <w:rPrChange w:id="1351" w:author="Lingga Safitri" w:date="2025-07-01T17:21:00Z" w16du:dateUtc="2025-07-01T10:21:00Z">
            <w:rPr/>
          </w:rPrChange>
        </w:rPr>
        <w:t>4.5</w:t>
      </w:r>
      <w:r w:rsidRPr="008F6775">
        <w:rPr>
          <w:color w:val="auto"/>
          <w:rPrChange w:id="1352" w:author="Lingga Safitri" w:date="2025-07-01T17:21:00Z" w16du:dateUtc="2025-07-01T10:21:00Z">
            <w:rPr/>
          </w:rPrChange>
        </w:rPr>
        <w:t xml:space="preserve"> OTP (One Time Password)</w:t>
      </w:r>
    </w:p>
    <w:p w14:paraId="7C9D31F0" w14:textId="77777777" w:rsidR="0092714E" w:rsidRPr="008F6775" w:rsidRDefault="0092714E" w:rsidP="0092714E"/>
    <w:p w14:paraId="3372EA26" w14:textId="77777777" w:rsidR="0092714E" w:rsidRPr="008F6775" w:rsidRDefault="0092714E" w:rsidP="0092714E"/>
    <w:p w14:paraId="7B170FBF" w14:textId="77777777" w:rsidR="0092714E" w:rsidRPr="008F6775" w:rsidRDefault="0092714E" w:rsidP="0092714E"/>
    <w:p w14:paraId="2B907D4E" w14:textId="77777777" w:rsidR="0092714E" w:rsidRPr="008F6775" w:rsidRDefault="0092714E" w:rsidP="0092714E"/>
    <w:p w14:paraId="793C25D3" w14:textId="77777777" w:rsidR="0092714E" w:rsidRPr="008F6775" w:rsidRDefault="0092714E" w:rsidP="0092714E"/>
    <w:p w14:paraId="55BDF311" w14:textId="4E81F4B9" w:rsidR="00BB6CC6" w:rsidRPr="008F6775" w:rsidRDefault="000465AF" w:rsidP="00346688">
      <w:pPr>
        <w:pStyle w:val="Heading3"/>
      </w:pPr>
      <w:bookmarkStart w:id="1353" w:name="_Toc202286235"/>
      <w:r w:rsidRPr="008F6775">
        <w:lastRenderedPageBreak/>
        <w:t xml:space="preserve">4.1.2 </w:t>
      </w:r>
      <w:r w:rsidR="00BB6CC6" w:rsidRPr="008F6775">
        <w:t>Blackbox</w:t>
      </w:r>
      <w:r w:rsidR="00BB6CC6" w:rsidRPr="008F6775">
        <w:rPr>
          <w:spacing w:val="-7"/>
        </w:rPr>
        <w:t xml:space="preserve"> </w:t>
      </w:r>
      <w:r w:rsidR="00BB6CC6" w:rsidRPr="008F6775">
        <w:rPr>
          <w:spacing w:val="-2"/>
        </w:rPr>
        <w:t>Testing</w:t>
      </w:r>
      <w:bookmarkEnd w:id="1353"/>
    </w:p>
    <w:p w14:paraId="7322AF43" w14:textId="77777777" w:rsidR="00BB6CC6" w:rsidRPr="008F6775" w:rsidRDefault="00BB6CC6" w:rsidP="00346688">
      <w:pPr>
        <w:pStyle w:val="Heading4"/>
        <w:numPr>
          <w:ilvl w:val="0"/>
          <w:numId w:val="76"/>
        </w:numPr>
      </w:pPr>
      <w:r w:rsidRPr="008F6775">
        <w:t>Login</w:t>
      </w:r>
    </w:p>
    <w:p w14:paraId="14AA8040" w14:textId="0A92DB20" w:rsidR="00BB6CC6" w:rsidRPr="008F6775" w:rsidRDefault="00DE0EFF">
      <w:pPr>
        <w:pStyle w:val="Caption"/>
        <w:ind w:left="720"/>
        <w:jc w:val="center"/>
        <w:rPr>
          <w:sz w:val="24"/>
          <w:rPrChange w:id="1354" w:author="Lingga Safitri" w:date="2025-07-01T17:21:00Z" w16du:dateUtc="2025-07-01T10:21:00Z">
            <w:rPr/>
          </w:rPrChange>
        </w:rPr>
        <w:pPrChange w:id="1355" w:author="Lingga Safitri" w:date="2025-07-01T17:08:00Z" w16du:dateUtc="2025-07-01T10:08:00Z">
          <w:pPr>
            <w:pStyle w:val="BodyText"/>
            <w:spacing w:before="8" w:line="360" w:lineRule="auto"/>
          </w:pPr>
        </w:pPrChange>
      </w:pPr>
      <w:bookmarkStart w:id="1356" w:name="_Toc202282806"/>
      <w:ins w:id="1357" w:author="Lingga Safitri" w:date="2025-07-01T17:08:00Z" w16du:dateUtc="2025-07-01T10:08:00Z">
        <w:r w:rsidRPr="008F6775">
          <w:rPr>
            <w:color w:val="auto"/>
            <w:rPrChange w:id="1358" w:author="Lingga Safitri" w:date="2025-07-01T17:21:00Z" w16du:dateUtc="2025-07-01T10:21:00Z">
              <w:rPr>
                <w:i/>
                <w:iCs/>
              </w:rPr>
            </w:rPrChange>
          </w:rPr>
          <w:t xml:space="preserve">Tabel 4 </w:t>
        </w:r>
        <w:r w:rsidRPr="008F6775">
          <w:rPr>
            <w:color w:val="auto"/>
            <w:rPrChange w:id="1359" w:author="Lingga Safitri" w:date="2025-07-01T17:21:00Z" w16du:dateUtc="2025-07-01T10:21:00Z">
              <w:rPr>
                <w:i/>
                <w:iCs/>
              </w:rPr>
            </w:rPrChange>
          </w:rPr>
          <w:fldChar w:fldCharType="begin"/>
        </w:r>
        <w:r w:rsidRPr="008F6775">
          <w:rPr>
            <w:color w:val="auto"/>
            <w:rPrChange w:id="1360" w:author="Lingga Safitri" w:date="2025-07-01T17:21:00Z" w16du:dateUtc="2025-07-01T10:21:00Z">
              <w:rPr>
                <w:i/>
                <w:iCs/>
              </w:rPr>
            </w:rPrChange>
          </w:rPr>
          <w:instrText xml:space="preserve"> SEQ Tabel_4 \* ARABIC </w:instrText>
        </w:r>
        <w:r w:rsidRPr="008F6775">
          <w:rPr>
            <w:color w:val="auto"/>
            <w:rPrChange w:id="1361" w:author="Lingga Safitri" w:date="2025-07-01T17:21:00Z" w16du:dateUtc="2025-07-01T10:21:00Z">
              <w:rPr>
                <w:i/>
                <w:iCs/>
              </w:rPr>
            </w:rPrChange>
          </w:rPr>
          <w:fldChar w:fldCharType="separate"/>
        </w:r>
      </w:ins>
      <w:r w:rsidR="00461B03">
        <w:rPr>
          <w:noProof/>
          <w:color w:val="auto"/>
        </w:rPr>
        <w:t>10</w:t>
      </w:r>
      <w:ins w:id="1362" w:author="Lingga Safitri" w:date="2025-07-01T17:08:00Z" w16du:dateUtc="2025-07-01T10:08:00Z">
        <w:r w:rsidRPr="008F6775">
          <w:rPr>
            <w:color w:val="auto"/>
            <w:rPrChange w:id="1363" w:author="Lingga Safitri" w:date="2025-07-01T17:21:00Z" w16du:dateUtc="2025-07-01T10:21:00Z">
              <w:rPr>
                <w:i/>
                <w:iCs/>
              </w:rPr>
            </w:rPrChange>
          </w:rPr>
          <w:fldChar w:fldCharType="end"/>
        </w:r>
        <w:r w:rsidRPr="008F6775">
          <w:rPr>
            <w:color w:val="auto"/>
            <w:rPrChange w:id="1364" w:author="Lingga Safitri" w:date="2025-07-01T17:21:00Z" w16du:dateUtc="2025-07-01T10:21:00Z">
              <w:rPr>
                <w:i/>
                <w:iCs/>
              </w:rPr>
            </w:rPrChange>
          </w:rPr>
          <w:t xml:space="preserve"> Login</w:t>
        </w:r>
      </w:ins>
      <w:bookmarkEnd w:id="1356"/>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9"/>
        <w:gridCol w:w="2484"/>
        <w:gridCol w:w="2136"/>
        <w:gridCol w:w="1599"/>
        <w:gridCol w:w="1361"/>
      </w:tblGrid>
      <w:tr w:rsidR="00BB6CC6" w:rsidRPr="008F6775" w14:paraId="779B7ED4" w14:textId="77777777" w:rsidTr="00C15697">
        <w:trPr>
          <w:trHeight w:val="717"/>
        </w:trPr>
        <w:tc>
          <w:tcPr>
            <w:tcW w:w="1279" w:type="dxa"/>
          </w:tcPr>
          <w:p w14:paraId="6C06C1BB" w14:textId="77777777" w:rsidR="00BB6CC6" w:rsidRPr="008F6775" w:rsidRDefault="00BB6CC6" w:rsidP="00346688">
            <w:pPr>
              <w:pStyle w:val="TableParagraph"/>
              <w:spacing w:before="104" w:line="360" w:lineRule="auto"/>
              <w:ind w:left="199" w:firstLine="60"/>
              <w:rPr>
                <w:rFonts w:ascii="Times New Roman" w:hAnsi="Times New Roman" w:cs="Times New Roman"/>
              </w:rPr>
            </w:pPr>
            <w:r w:rsidRPr="008F6775">
              <w:rPr>
                <w:rFonts w:ascii="Times New Roman" w:hAnsi="Times New Roman" w:cs="Times New Roman"/>
                <w:spacing w:val="-2"/>
              </w:rPr>
              <w:t>Identitas Pengujian</w:t>
            </w:r>
          </w:p>
        </w:tc>
        <w:tc>
          <w:tcPr>
            <w:tcW w:w="2484" w:type="dxa"/>
          </w:tcPr>
          <w:p w14:paraId="5A4322C3" w14:textId="77777777" w:rsidR="00BB6CC6" w:rsidRPr="008F6775" w:rsidRDefault="00BB6CC6" w:rsidP="00346688">
            <w:pPr>
              <w:pStyle w:val="TableParagraph"/>
              <w:spacing w:before="231" w:line="360" w:lineRule="auto"/>
              <w:ind w:left="820"/>
              <w:rPr>
                <w:rFonts w:ascii="Times New Roman" w:hAnsi="Times New Roman" w:cs="Times New Roman"/>
              </w:rPr>
            </w:pPr>
            <w:r w:rsidRPr="008F6775">
              <w:rPr>
                <w:rFonts w:ascii="Times New Roman" w:hAnsi="Times New Roman" w:cs="Times New Roman"/>
                <w:spacing w:val="-2"/>
              </w:rPr>
              <w:t>Deskripsi</w:t>
            </w:r>
          </w:p>
        </w:tc>
        <w:tc>
          <w:tcPr>
            <w:tcW w:w="2136" w:type="dxa"/>
          </w:tcPr>
          <w:p w14:paraId="5C99682F" w14:textId="77777777" w:rsidR="00BB6CC6" w:rsidRPr="008F6775" w:rsidRDefault="00BB6CC6" w:rsidP="00346688">
            <w:pPr>
              <w:pStyle w:val="TableParagraph"/>
              <w:spacing w:before="104" w:line="360" w:lineRule="auto"/>
              <w:ind w:left="552" w:right="542" w:firstLine="14"/>
              <w:rPr>
                <w:rFonts w:ascii="Times New Roman" w:hAnsi="Times New Roman" w:cs="Times New Roman"/>
              </w:rPr>
            </w:pPr>
            <w:r w:rsidRPr="008F6775">
              <w:rPr>
                <w:rFonts w:ascii="Times New Roman" w:hAnsi="Times New Roman" w:cs="Times New Roman"/>
              </w:rPr>
              <w:t>Hasil</w:t>
            </w:r>
            <w:r w:rsidRPr="008F6775">
              <w:rPr>
                <w:rFonts w:ascii="Times New Roman" w:hAnsi="Times New Roman" w:cs="Times New Roman"/>
                <w:spacing w:val="-14"/>
              </w:rPr>
              <w:t xml:space="preserve"> </w:t>
            </w:r>
            <w:r w:rsidRPr="008F6775">
              <w:rPr>
                <w:rFonts w:ascii="Times New Roman" w:hAnsi="Times New Roman" w:cs="Times New Roman"/>
              </w:rPr>
              <w:t xml:space="preserve">Yang </w:t>
            </w:r>
            <w:r w:rsidRPr="008F6775">
              <w:rPr>
                <w:rFonts w:ascii="Times New Roman" w:hAnsi="Times New Roman" w:cs="Times New Roman"/>
                <w:spacing w:val="-2"/>
              </w:rPr>
              <w:t>Diharapkan</w:t>
            </w:r>
          </w:p>
        </w:tc>
        <w:tc>
          <w:tcPr>
            <w:tcW w:w="1599" w:type="dxa"/>
          </w:tcPr>
          <w:p w14:paraId="043EA8A5" w14:textId="77777777" w:rsidR="00BB6CC6" w:rsidRPr="008F6775" w:rsidRDefault="00BB6CC6" w:rsidP="00346688">
            <w:pPr>
              <w:pStyle w:val="TableParagraph"/>
              <w:spacing w:before="104" w:line="360" w:lineRule="auto"/>
              <w:ind w:left="360" w:firstLine="206"/>
              <w:rPr>
                <w:rFonts w:ascii="Times New Roman" w:hAnsi="Times New Roman" w:cs="Times New Roman"/>
              </w:rPr>
            </w:pPr>
            <w:r w:rsidRPr="008F6775">
              <w:rPr>
                <w:rFonts w:ascii="Times New Roman" w:hAnsi="Times New Roman" w:cs="Times New Roman"/>
                <w:spacing w:val="-4"/>
              </w:rPr>
              <w:t xml:space="preserve">Hasil </w:t>
            </w:r>
            <w:r w:rsidRPr="008F6775">
              <w:rPr>
                <w:rFonts w:ascii="Times New Roman" w:hAnsi="Times New Roman" w:cs="Times New Roman"/>
                <w:spacing w:val="-2"/>
              </w:rPr>
              <w:t>Pengujian</w:t>
            </w:r>
          </w:p>
        </w:tc>
        <w:tc>
          <w:tcPr>
            <w:tcW w:w="1361" w:type="dxa"/>
          </w:tcPr>
          <w:p w14:paraId="72D8860C" w14:textId="77777777" w:rsidR="00BB6CC6" w:rsidRPr="008F6775" w:rsidRDefault="00BB6CC6" w:rsidP="00346688">
            <w:pPr>
              <w:pStyle w:val="TableParagraph"/>
              <w:spacing w:before="231" w:line="360" w:lineRule="auto"/>
              <w:ind w:left="13"/>
              <w:jc w:val="center"/>
              <w:rPr>
                <w:rFonts w:ascii="Times New Roman" w:hAnsi="Times New Roman" w:cs="Times New Roman"/>
              </w:rPr>
            </w:pPr>
            <w:r w:rsidRPr="008F6775">
              <w:rPr>
                <w:rFonts w:ascii="Times New Roman" w:hAnsi="Times New Roman" w:cs="Times New Roman"/>
                <w:spacing w:val="-2"/>
              </w:rPr>
              <w:t>Kesimpulan</w:t>
            </w:r>
          </w:p>
        </w:tc>
      </w:tr>
      <w:tr w:rsidR="00BB6CC6" w:rsidRPr="008F6775" w14:paraId="6CFEE115" w14:textId="77777777" w:rsidTr="00C15697">
        <w:trPr>
          <w:trHeight w:val="899"/>
        </w:trPr>
        <w:tc>
          <w:tcPr>
            <w:tcW w:w="1279" w:type="dxa"/>
          </w:tcPr>
          <w:p w14:paraId="235D909D" w14:textId="77777777" w:rsidR="00BB6CC6" w:rsidRPr="008F6775" w:rsidRDefault="00BB6CC6" w:rsidP="00346688">
            <w:pPr>
              <w:pStyle w:val="TableParagraph"/>
              <w:spacing w:before="195" w:line="360" w:lineRule="auto"/>
              <w:ind w:left="321" w:right="308" w:firstLine="52"/>
              <w:rPr>
                <w:rFonts w:ascii="Times New Roman" w:hAnsi="Times New Roman" w:cs="Times New Roman"/>
              </w:rPr>
            </w:pPr>
            <w:r w:rsidRPr="008F6775">
              <w:rPr>
                <w:rFonts w:ascii="Times New Roman" w:hAnsi="Times New Roman" w:cs="Times New Roman"/>
                <w:spacing w:val="-2"/>
              </w:rPr>
              <w:t>Login (Valid)</w:t>
            </w:r>
          </w:p>
        </w:tc>
        <w:tc>
          <w:tcPr>
            <w:tcW w:w="2484" w:type="dxa"/>
          </w:tcPr>
          <w:p w14:paraId="5781ABC7" w14:textId="77777777" w:rsidR="00BB6CC6" w:rsidRPr="008F6775" w:rsidRDefault="00BB6CC6" w:rsidP="00346688">
            <w:pPr>
              <w:pStyle w:val="TableParagraph"/>
              <w:spacing w:before="70" w:line="360" w:lineRule="auto"/>
              <w:ind w:left="107" w:right="260"/>
              <w:jc w:val="both"/>
              <w:rPr>
                <w:rFonts w:ascii="Times New Roman" w:hAnsi="Times New Roman" w:cs="Times New Roman"/>
              </w:rPr>
            </w:pPr>
            <w:r w:rsidRPr="008F6775">
              <w:rPr>
                <w:rFonts w:ascii="Times New Roman" w:hAnsi="Times New Roman" w:cs="Times New Roman"/>
              </w:rPr>
              <w:t>Pengguna</w:t>
            </w:r>
            <w:r w:rsidRPr="008F6775">
              <w:rPr>
                <w:rFonts w:ascii="Times New Roman" w:hAnsi="Times New Roman" w:cs="Times New Roman"/>
                <w:spacing w:val="-1"/>
              </w:rPr>
              <w:t xml:space="preserve"> </w:t>
            </w:r>
            <w:r w:rsidRPr="008F6775">
              <w:rPr>
                <w:rFonts w:ascii="Times New Roman" w:hAnsi="Times New Roman" w:cs="Times New Roman"/>
              </w:rPr>
              <w:t>login dengan username</w:t>
            </w:r>
            <w:r w:rsidRPr="008F6775">
              <w:rPr>
                <w:rFonts w:ascii="Times New Roman" w:hAnsi="Times New Roman" w:cs="Times New Roman"/>
                <w:spacing w:val="-14"/>
              </w:rPr>
              <w:t xml:space="preserve"> </w:t>
            </w:r>
            <w:r w:rsidRPr="008F6775">
              <w:rPr>
                <w:rFonts w:ascii="Times New Roman" w:hAnsi="Times New Roman" w:cs="Times New Roman"/>
              </w:rPr>
              <w:t>dan</w:t>
            </w:r>
            <w:r w:rsidRPr="008F6775">
              <w:rPr>
                <w:rFonts w:ascii="Times New Roman" w:hAnsi="Times New Roman" w:cs="Times New Roman"/>
                <w:spacing w:val="-14"/>
              </w:rPr>
              <w:t xml:space="preserve"> </w:t>
            </w:r>
            <w:r w:rsidRPr="008F6775">
              <w:rPr>
                <w:rFonts w:ascii="Times New Roman" w:hAnsi="Times New Roman" w:cs="Times New Roman"/>
              </w:rPr>
              <w:t>password yang benar</w:t>
            </w:r>
          </w:p>
        </w:tc>
        <w:tc>
          <w:tcPr>
            <w:tcW w:w="2136" w:type="dxa"/>
          </w:tcPr>
          <w:p w14:paraId="24A7DBD8" w14:textId="77777777" w:rsidR="00BB6CC6" w:rsidRPr="008F6775" w:rsidRDefault="00BB6CC6" w:rsidP="00346688">
            <w:pPr>
              <w:pStyle w:val="TableParagraph"/>
              <w:spacing w:before="69" w:line="360" w:lineRule="auto"/>
              <w:ind w:left="0"/>
              <w:rPr>
                <w:rFonts w:ascii="Times New Roman" w:hAnsi="Times New Roman" w:cs="Times New Roman"/>
              </w:rPr>
            </w:pPr>
          </w:p>
          <w:p w14:paraId="56A9AC2F"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rPr>
              <w:t>Tidak</w:t>
            </w:r>
            <w:r w:rsidRPr="008F6775">
              <w:rPr>
                <w:rFonts w:ascii="Times New Roman" w:hAnsi="Times New Roman" w:cs="Times New Roman"/>
                <w:spacing w:val="-5"/>
              </w:rPr>
              <w:t xml:space="preserve"> </w:t>
            </w:r>
            <w:r w:rsidRPr="008F6775">
              <w:rPr>
                <w:rFonts w:ascii="Times New Roman" w:hAnsi="Times New Roman" w:cs="Times New Roman"/>
              </w:rPr>
              <w:t>dapat</w:t>
            </w:r>
            <w:r w:rsidRPr="008F6775">
              <w:rPr>
                <w:rFonts w:ascii="Times New Roman" w:hAnsi="Times New Roman" w:cs="Times New Roman"/>
                <w:spacing w:val="-1"/>
              </w:rPr>
              <w:t xml:space="preserve"> </w:t>
            </w:r>
            <w:r w:rsidRPr="008F6775">
              <w:rPr>
                <w:rFonts w:ascii="Times New Roman" w:hAnsi="Times New Roman" w:cs="Times New Roman"/>
                <w:spacing w:val="-4"/>
              </w:rPr>
              <w:t>login</w:t>
            </w:r>
          </w:p>
        </w:tc>
        <w:tc>
          <w:tcPr>
            <w:tcW w:w="1599" w:type="dxa"/>
          </w:tcPr>
          <w:p w14:paraId="463F6230" w14:textId="77777777" w:rsidR="00BB6CC6" w:rsidRPr="008F6775" w:rsidRDefault="00BB6CC6" w:rsidP="00346688">
            <w:pPr>
              <w:pStyle w:val="TableParagraph"/>
              <w:spacing w:before="69" w:line="360" w:lineRule="auto"/>
              <w:ind w:left="0"/>
              <w:rPr>
                <w:rFonts w:ascii="Times New Roman" w:hAnsi="Times New Roman" w:cs="Times New Roman"/>
              </w:rPr>
            </w:pPr>
          </w:p>
          <w:p w14:paraId="08A6A07C" w14:textId="77777777" w:rsidR="00BB6CC6" w:rsidRPr="008F6775" w:rsidRDefault="00BB6CC6" w:rsidP="00346688">
            <w:pPr>
              <w:pStyle w:val="TableParagraph"/>
              <w:spacing w:line="360" w:lineRule="auto"/>
              <w:ind w:left="12"/>
              <w:jc w:val="center"/>
              <w:rPr>
                <w:rFonts w:ascii="Times New Roman" w:hAnsi="Times New Roman" w:cs="Times New Roman"/>
              </w:rPr>
            </w:pPr>
            <w:r w:rsidRPr="008F6775">
              <w:rPr>
                <w:rFonts w:ascii="Times New Roman" w:hAnsi="Times New Roman" w:cs="Times New Roman"/>
                <w:spacing w:val="-2"/>
              </w:rPr>
              <w:t>Masuk</w:t>
            </w:r>
          </w:p>
        </w:tc>
        <w:tc>
          <w:tcPr>
            <w:tcW w:w="1361" w:type="dxa"/>
          </w:tcPr>
          <w:p w14:paraId="7B676EBD" w14:textId="77777777" w:rsidR="00BB6CC6" w:rsidRPr="008F6775" w:rsidRDefault="00BB6CC6" w:rsidP="00346688">
            <w:pPr>
              <w:pStyle w:val="TableParagraph"/>
              <w:spacing w:before="69" w:line="360" w:lineRule="auto"/>
              <w:ind w:left="0"/>
              <w:rPr>
                <w:rFonts w:ascii="Times New Roman" w:hAnsi="Times New Roman" w:cs="Times New Roman"/>
              </w:rPr>
            </w:pPr>
          </w:p>
          <w:p w14:paraId="4A10439E" w14:textId="77777777" w:rsidR="00BB6CC6" w:rsidRPr="008F6775" w:rsidRDefault="00BB6CC6" w:rsidP="00346688">
            <w:pPr>
              <w:pStyle w:val="TableParagraph"/>
              <w:spacing w:line="360" w:lineRule="auto"/>
              <w:ind w:left="13" w:right="3"/>
              <w:jc w:val="center"/>
              <w:rPr>
                <w:rFonts w:ascii="Times New Roman" w:hAnsi="Times New Roman" w:cs="Times New Roman"/>
              </w:rPr>
            </w:pPr>
            <w:r w:rsidRPr="008F6775">
              <w:rPr>
                <w:rFonts w:ascii="Times New Roman" w:hAnsi="Times New Roman" w:cs="Times New Roman"/>
                <w:spacing w:val="-2"/>
              </w:rPr>
              <w:t>Berhasil</w:t>
            </w:r>
          </w:p>
        </w:tc>
      </w:tr>
      <w:tr w:rsidR="00BB6CC6" w:rsidRPr="008F6775" w14:paraId="5718CBD8" w14:textId="77777777" w:rsidTr="00C15697">
        <w:trPr>
          <w:trHeight w:val="901"/>
        </w:trPr>
        <w:tc>
          <w:tcPr>
            <w:tcW w:w="1279" w:type="dxa"/>
          </w:tcPr>
          <w:p w14:paraId="090DD6EC" w14:textId="77777777" w:rsidR="00BB6CC6" w:rsidRPr="008F6775" w:rsidRDefault="00BB6CC6" w:rsidP="00346688">
            <w:pPr>
              <w:pStyle w:val="TableParagraph"/>
              <w:spacing w:before="197" w:line="360" w:lineRule="auto"/>
              <w:ind w:left="254" w:firstLine="120"/>
              <w:rPr>
                <w:rFonts w:ascii="Times New Roman" w:hAnsi="Times New Roman" w:cs="Times New Roman"/>
              </w:rPr>
            </w:pPr>
            <w:r w:rsidRPr="008F6775">
              <w:rPr>
                <w:rFonts w:ascii="Times New Roman" w:hAnsi="Times New Roman" w:cs="Times New Roman"/>
                <w:spacing w:val="-2"/>
              </w:rPr>
              <w:t>Login (Invalid)</w:t>
            </w:r>
          </w:p>
        </w:tc>
        <w:tc>
          <w:tcPr>
            <w:tcW w:w="2484" w:type="dxa"/>
          </w:tcPr>
          <w:p w14:paraId="72FACB9C" w14:textId="77777777" w:rsidR="00BB6CC6" w:rsidRPr="008F6775" w:rsidRDefault="00BB6CC6" w:rsidP="00346688">
            <w:pPr>
              <w:pStyle w:val="TableParagraph"/>
              <w:spacing w:before="197" w:line="360" w:lineRule="auto"/>
              <w:ind w:left="107"/>
              <w:rPr>
                <w:rFonts w:ascii="Times New Roman" w:hAnsi="Times New Roman" w:cs="Times New Roman"/>
              </w:rPr>
            </w:pPr>
            <w:r w:rsidRPr="008F6775">
              <w:rPr>
                <w:rFonts w:ascii="Times New Roman" w:hAnsi="Times New Roman" w:cs="Times New Roman"/>
              </w:rPr>
              <w:t>Pengguna</w:t>
            </w:r>
            <w:r w:rsidRPr="008F6775">
              <w:rPr>
                <w:rFonts w:ascii="Times New Roman" w:hAnsi="Times New Roman" w:cs="Times New Roman"/>
                <w:spacing w:val="-14"/>
              </w:rPr>
              <w:t xml:space="preserve"> </w:t>
            </w:r>
            <w:r w:rsidRPr="008F6775">
              <w:rPr>
                <w:rFonts w:ascii="Times New Roman" w:hAnsi="Times New Roman" w:cs="Times New Roman"/>
              </w:rPr>
              <w:t>login</w:t>
            </w:r>
            <w:r w:rsidRPr="008F6775">
              <w:rPr>
                <w:rFonts w:ascii="Times New Roman" w:hAnsi="Times New Roman" w:cs="Times New Roman"/>
                <w:spacing w:val="-14"/>
              </w:rPr>
              <w:t xml:space="preserve"> </w:t>
            </w:r>
            <w:r w:rsidRPr="008F6775">
              <w:rPr>
                <w:rFonts w:ascii="Times New Roman" w:hAnsi="Times New Roman" w:cs="Times New Roman"/>
              </w:rPr>
              <w:t>dengan password yang salah</w:t>
            </w:r>
          </w:p>
        </w:tc>
        <w:tc>
          <w:tcPr>
            <w:tcW w:w="2136" w:type="dxa"/>
          </w:tcPr>
          <w:p w14:paraId="1A622280" w14:textId="77777777" w:rsidR="00BB6CC6" w:rsidRPr="008F6775" w:rsidRDefault="00BB6CC6" w:rsidP="00346688">
            <w:pPr>
              <w:pStyle w:val="TableParagraph"/>
              <w:spacing w:before="70" w:line="360" w:lineRule="auto"/>
              <w:ind w:right="291"/>
              <w:jc w:val="both"/>
              <w:rPr>
                <w:rFonts w:ascii="Times New Roman" w:hAnsi="Times New Roman" w:cs="Times New Roman"/>
              </w:rPr>
            </w:pPr>
            <w:r w:rsidRPr="008F6775">
              <w:rPr>
                <w:rFonts w:ascii="Times New Roman" w:hAnsi="Times New Roman" w:cs="Times New Roman"/>
              </w:rPr>
              <w:t>Pengguna</w:t>
            </w:r>
            <w:r w:rsidRPr="008F6775">
              <w:rPr>
                <w:rFonts w:ascii="Times New Roman" w:hAnsi="Times New Roman" w:cs="Times New Roman"/>
                <w:spacing w:val="-14"/>
              </w:rPr>
              <w:t xml:space="preserve"> </w:t>
            </w:r>
            <w:r w:rsidRPr="008F6775">
              <w:rPr>
                <w:rFonts w:ascii="Times New Roman" w:hAnsi="Times New Roman" w:cs="Times New Roman"/>
              </w:rPr>
              <w:t>menekan tombol</w:t>
            </w:r>
            <w:r w:rsidRPr="008F6775">
              <w:rPr>
                <w:rFonts w:ascii="Times New Roman" w:hAnsi="Times New Roman" w:cs="Times New Roman"/>
                <w:spacing w:val="-14"/>
              </w:rPr>
              <w:t xml:space="preserve"> </w:t>
            </w:r>
            <w:r w:rsidRPr="008F6775">
              <w:rPr>
                <w:rFonts w:ascii="Times New Roman" w:hAnsi="Times New Roman" w:cs="Times New Roman"/>
              </w:rPr>
              <w:t>daftar</w:t>
            </w:r>
            <w:r w:rsidRPr="008F6775">
              <w:rPr>
                <w:rFonts w:ascii="Times New Roman" w:hAnsi="Times New Roman" w:cs="Times New Roman"/>
                <w:spacing w:val="-14"/>
              </w:rPr>
              <w:t xml:space="preserve"> </w:t>
            </w:r>
            <w:r w:rsidRPr="008F6775">
              <w:rPr>
                <w:rFonts w:ascii="Times New Roman" w:hAnsi="Times New Roman" w:cs="Times New Roman"/>
              </w:rPr>
              <w:t>tanpa mengisi form</w:t>
            </w:r>
          </w:p>
        </w:tc>
        <w:tc>
          <w:tcPr>
            <w:tcW w:w="1599" w:type="dxa"/>
          </w:tcPr>
          <w:p w14:paraId="41D241AC" w14:textId="77777777" w:rsidR="00BB6CC6" w:rsidRPr="008F6775" w:rsidRDefault="00BB6CC6" w:rsidP="00346688">
            <w:pPr>
              <w:pStyle w:val="TableParagraph"/>
              <w:spacing w:before="69" w:line="360" w:lineRule="auto"/>
              <w:ind w:left="0"/>
              <w:rPr>
                <w:rFonts w:ascii="Times New Roman" w:hAnsi="Times New Roman" w:cs="Times New Roman"/>
              </w:rPr>
            </w:pPr>
          </w:p>
          <w:p w14:paraId="3A2E2DAA" w14:textId="77777777" w:rsidR="00BB6CC6" w:rsidRPr="008F6775" w:rsidRDefault="00BB6CC6" w:rsidP="00346688">
            <w:pPr>
              <w:pStyle w:val="TableParagraph"/>
              <w:spacing w:line="360" w:lineRule="auto"/>
              <w:ind w:left="12"/>
              <w:jc w:val="center"/>
              <w:rPr>
                <w:rFonts w:ascii="Times New Roman" w:hAnsi="Times New Roman" w:cs="Times New Roman"/>
              </w:rPr>
            </w:pPr>
            <w:r w:rsidRPr="008F6775">
              <w:rPr>
                <w:rFonts w:ascii="Times New Roman" w:hAnsi="Times New Roman" w:cs="Times New Roman"/>
              </w:rPr>
              <w:t>Muncul</w:t>
            </w:r>
            <w:r w:rsidRPr="008F6775">
              <w:rPr>
                <w:rFonts w:ascii="Times New Roman" w:hAnsi="Times New Roman" w:cs="Times New Roman"/>
                <w:spacing w:val="-4"/>
              </w:rPr>
              <w:t xml:space="preserve"> Pesan</w:t>
            </w:r>
          </w:p>
        </w:tc>
        <w:tc>
          <w:tcPr>
            <w:tcW w:w="1361" w:type="dxa"/>
          </w:tcPr>
          <w:p w14:paraId="189AA5DB" w14:textId="77777777" w:rsidR="00BB6CC6" w:rsidRPr="008F6775" w:rsidRDefault="00BB6CC6" w:rsidP="00346688">
            <w:pPr>
              <w:pStyle w:val="TableParagraph"/>
              <w:spacing w:before="69" w:line="360" w:lineRule="auto"/>
              <w:ind w:left="0"/>
              <w:rPr>
                <w:rFonts w:ascii="Times New Roman" w:hAnsi="Times New Roman" w:cs="Times New Roman"/>
              </w:rPr>
            </w:pPr>
          </w:p>
          <w:p w14:paraId="7FD986E4" w14:textId="77777777" w:rsidR="00BB6CC6" w:rsidRPr="008F6775" w:rsidRDefault="00BB6CC6">
            <w:pPr>
              <w:pStyle w:val="TableParagraph"/>
              <w:keepNext/>
              <w:spacing w:line="360" w:lineRule="auto"/>
              <w:ind w:left="13" w:right="3"/>
              <w:jc w:val="center"/>
              <w:rPr>
                <w:rFonts w:ascii="Times New Roman" w:hAnsi="Times New Roman" w:cs="Times New Roman"/>
              </w:rPr>
              <w:pPrChange w:id="1365" w:author="Lingga Safitri" w:date="2025-07-01T17:08:00Z" w16du:dateUtc="2025-07-01T10:08:00Z">
                <w:pPr>
                  <w:pStyle w:val="TableParagraph"/>
                  <w:spacing w:line="360" w:lineRule="auto"/>
                  <w:ind w:left="13" w:right="3"/>
                  <w:jc w:val="center"/>
                </w:pPr>
              </w:pPrChange>
            </w:pPr>
            <w:r w:rsidRPr="008F6775">
              <w:rPr>
                <w:rFonts w:ascii="Times New Roman" w:hAnsi="Times New Roman" w:cs="Times New Roman"/>
                <w:spacing w:val="-2"/>
              </w:rPr>
              <w:t>Berhasil</w:t>
            </w:r>
          </w:p>
        </w:tc>
      </w:tr>
    </w:tbl>
    <w:p w14:paraId="6D50F069" w14:textId="10AE2193" w:rsidR="00BB6CC6" w:rsidRPr="008F6775" w:rsidDel="00DE0EFF" w:rsidRDefault="00BB6CC6" w:rsidP="00DE0EFF">
      <w:pPr>
        <w:pStyle w:val="Heading4"/>
        <w:rPr>
          <w:del w:id="1366" w:author="Lingga Safitri" w:date="2025-07-01T17:08:00Z" w16du:dateUtc="2025-07-01T10:08:00Z"/>
          <w:sz w:val="24"/>
        </w:rPr>
      </w:pPr>
    </w:p>
    <w:p w14:paraId="5953B81D" w14:textId="77777777" w:rsidR="00DE0EFF" w:rsidRPr="008F6775" w:rsidRDefault="00DE0EFF" w:rsidP="00DE0EFF">
      <w:pPr>
        <w:rPr>
          <w:ins w:id="1367" w:author="Lingga Safitri" w:date="2025-07-01T17:10:00Z" w16du:dateUtc="2025-07-01T10:10:00Z"/>
          <w:lang w:val="en-ID"/>
        </w:rPr>
      </w:pPr>
    </w:p>
    <w:p w14:paraId="53C58D9E" w14:textId="77777777" w:rsidR="00DE0EFF" w:rsidRPr="008F6775" w:rsidRDefault="00DE0EFF">
      <w:pPr>
        <w:rPr>
          <w:ins w:id="1368" w:author="Lingga Safitri" w:date="2025-07-01T17:10:00Z" w16du:dateUtc="2025-07-01T10:10:00Z"/>
          <w:rPrChange w:id="1369" w:author="Lingga Safitri" w:date="2025-07-01T17:21:00Z" w16du:dateUtc="2025-07-01T10:21:00Z">
            <w:rPr>
              <w:ins w:id="1370" w:author="Lingga Safitri" w:date="2025-07-01T17:10:00Z" w16du:dateUtc="2025-07-01T10:10:00Z"/>
              <w:sz w:val="24"/>
            </w:rPr>
          </w:rPrChange>
        </w:rPr>
        <w:pPrChange w:id="1371" w:author="Lingga Safitri" w:date="2025-07-01T17:10:00Z" w16du:dateUtc="2025-07-01T10:10:00Z">
          <w:pPr>
            <w:pStyle w:val="BodyText"/>
            <w:spacing w:before="181" w:line="360" w:lineRule="auto"/>
          </w:pPr>
        </w:pPrChange>
      </w:pPr>
    </w:p>
    <w:p w14:paraId="5523EF45" w14:textId="76A78BD9" w:rsidR="00BB6CC6" w:rsidRPr="008F6775" w:rsidRDefault="00BB6CC6" w:rsidP="00DE0EFF">
      <w:pPr>
        <w:pStyle w:val="Heading4"/>
        <w:numPr>
          <w:ilvl w:val="0"/>
          <w:numId w:val="76"/>
        </w:numPr>
      </w:pPr>
      <w:r w:rsidRPr="008F6775">
        <w:t>Register</w:t>
      </w:r>
    </w:p>
    <w:p w14:paraId="5E9EFF1C" w14:textId="758DB765" w:rsidR="00BB6CC6" w:rsidRPr="008F6775" w:rsidRDefault="00DE0EFF">
      <w:pPr>
        <w:pStyle w:val="BodyText"/>
        <w:spacing w:before="8" w:line="360" w:lineRule="auto"/>
        <w:jc w:val="center"/>
        <w:rPr>
          <w:i/>
          <w:iCs/>
          <w:sz w:val="18"/>
          <w:szCs w:val="18"/>
          <w:rPrChange w:id="1372" w:author="Lingga Safitri" w:date="2025-07-01T17:21:00Z" w16du:dateUtc="2025-07-01T10:21:00Z">
            <w:rPr>
              <w:sz w:val="15"/>
            </w:rPr>
          </w:rPrChange>
        </w:rPr>
        <w:pPrChange w:id="1373" w:author="Lingga Safitri" w:date="2025-07-01T17:10:00Z" w16du:dateUtc="2025-07-01T10:10:00Z">
          <w:pPr>
            <w:pStyle w:val="BodyText"/>
            <w:spacing w:before="8" w:line="360" w:lineRule="auto"/>
          </w:pPr>
        </w:pPrChange>
      </w:pPr>
      <w:bookmarkStart w:id="1374" w:name="_Toc202282807"/>
      <w:ins w:id="1375" w:author="Lingga Safitri" w:date="2025-07-01T17:10:00Z" w16du:dateUtc="2025-07-01T10:10:00Z">
        <w:r w:rsidRPr="008F6775">
          <w:rPr>
            <w:i/>
            <w:iCs/>
            <w:sz w:val="18"/>
            <w:szCs w:val="18"/>
            <w:rPrChange w:id="1376" w:author="Lingga Safitri" w:date="2025-07-01T17:21:00Z" w16du:dateUtc="2025-07-01T10:21:00Z">
              <w:rPr/>
            </w:rPrChange>
          </w:rPr>
          <w:t xml:space="preserve">Tabel 4 </w:t>
        </w:r>
        <w:r w:rsidRPr="008F6775">
          <w:rPr>
            <w:i/>
            <w:iCs/>
            <w:sz w:val="18"/>
            <w:szCs w:val="18"/>
            <w:rPrChange w:id="1377" w:author="Lingga Safitri" w:date="2025-07-01T17:21:00Z" w16du:dateUtc="2025-07-01T10:21:00Z">
              <w:rPr/>
            </w:rPrChange>
          </w:rPr>
          <w:fldChar w:fldCharType="begin"/>
        </w:r>
        <w:r w:rsidRPr="008F6775">
          <w:rPr>
            <w:i/>
            <w:iCs/>
            <w:sz w:val="18"/>
            <w:szCs w:val="18"/>
            <w:rPrChange w:id="1378" w:author="Lingga Safitri" w:date="2025-07-01T17:21:00Z" w16du:dateUtc="2025-07-01T10:21:00Z">
              <w:rPr/>
            </w:rPrChange>
          </w:rPr>
          <w:instrText xml:space="preserve"> SEQ Tabel_4 \* ARABIC </w:instrText>
        </w:r>
        <w:r w:rsidRPr="008F6775">
          <w:rPr>
            <w:i/>
            <w:iCs/>
            <w:sz w:val="18"/>
            <w:szCs w:val="18"/>
            <w:rPrChange w:id="1379" w:author="Lingga Safitri" w:date="2025-07-01T17:21:00Z" w16du:dateUtc="2025-07-01T10:21:00Z">
              <w:rPr/>
            </w:rPrChange>
          </w:rPr>
          <w:fldChar w:fldCharType="separate"/>
        </w:r>
      </w:ins>
      <w:r w:rsidR="00461B03">
        <w:rPr>
          <w:i/>
          <w:iCs/>
          <w:noProof/>
          <w:sz w:val="18"/>
          <w:szCs w:val="18"/>
        </w:rPr>
        <w:t>11</w:t>
      </w:r>
      <w:ins w:id="1380" w:author="Lingga Safitri" w:date="2025-07-01T17:10:00Z" w16du:dateUtc="2025-07-01T10:10:00Z">
        <w:r w:rsidRPr="008F6775">
          <w:rPr>
            <w:i/>
            <w:iCs/>
            <w:sz w:val="18"/>
            <w:szCs w:val="18"/>
            <w:rPrChange w:id="1381" w:author="Lingga Safitri" w:date="2025-07-01T17:21:00Z" w16du:dateUtc="2025-07-01T10:21:00Z">
              <w:rPr/>
            </w:rPrChange>
          </w:rPr>
          <w:fldChar w:fldCharType="end"/>
        </w:r>
        <w:r w:rsidRPr="008F6775">
          <w:rPr>
            <w:i/>
            <w:iCs/>
            <w:sz w:val="18"/>
            <w:szCs w:val="18"/>
            <w:rPrChange w:id="1382" w:author="Lingga Safitri" w:date="2025-07-01T17:21:00Z" w16du:dateUtc="2025-07-01T10:21:00Z">
              <w:rPr/>
            </w:rPrChange>
          </w:rPr>
          <w:t xml:space="preserve"> Register</w:t>
        </w:r>
      </w:ins>
      <w:bookmarkEnd w:id="1374"/>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4"/>
        <w:gridCol w:w="2523"/>
        <w:gridCol w:w="2103"/>
        <w:gridCol w:w="1599"/>
        <w:gridCol w:w="1361"/>
      </w:tblGrid>
      <w:tr w:rsidR="00BB6CC6" w:rsidRPr="008F6775" w14:paraId="3EDEE004" w14:textId="77777777" w:rsidTr="00C15697">
        <w:trPr>
          <w:trHeight w:val="717"/>
        </w:trPr>
        <w:tc>
          <w:tcPr>
            <w:tcW w:w="1274" w:type="dxa"/>
          </w:tcPr>
          <w:p w14:paraId="14ADB53C" w14:textId="77777777" w:rsidR="00BB6CC6" w:rsidRPr="008F6775" w:rsidRDefault="00BB6CC6" w:rsidP="00346688">
            <w:pPr>
              <w:pStyle w:val="TableParagraph"/>
              <w:spacing w:before="104" w:line="360" w:lineRule="auto"/>
              <w:ind w:left="196" w:firstLine="60"/>
              <w:rPr>
                <w:rFonts w:ascii="Times New Roman" w:hAnsi="Times New Roman" w:cs="Times New Roman"/>
              </w:rPr>
            </w:pPr>
            <w:r w:rsidRPr="008F6775">
              <w:rPr>
                <w:rFonts w:ascii="Times New Roman" w:hAnsi="Times New Roman" w:cs="Times New Roman"/>
                <w:spacing w:val="-2"/>
              </w:rPr>
              <w:t>Identitas Pengujian</w:t>
            </w:r>
          </w:p>
        </w:tc>
        <w:tc>
          <w:tcPr>
            <w:tcW w:w="2523" w:type="dxa"/>
          </w:tcPr>
          <w:p w14:paraId="670E6D07" w14:textId="77777777" w:rsidR="00BB6CC6" w:rsidRPr="008F6775" w:rsidRDefault="00BB6CC6" w:rsidP="00346688">
            <w:pPr>
              <w:pStyle w:val="TableParagraph"/>
              <w:spacing w:before="231" w:line="360" w:lineRule="auto"/>
              <w:ind w:left="840"/>
              <w:rPr>
                <w:rFonts w:ascii="Times New Roman" w:hAnsi="Times New Roman" w:cs="Times New Roman"/>
              </w:rPr>
            </w:pPr>
            <w:r w:rsidRPr="008F6775">
              <w:rPr>
                <w:rFonts w:ascii="Times New Roman" w:hAnsi="Times New Roman" w:cs="Times New Roman"/>
                <w:spacing w:val="-2"/>
              </w:rPr>
              <w:t>Deskripsi</w:t>
            </w:r>
          </w:p>
        </w:tc>
        <w:tc>
          <w:tcPr>
            <w:tcW w:w="2103" w:type="dxa"/>
          </w:tcPr>
          <w:p w14:paraId="2F798228" w14:textId="77777777" w:rsidR="00BB6CC6" w:rsidRPr="008F6775" w:rsidRDefault="00BB6CC6" w:rsidP="00346688">
            <w:pPr>
              <w:pStyle w:val="TableParagraph"/>
              <w:spacing w:before="104" w:line="360" w:lineRule="auto"/>
              <w:ind w:left="535" w:firstLine="14"/>
              <w:rPr>
                <w:rFonts w:ascii="Times New Roman" w:hAnsi="Times New Roman" w:cs="Times New Roman"/>
              </w:rPr>
            </w:pPr>
            <w:r w:rsidRPr="008F6775">
              <w:rPr>
                <w:rFonts w:ascii="Times New Roman" w:hAnsi="Times New Roman" w:cs="Times New Roman"/>
              </w:rPr>
              <w:t>Hasil</w:t>
            </w:r>
            <w:r w:rsidRPr="008F6775">
              <w:rPr>
                <w:rFonts w:ascii="Times New Roman" w:hAnsi="Times New Roman" w:cs="Times New Roman"/>
                <w:spacing w:val="-14"/>
              </w:rPr>
              <w:t xml:space="preserve"> </w:t>
            </w:r>
            <w:r w:rsidRPr="008F6775">
              <w:rPr>
                <w:rFonts w:ascii="Times New Roman" w:hAnsi="Times New Roman" w:cs="Times New Roman"/>
              </w:rPr>
              <w:t xml:space="preserve">Yang </w:t>
            </w:r>
            <w:r w:rsidRPr="008F6775">
              <w:rPr>
                <w:rFonts w:ascii="Times New Roman" w:hAnsi="Times New Roman" w:cs="Times New Roman"/>
                <w:spacing w:val="-2"/>
              </w:rPr>
              <w:t>Diharapkan</w:t>
            </w:r>
          </w:p>
        </w:tc>
        <w:tc>
          <w:tcPr>
            <w:tcW w:w="1599" w:type="dxa"/>
          </w:tcPr>
          <w:p w14:paraId="6382FF7D" w14:textId="77777777" w:rsidR="00BB6CC6" w:rsidRPr="008F6775" w:rsidRDefault="00BB6CC6" w:rsidP="00346688">
            <w:pPr>
              <w:pStyle w:val="TableParagraph"/>
              <w:spacing w:before="104" w:line="360" w:lineRule="auto"/>
              <w:ind w:left="359" w:firstLine="206"/>
              <w:rPr>
                <w:rFonts w:ascii="Times New Roman" w:hAnsi="Times New Roman" w:cs="Times New Roman"/>
              </w:rPr>
            </w:pPr>
            <w:r w:rsidRPr="008F6775">
              <w:rPr>
                <w:rFonts w:ascii="Times New Roman" w:hAnsi="Times New Roman" w:cs="Times New Roman"/>
                <w:spacing w:val="-4"/>
              </w:rPr>
              <w:t xml:space="preserve">Hasil </w:t>
            </w:r>
            <w:r w:rsidRPr="008F6775">
              <w:rPr>
                <w:rFonts w:ascii="Times New Roman" w:hAnsi="Times New Roman" w:cs="Times New Roman"/>
                <w:spacing w:val="-2"/>
              </w:rPr>
              <w:t>Pengujian</w:t>
            </w:r>
          </w:p>
        </w:tc>
        <w:tc>
          <w:tcPr>
            <w:tcW w:w="1361" w:type="dxa"/>
          </w:tcPr>
          <w:p w14:paraId="339038C6" w14:textId="77777777" w:rsidR="00BB6CC6" w:rsidRPr="008F6775" w:rsidRDefault="00BB6CC6" w:rsidP="00346688">
            <w:pPr>
              <w:pStyle w:val="TableParagraph"/>
              <w:spacing w:before="231" w:line="360" w:lineRule="auto"/>
              <w:ind w:left="13" w:right="2"/>
              <w:jc w:val="center"/>
              <w:rPr>
                <w:rFonts w:ascii="Times New Roman" w:hAnsi="Times New Roman" w:cs="Times New Roman"/>
              </w:rPr>
            </w:pPr>
            <w:r w:rsidRPr="008F6775">
              <w:rPr>
                <w:rFonts w:ascii="Times New Roman" w:hAnsi="Times New Roman" w:cs="Times New Roman"/>
                <w:spacing w:val="-2"/>
              </w:rPr>
              <w:t>Kesimpulan</w:t>
            </w:r>
          </w:p>
        </w:tc>
      </w:tr>
      <w:tr w:rsidR="00BB6CC6" w:rsidRPr="008F6775" w14:paraId="26421C3E" w14:textId="77777777" w:rsidTr="00C15697">
        <w:trPr>
          <w:trHeight w:val="1199"/>
        </w:trPr>
        <w:tc>
          <w:tcPr>
            <w:tcW w:w="1274" w:type="dxa"/>
          </w:tcPr>
          <w:p w14:paraId="0744DC5D" w14:textId="77777777" w:rsidR="00BB6CC6" w:rsidRPr="008F6775" w:rsidRDefault="00BB6CC6" w:rsidP="00346688">
            <w:pPr>
              <w:pStyle w:val="TableParagraph"/>
              <w:spacing w:before="220" w:line="360" w:lineRule="auto"/>
              <w:ind w:left="0"/>
              <w:rPr>
                <w:rFonts w:ascii="Times New Roman" w:hAnsi="Times New Roman" w:cs="Times New Roman"/>
              </w:rPr>
            </w:pPr>
          </w:p>
          <w:p w14:paraId="77C68644" w14:textId="77777777" w:rsidR="00BB6CC6" w:rsidRPr="008F6775" w:rsidRDefault="00BB6CC6" w:rsidP="00346688">
            <w:pPr>
              <w:pStyle w:val="TableParagraph"/>
              <w:spacing w:line="360" w:lineRule="auto"/>
              <w:ind w:left="268"/>
              <w:rPr>
                <w:rFonts w:ascii="Times New Roman" w:hAnsi="Times New Roman" w:cs="Times New Roman"/>
              </w:rPr>
            </w:pPr>
            <w:r w:rsidRPr="008F6775">
              <w:rPr>
                <w:rFonts w:ascii="Times New Roman" w:hAnsi="Times New Roman" w:cs="Times New Roman"/>
                <w:spacing w:val="-2"/>
              </w:rPr>
              <w:t>Register</w:t>
            </w:r>
          </w:p>
        </w:tc>
        <w:tc>
          <w:tcPr>
            <w:tcW w:w="2523" w:type="dxa"/>
          </w:tcPr>
          <w:p w14:paraId="1619DE89" w14:textId="77777777" w:rsidR="00BB6CC6" w:rsidRPr="008F6775" w:rsidRDefault="00BB6CC6" w:rsidP="00346688">
            <w:pPr>
              <w:pStyle w:val="TableParagraph"/>
              <w:spacing w:before="92" w:line="360" w:lineRule="auto"/>
              <w:ind w:right="152"/>
              <w:rPr>
                <w:rFonts w:ascii="Times New Roman" w:hAnsi="Times New Roman" w:cs="Times New Roman"/>
              </w:rPr>
            </w:pPr>
            <w:r w:rsidRPr="008F6775">
              <w:rPr>
                <w:rFonts w:ascii="Times New Roman" w:hAnsi="Times New Roman" w:cs="Times New Roman"/>
              </w:rPr>
              <w:t>Pengguna</w:t>
            </w:r>
            <w:r w:rsidRPr="008F6775">
              <w:rPr>
                <w:rFonts w:ascii="Times New Roman" w:hAnsi="Times New Roman" w:cs="Times New Roman"/>
                <w:spacing w:val="-14"/>
              </w:rPr>
              <w:t xml:space="preserve"> </w:t>
            </w:r>
            <w:r w:rsidRPr="008F6775">
              <w:rPr>
                <w:rFonts w:ascii="Times New Roman" w:hAnsi="Times New Roman" w:cs="Times New Roman"/>
              </w:rPr>
              <w:t>membuat</w:t>
            </w:r>
            <w:r w:rsidRPr="008F6775">
              <w:rPr>
                <w:rFonts w:ascii="Times New Roman" w:hAnsi="Times New Roman" w:cs="Times New Roman"/>
                <w:spacing w:val="-14"/>
              </w:rPr>
              <w:t xml:space="preserve"> </w:t>
            </w:r>
            <w:r w:rsidRPr="008F6775">
              <w:rPr>
                <w:rFonts w:ascii="Times New Roman" w:hAnsi="Times New Roman" w:cs="Times New Roman"/>
              </w:rPr>
              <w:t>akun dengan memasukan username, Nomer HP, dan Password</w:t>
            </w:r>
          </w:p>
        </w:tc>
        <w:tc>
          <w:tcPr>
            <w:tcW w:w="2103" w:type="dxa"/>
          </w:tcPr>
          <w:p w14:paraId="797ADCBF" w14:textId="77777777" w:rsidR="00BB6CC6" w:rsidRPr="008F6775" w:rsidRDefault="00BB6CC6" w:rsidP="00346688">
            <w:pPr>
              <w:pStyle w:val="TableParagraph"/>
              <w:spacing w:before="219" w:line="360" w:lineRule="auto"/>
              <w:rPr>
                <w:rFonts w:ascii="Times New Roman" w:hAnsi="Times New Roman" w:cs="Times New Roman"/>
              </w:rPr>
            </w:pPr>
            <w:r w:rsidRPr="008F6775">
              <w:rPr>
                <w:rFonts w:ascii="Times New Roman" w:hAnsi="Times New Roman" w:cs="Times New Roman"/>
              </w:rPr>
              <w:t>Akun</w:t>
            </w:r>
            <w:r w:rsidRPr="008F6775">
              <w:rPr>
                <w:rFonts w:ascii="Times New Roman" w:hAnsi="Times New Roman" w:cs="Times New Roman"/>
                <w:spacing w:val="-14"/>
              </w:rPr>
              <w:t xml:space="preserve"> </w:t>
            </w:r>
            <w:r w:rsidRPr="008F6775">
              <w:rPr>
                <w:rFonts w:ascii="Times New Roman" w:hAnsi="Times New Roman" w:cs="Times New Roman"/>
              </w:rPr>
              <w:t>berhasil</w:t>
            </w:r>
            <w:r w:rsidRPr="008F6775">
              <w:rPr>
                <w:rFonts w:ascii="Times New Roman" w:hAnsi="Times New Roman" w:cs="Times New Roman"/>
                <w:spacing w:val="-14"/>
              </w:rPr>
              <w:t xml:space="preserve"> </w:t>
            </w:r>
            <w:r w:rsidRPr="008F6775">
              <w:rPr>
                <w:rFonts w:ascii="Times New Roman" w:hAnsi="Times New Roman" w:cs="Times New Roman"/>
              </w:rPr>
              <w:t xml:space="preserve">dibuat dan masuk kedalam </w:t>
            </w:r>
            <w:r w:rsidRPr="008F6775">
              <w:rPr>
                <w:rFonts w:ascii="Times New Roman" w:hAnsi="Times New Roman" w:cs="Times New Roman"/>
                <w:spacing w:val="-2"/>
              </w:rPr>
              <w:t>website</w:t>
            </w:r>
          </w:p>
        </w:tc>
        <w:tc>
          <w:tcPr>
            <w:tcW w:w="1599" w:type="dxa"/>
          </w:tcPr>
          <w:p w14:paraId="79738751" w14:textId="77777777" w:rsidR="00BB6CC6" w:rsidRPr="008F6775" w:rsidRDefault="00BB6CC6" w:rsidP="00346688">
            <w:pPr>
              <w:pStyle w:val="TableParagraph"/>
              <w:spacing w:before="220" w:line="360" w:lineRule="auto"/>
              <w:ind w:left="0"/>
              <w:rPr>
                <w:rFonts w:ascii="Times New Roman" w:hAnsi="Times New Roman" w:cs="Times New Roman"/>
              </w:rPr>
            </w:pPr>
          </w:p>
          <w:p w14:paraId="601B190C" w14:textId="77777777" w:rsidR="00BB6CC6" w:rsidRPr="008F6775" w:rsidRDefault="00BB6CC6" w:rsidP="00346688">
            <w:pPr>
              <w:pStyle w:val="TableParagraph"/>
              <w:spacing w:line="360" w:lineRule="auto"/>
              <w:ind w:left="499"/>
              <w:rPr>
                <w:rFonts w:ascii="Times New Roman" w:hAnsi="Times New Roman" w:cs="Times New Roman"/>
              </w:rPr>
            </w:pPr>
            <w:r w:rsidRPr="008F6775">
              <w:rPr>
                <w:rFonts w:ascii="Times New Roman" w:hAnsi="Times New Roman" w:cs="Times New Roman"/>
                <w:spacing w:val="-2"/>
              </w:rPr>
              <w:t>Masuk</w:t>
            </w:r>
          </w:p>
        </w:tc>
        <w:tc>
          <w:tcPr>
            <w:tcW w:w="1361" w:type="dxa"/>
          </w:tcPr>
          <w:p w14:paraId="0A9CCD7C" w14:textId="77777777" w:rsidR="00BB6CC6" w:rsidRPr="008F6775" w:rsidRDefault="00BB6CC6" w:rsidP="00346688">
            <w:pPr>
              <w:pStyle w:val="TableParagraph"/>
              <w:spacing w:before="220" w:line="360" w:lineRule="auto"/>
              <w:ind w:left="0"/>
              <w:rPr>
                <w:rFonts w:ascii="Times New Roman" w:hAnsi="Times New Roman" w:cs="Times New Roman"/>
              </w:rPr>
            </w:pPr>
          </w:p>
          <w:p w14:paraId="3C83C5A5" w14:textId="77777777" w:rsidR="00BB6CC6" w:rsidRPr="008F6775" w:rsidRDefault="00BB6CC6" w:rsidP="00346688">
            <w:pPr>
              <w:pStyle w:val="TableParagraph"/>
              <w:spacing w:line="360" w:lineRule="auto"/>
              <w:ind w:left="13" w:right="5"/>
              <w:jc w:val="center"/>
              <w:rPr>
                <w:rFonts w:ascii="Times New Roman" w:hAnsi="Times New Roman" w:cs="Times New Roman"/>
              </w:rPr>
            </w:pPr>
            <w:r w:rsidRPr="008F6775">
              <w:rPr>
                <w:rFonts w:ascii="Times New Roman" w:hAnsi="Times New Roman" w:cs="Times New Roman"/>
                <w:spacing w:val="-2"/>
              </w:rPr>
              <w:t>Berhasil</w:t>
            </w:r>
          </w:p>
        </w:tc>
      </w:tr>
      <w:tr w:rsidR="00DE0EFF" w:rsidRPr="008F6775" w14:paraId="3C9FCD2E" w14:textId="77777777" w:rsidTr="00C15697">
        <w:trPr>
          <w:trHeight w:val="1199"/>
          <w:ins w:id="1383" w:author="Lingga Safitri" w:date="2025-07-01T17:09:00Z"/>
        </w:trPr>
        <w:tc>
          <w:tcPr>
            <w:tcW w:w="1274" w:type="dxa"/>
          </w:tcPr>
          <w:p w14:paraId="36474596" w14:textId="441DFA3D" w:rsidR="00DE0EFF" w:rsidRPr="008F6775" w:rsidRDefault="00DE0EFF" w:rsidP="00DE0EFF">
            <w:pPr>
              <w:pStyle w:val="TableParagraph"/>
              <w:spacing w:before="220" w:line="360" w:lineRule="auto"/>
              <w:ind w:left="0"/>
              <w:rPr>
                <w:ins w:id="1384" w:author="Lingga Safitri" w:date="2025-07-01T17:09:00Z" w16du:dateUtc="2025-07-01T10:09:00Z"/>
                <w:rFonts w:ascii="Times New Roman" w:hAnsi="Times New Roman" w:cs="Times New Roman"/>
              </w:rPr>
            </w:pPr>
            <w:ins w:id="1385" w:author="Lingga Safitri" w:date="2025-07-01T17:09:00Z" w16du:dateUtc="2025-07-01T10:09:00Z">
              <w:r w:rsidRPr="008F6775">
                <w:rPr>
                  <w:rFonts w:ascii="Times New Roman" w:hAnsi="Times New Roman" w:cs="Times New Roman"/>
                  <w:spacing w:val="-2"/>
                </w:rPr>
                <w:t>Register (Kosong)</w:t>
              </w:r>
            </w:ins>
          </w:p>
        </w:tc>
        <w:tc>
          <w:tcPr>
            <w:tcW w:w="2523" w:type="dxa"/>
          </w:tcPr>
          <w:p w14:paraId="67454E67" w14:textId="4D15D3E5" w:rsidR="00DE0EFF" w:rsidRPr="008F6775" w:rsidRDefault="00DE0EFF" w:rsidP="00DE0EFF">
            <w:pPr>
              <w:pStyle w:val="TableParagraph"/>
              <w:spacing w:before="92" w:line="360" w:lineRule="auto"/>
              <w:ind w:right="152"/>
              <w:rPr>
                <w:ins w:id="1386" w:author="Lingga Safitri" w:date="2025-07-01T17:09:00Z" w16du:dateUtc="2025-07-01T10:09:00Z"/>
                <w:rFonts w:ascii="Times New Roman" w:hAnsi="Times New Roman" w:cs="Times New Roman"/>
              </w:rPr>
            </w:pPr>
            <w:ins w:id="1387" w:author="Lingga Safitri" w:date="2025-07-01T17:09:00Z" w16du:dateUtc="2025-07-01T10:09:00Z">
              <w:r w:rsidRPr="008F6775">
                <w:rPr>
                  <w:rFonts w:ascii="Times New Roman" w:hAnsi="Times New Roman" w:cs="Times New Roman"/>
                </w:rPr>
                <w:t>Pengguna</w:t>
              </w:r>
              <w:r w:rsidRPr="008F6775">
                <w:rPr>
                  <w:rFonts w:ascii="Times New Roman" w:hAnsi="Times New Roman" w:cs="Times New Roman"/>
                  <w:spacing w:val="-14"/>
                </w:rPr>
                <w:t xml:space="preserve"> </w:t>
              </w:r>
              <w:r w:rsidRPr="008F6775">
                <w:rPr>
                  <w:rFonts w:ascii="Times New Roman" w:hAnsi="Times New Roman" w:cs="Times New Roman"/>
                </w:rPr>
                <w:t>menekan tombol</w:t>
              </w:r>
              <w:r w:rsidRPr="008F6775">
                <w:rPr>
                  <w:rFonts w:ascii="Times New Roman" w:hAnsi="Times New Roman" w:cs="Times New Roman"/>
                  <w:spacing w:val="-14"/>
                </w:rPr>
                <w:t xml:space="preserve"> </w:t>
              </w:r>
              <w:r w:rsidRPr="008F6775">
                <w:rPr>
                  <w:rFonts w:ascii="Times New Roman" w:hAnsi="Times New Roman" w:cs="Times New Roman"/>
                </w:rPr>
                <w:t>daftar</w:t>
              </w:r>
              <w:r w:rsidRPr="008F6775">
                <w:rPr>
                  <w:rFonts w:ascii="Times New Roman" w:hAnsi="Times New Roman" w:cs="Times New Roman"/>
                  <w:spacing w:val="-14"/>
                </w:rPr>
                <w:t xml:space="preserve"> </w:t>
              </w:r>
              <w:r w:rsidRPr="008F6775">
                <w:rPr>
                  <w:rFonts w:ascii="Times New Roman" w:hAnsi="Times New Roman" w:cs="Times New Roman"/>
                </w:rPr>
                <w:t>tanpa mengisi form</w:t>
              </w:r>
            </w:ins>
          </w:p>
        </w:tc>
        <w:tc>
          <w:tcPr>
            <w:tcW w:w="2103" w:type="dxa"/>
          </w:tcPr>
          <w:p w14:paraId="68DDA71F" w14:textId="596EDAF2" w:rsidR="00DE0EFF" w:rsidRPr="008F6775" w:rsidRDefault="00DE0EFF" w:rsidP="00DE0EFF">
            <w:pPr>
              <w:pStyle w:val="TableParagraph"/>
              <w:spacing w:before="219" w:line="360" w:lineRule="auto"/>
              <w:rPr>
                <w:ins w:id="1388" w:author="Lingga Safitri" w:date="2025-07-01T17:09:00Z" w16du:dateUtc="2025-07-01T10:09:00Z"/>
                <w:rFonts w:ascii="Times New Roman" w:hAnsi="Times New Roman" w:cs="Times New Roman"/>
              </w:rPr>
            </w:pPr>
            <w:ins w:id="1389" w:author="Lingga Safitri" w:date="2025-07-01T17:09:00Z" w16du:dateUtc="2025-07-01T10:09:00Z">
              <w:r w:rsidRPr="008F6775">
                <w:rPr>
                  <w:rFonts w:ascii="Times New Roman" w:hAnsi="Times New Roman" w:cs="Times New Roman"/>
                </w:rPr>
                <w:t>Pengguna</w:t>
              </w:r>
              <w:r w:rsidRPr="008F6775">
                <w:rPr>
                  <w:rFonts w:ascii="Times New Roman" w:hAnsi="Times New Roman" w:cs="Times New Roman"/>
                  <w:spacing w:val="-14"/>
                </w:rPr>
                <w:t xml:space="preserve"> </w:t>
              </w:r>
              <w:r w:rsidRPr="008F6775">
                <w:rPr>
                  <w:rFonts w:ascii="Times New Roman" w:hAnsi="Times New Roman" w:cs="Times New Roman"/>
                </w:rPr>
                <w:t>menekan tombol</w:t>
              </w:r>
              <w:r w:rsidRPr="008F6775">
                <w:rPr>
                  <w:rFonts w:ascii="Times New Roman" w:hAnsi="Times New Roman" w:cs="Times New Roman"/>
                  <w:spacing w:val="-14"/>
                </w:rPr>
                <w:t xml:space="preserve"> </w:t>
              </w:r>
              <w:r w:rsidRPr="008F6775">
                <w:rPr>
                  <w:rFonts w:ascii="Times New Roman" w:hAnsi="Times New Roman" w:cs="Times New Roman"/>
                </w:rPr>
                <w:t>daftar</w:t>
              </w:r>
              <w:r w:rsidRPr="008F6775">
                <w:rPr>
                  <w:rFonts w:ascii="Times New Roman" w:hAnsi="Times New Roman" w:cs="Times New Roman"/>
                  <w:spacing w:val="-14"/>
                </w:rPr>
                <w:t xml:space="preserve"> </w:t>
              </w:r>
              <w:r w:rsidRPr="008F6775">
                <w:rPr>
                  <w:rFonts w:ascii="Times New Roman" w:hAnsi="Times New Roman" w:cs="Times New Roman"/>
                </w:rPr>
                <w:t>tanpa mengisi form</w:t>
              </w:r>
            </w:ins>
          </w:p>
        </w:tc>
        <w:tc>
          <w:tcPr>
            <w:tcW w:w="1599" w:type="dxa"/>
          </w:tcPr>
          <w:p w14:paraId="0CD25F31" w14:textId="77777777" w:rsidR="00DE0EFF" w:rsidRPr="008F6775" w:rsidRDefault="00DE0EFF" w:rsidP="00DE0EFF">
            <w:pPr>
              <w:pStyle w:val="TableParagraph"/>
              <w:spacing w:before="70" w:line="360" w:lineRule="auto"/>
              <w:ind w:left="0"/>
              <w:rPr>
                <w:ins w:id="1390" w:author="Lingga Safitri" w:date="2025-07-01T17:09:00Z" w16du:dateUtc="2025-07-01T10:09:00Z"/>
                <w:rFonts w:ascii="Times New Roman" w:hAnsi="Times New Roman" w:cs="Times New Roman"/>
              </w:rPr>
            </w:pPr>
          </w:p>
          <w:p w14:paraId="1A614B12" w14:textId="7D9A9624" w:rsidR="00DE0EFF" w:rsidRPr="008F6775" w:rsidRDefault="00DE0EFF" w:rsidP="00DE0EFF">
            <w:pPr>
              <w:pStyle w:val="TableParagraph"/>
              <w:spacing w:before="220" w:line="360" w:lineRule="auto"/>
              <w:ind w:left="0"/>
              <w:rPr>
                <w:ins w:id="1391" w:author="Lingga Safitri" w:date="2025-07-01T17:09:00Z" w16du:dateUtc="2025-07-01T10:09:00Z"/>
                <w:rFonts w:ascii="Times New Roman" w:hAnsi="Times New Roman" w:cs="Times New Roman"/>
              </w:rPr>
            </w:pPr>
            <w:ins w:id="1392" w:author="Lingga Safitri" w:date="2025-07-01T17:09:00Z" w16du:dateUtc="2025-07-01T10:09:00Z">
              <w:r w:rsidRPr="008F6775">
                <w:rPr>
                  <w:rFonts w:ascii="Times New Roman" w:hAnsi="Times New Roman" w:cs="Times New Roman"/>
                </w:rPr>
                <w:t>Muncul</w:t>
              </w:r>
              <w:r w:rsidRPr="008F6775">
                <w:rPr>
                  <w:rFonts w:ascii="Times New Roman" w:hAnsi="Times New Roman" w:cs="Times New Roman"/>
                  <w:spacing w:val="-4"/>
                </w:rPr>
                <w:t xml:space="preserve"> Pesan</w:t>
              </w:r>
            </w:ins>
          </w:p>
        </w:tc>
        <w:tc>
          <w:tcPr>
            <w:tcW w:w="1361" w:type="dxa"/>
          </w:tcPr>
          <w:p w14:paraId="2E7EDDE3" w14:textId="77777777" w:rsidR="00DE0EFF" w:rsidRPr="008F6775" w:rsidRDefault="00DE0EFF" w:rsidP="00DE0EFF">
            <w:pPr>
              <w:pStyle w:val="TableParagraph"/>
              <w:spacing w:before="70" w:line="360" w:lineRule="auto"/>
              <w:ind w:left="0"/>
              <w:rPr>
                <w:ins w:id="1393" w:author="Lingga Safitri" w:date="2025-07-01T17:09:00Z" w16du:dateUtc="2025-07-01T10:09:00Z"/>
                <w:rFonts w:ascii="Times New Roman" w:hAnsi="Times New Roman" w:cs="Times New Roman"/>
              </w:rPr>
            </w:pPr>
          </w:p>
          <w:p w14:paraId="2189C037" w14:textId="54131C37" w:rsidR="00DE0EFF" w:rsidRPr="008F6775" w:rsidRDefault="00DE0EFF" w:rsidP="00DE0EFF">
            <w:pPr>
              <w:pStyle w:val="TableParagraph"/>
              <w:spacing w:before="220" w:line="360" w:lineRule="auto"/>
              <w:ind w:left="0"/>
              <w:rPr>
                <w:ins w:id="1394" w:author="Lingga Safitri" w:date="2025-07-01T17:09:00Z" w16du:dateUtc="2025-07-01T10:09:00Z"/>
                <w:rFonts w:ascii="Times New Roman" w:hAnsi="Times New Roman" w:cs="Times New Roman"/>
              </w:rPr>
            </w:pPr>
            <w:ins w:id="1395" w:author="Lingga Safitri" w:date="2025-07-01T17:09:00Z" w16du:dateUtc="2025-07-01T10:09:00Z">
              <w:r w:rsidRPr="008F6775">
                <w:rPr>
                  <w:rFonts w:ascii="Times New Roman" w:hAnsi="Times New Roman" w:cs="Times New Roman"/>
                  <w:spacing w:val="-2"/>
                </w:rPr>
                <w:t>Berhasil</w:t>
              </w:r>
            </w:ins>
          </w:p>
        </w:tc>
      </w:tr>
      <w:tr w:rsidR="00DE0EFF" w:rsidRPr="008F6775" w14:paraId="30364E78" w14:textId="77777777" w:rsidTr="00C15697">
        <w:trPr>
          <w:trHeight w:val="1199"/>
          <w:ins w:id="1396" w:author="Lingga Safitri" w:date="2025-07-01T17:09:00Z"/>
        </w:trPr>
        <w:tc>
          <w:tcPr>
            <w:tcW w:w="1274" w:type="dxa"/>
          </w:tcPr>
          <w:p w14:paraId="60747834" w14:textId="2E6D12A2" w:rsidR="00DE0EFF" w:rsidRPr="008F6775" w:rsidRDefault="00DE0EFF" w:rsidP="00DE0EFF">
            <w:pPr>
              <w:pStyle w:val="TableParagraph"/>
              <w:spacing w:before="220" w:line="360" w:lineRule="auto"/>
              <w:ind w:left="0"/>
              <w:rPr>
                <w:ins w:id="1397" w:author="Lingga Safitri" w:date="2025-07-01T17:09:00Z" w16du:dateUtc="2025-07-01T10:09:00Z"/>
                <w:rFonts w:ascii="Times New Roman" w:hAnsi="Times New Roman" w:cs="Times New Roman"/>
                <w:spacing w:val="-2"/>
              </w:rPr>
            </w:pPr>
            <w:ins w:id="1398" w:author="Lingga Safitri" w:date="2025-07-01T17:09:00Z" w16du:dateUtc="2025-07-01T10:09:00Z">
              <w:r w:rsidRPr="008F6775">
                <w:rPr>
                  <w:rFonts w:ascii="Times New Roman" w:hAnsi="Times New Roman" w:cs="Times New Roman"/>
                  <w:spacing w:val="-2"/>
                </w:rPr>
                <w:t>Register (Duplikat)</w:t>
              </w:r>
            </w:ins>
          </w:p>
        </w:tc>
        <w:tc>
          <w:tcPr>
            <w:tcW w:w="2523" w:type="dxa"/>
          </w:tcPr>
          <w:p w14:paraId="6F34578D" w14:textId="29709DCE" w:rsidR="00DE0EFF" w:rsidRPr="008F6775" w:rsidRDefault="00DE0EFF" w:rsidP="00DE0EFF">
            <w:pPr>
              <w:pStyle w:val="TableParagraph"/>
              <w:spacing w:before="92" w:line="360" w:lineRule="auto"/>
              <w:ind w:right="152"/>
              <w:rPr>
                <w:ins w:id="1399" w:author="Lingga Safitri" w:date="2025-07-01T17:09:00Z" w16du:dateUtc="2025-07-01T10:09:00Z"/>
                <w:rFonts w:ascii="Times New Roman" w:hAnsi="Times New Roman" w:cs="Times New Roman"/>
              </w:rPr>
            </w:pPr>
            <w:ins w:id="1400" w:author="Lingga Safitri" w:date="2025-07-01T17:09:00Z" w16du:dateUtc="2025-07-01T10:09:00Z">
              <w:r w:rsidRPr="008F6775">
                <w:rPr>
                  <w:rFonts w:ascii="Times New Roman" w:hAnsi="Times New Roman" w:cs="Times New Roman"/>
                </w:rPr>
                <w:t>Pengguna</w:t>
              </w:r>
              <w:r w:rsidRPr="008F6775">
                <w:rPr>
                  <w:rFonts w:ascii="Times New Roman" w:hAnsi="Times New Roman" w:cs="Times New Roman"/>
                  <w:spacing w:val="-13"/>
                </w:rPr>
                <w:t xml:space="preserve"> </w:t>
              </w:r>
              <w:r w:rsidRPr="008F6775">
                <w:rPr>
                  <w:rFonts w:ascii="Times New Roman" w:hAnsi="Times New Roman" w:cs="Times New Roman"/>
                </w:rPr>
                <w:t>daftar</w:t>
              </w:r>
              <w:r w:rsidRPr="008F6775">
                <w:rPr>
                  <w:rFonts w:ascii="Times New Roman" w:hAnsi="Times New Roman" w:cs="Times New Roman"/>
                  <w:spacing w:val="-12"/>
                </w:rPr>
                <w:t xml:space="preserve"> </w:t>
              </w:r>
              <w:r w:rsidRPr="008F6775">
                <w:rPr>
                  <w:rFonts w:ascii="Times New Roman" w:hAnsi="Times New Roman" w:cs="Times New Roman"/>
                </w:rPr>
                <w:t>dengan username/Nomor HP yang sudah terdaftar</w:t>
              </w:r>
            </w:ins>
          </w:p>
        </w:tc>
        <w:tc>
          <w:tcPr>
            <w:tcW w:w="2103" w:type="dxa"/>
          </w:tcPr>
          <w:p w14:paraId="460FB54F" w14:textId="6062B037" w:rsidR="00DE0EFF" w:rsidRPr="008F6775" w:rsidRDefault="00DE0EFF" w:rsidP="00DE0EFF">
            <w:pPr>
              <w:pStyle w:val="TableParagraph"/>
              <w:spacing w:before="219" w:line="360" w:lineRule="auto"/>
              <w:rPr>
                <w:ins w:id="1401" w:author="Lingga Safitri" w:date="2025-07-01T17:09:00Z" w16du:dateUtc="2025-07-01T10:09:00Z"/>
                <w:rFonts w:ascii="Times New Roman" w:hAnsi="Times New Roman" w:cs="Times New Roman"/>
              </w:rPr>
            </w:pPr>
            <w:ins w:id="1402" w:author="Lingga Safitri" w:date="2025-07-01T17:09:00Z" w16du:dateUtc="2025-07-01T10:09:00Z">
              <w:r w:rsidRPr="008F6775">
                <w:rPr>
                  <w:rFonts w:ascii="Times New Roman" w:hAnsi="Times New Roman" w:cs="Times New Roman"/>
                </w:rPr>
                <w:t>Muncul pesan "sudah</w:t>
              </w:r>
              <w:r w:rsidRPr="008F6775">
                <w:rPr>
                  <w:rFonts w:ascii="Times New Roman" w:hAnsi="Times New Roman" w:cs="Times New Roman"/>
                  <w:spacing w:val="-13"/>
                </w:rPr>
                <w:t xml:space="preserve"> </w:t>
              </w:r>
              <w:r w:rsidRPr="008F6775">
                <w:rPr>
                  <w:rFonts w:ascii="Times New Roman" w:hAnsi="Times New Roman" w:cs="Times New Roman"/>
                </w:rPr>
                <w:t>terdaftar"</w:t>
              </w:r>
            </w:ins>
          </w:p>
        </w:tc>
        <w:tc>
          <w:tcPr>
            <w:tcW w:w="1599" w:type="dxa"/>
          </w:tcPr>
          <w:p w14:paraId="450F19A7" w14:textId="77777777" w:rsidR="00DE0EFF" w:rsidRPr="008F6775" w:rsidRDefault="00DE0EFF" w:rsidP="00DE0EFF">
            <w:pPr>
              <w:pStyle w:val="TableParagraph"/>
              <w:spacing w:before="62" w:line="360" w:lineRule="auto"/>
              <w:ind w:left="0"/>
              <w:rPr>
                <w:ins w:id="1403" w:author="Lingga Safitri" w:date="2025-07-01T17:09:00Z" w16du:dateUtc="2025-07-01T10:09:00Z"/>
                <w:rFonts w:ascii="Times New Roman" w:hAnsi="Times New Roman" w:cs="Times New Roman"/>
              </w:rPr>
            </w:pPr>
          </w:p>
          <w:p w14:paraId="63AB5F8E" w14:textId="6F57F62E" w:rsidR="00DE0EFF" w:rsidRPr="008F6775" w:rsidRDefault="00DE0EFF" w:rsidP="00DE0EFF">
            <w:pPr>
              <w:spacing w:before="70" w:line="360" w:lineRule="auto"/>
              <w:rPr>
                <w:ins w:id="1404" w:author="Lingga Safitri" w:date="2025-07-01T17:09:00Z" w16du:dateUtc="2025-07-01T10:09:00Z"/>
                <w:rFonts w:ascii="Times New Roman" w:hAnsi="Times New Roman" w:cs="Times New Roman"/>
              </w:rPr>
            </w:pPr>
            <w:ins w:id="1405" w:author="Lingga Safitri" w:date="2025-07-01T17:09:00Z" w16du:dateUtc="2025-07-01T10:09:00Z">
              <w:r w:rsidRPr="008F6775">
                <w:rPr>
                  <w:rFonts w:ascii="Times New Roman" w:hAnsi="Times New Roman" w:cs="Times New Roman"/>
                </w:rPr>
                <w:t>Muncul</w:t>
              </w:r>
              <w:r w:rsidRPr="008F6775">
                <w:rPr>
                  <w:rFonts w:ascii="Times New Roman" w:hAnsi="Times New Roman" w:cs="Times New Roman"/>
                  <w:spacing w:val="-3"/>
                </w:rPr>
                <w:t xml:space="preserve"> </w:t>
              </w:r>
              <w:r w:rsidRPr="008F6775">
                <w:rPr>
                  <w:rFonts w:ascii="Times New Roman" w:hAnsi="Times New Roman" w:cs="Times New Roman"/>
                  <w:spacing w:val="-2"/>
                </w:rPr>
                <w:t>Pesan</w:t>
              </w:r>
            </w:ins>
          </w:p>
        </w:tc>
        <w:tc>
          <w:tcPr>
            <w:tcW w:w="1361" w:type="dxa"/>
          </w:tcPr>
          <w:p w14:paraId="1C8C2CBD" w14:textId="77777777" w:rsidR="00DE0EFF" w:rsidRPr="008F6775" w:rsidRDefault="00DE0EFF" w:rsidP="00DE0EFF">
            <w:pPr>
              <w:pStyle w:val="TableParagraph"/>
              <w:spacing w:before="62" w:line="360" w:lineRule="auto"/>
              <w:ind w:left="0"/>
              <w:rPr>
                <w:ins w:id="1406" w:author="Lingga Safitri" w:date="2025-07-01T17:09:00Z" w16du:dateUtc="2025-07-01T10:09:00Z"/>
                <w:rFonts w:ascii="Times New Roman" w:hAnsi="Times New Roman" w:cs="Times New Roman"/>
              </w:rPr>
            </w:pPr>
          </w:p>
          <w:p w14:paraId="407DABD8" w14:textId="489D0309" w:rsidR="00DE0EFF" w:rsidRPr="008F6775" w:rsidRDefault="00DE0EFF">
            <w:pPr>
              <w:keepNext/>
              <w:spacing w:before="70" w:line="360" w:lineRule="auto"/>
              <w:rPr>
                <w:ins w:id="1407" w:author="Lingga Safitri" w:date="2025-07-01T17:09:00Z" w16du:dateUtc="2025-07-01T10:09:00Z"/>
                <w:rFonts w:ascii="Times New Roman" w:hAnsi="Times New Roman" w:cs="Times New Roman"/>
              </w:rPr>
              <w:pPrChange w:id="1408" w:author="Lingga Safitri" w:date="2025-07-01T17:10:00Z" w16du:dateUtc="2025-07-01T10:10:00Z">
                <w:pPr>
                  <w:spacing w:before="70" w:line="360" w:lineRule="auto"/>
                </w:pPr>
              </w:pPrChange>
            </w:pPr>
            <w:ins w:id="1409" w:author="Lingga Safitri" w:date="2025-07-01T17:09:00Z" w16du:dateUtc="2025-07-01T10:09:00Z">
              <w:r w:rsidRPr="008F6775">
                <w:rPr>
                  <w:rFonts w:ascii="Times New Roman" w:hAnsi="Times New Roman" w:cs="Times New Roman"/>
                  <w:spacing w:val="-2"/>
                </w:rPr>
                <w:t>Berhasil</w:t>
              </w:r>
            </w:ins>
          </w:p>
        </w:tc>
      </w:tr>
    </w:tbl>
    <w:p w14:paraId="51422D12" w14:textId="7121DD2F" w:rsidR="00000000" w:rsidRPr="0081315E" w:rsidRDefault="00000000">
      <w:pPr>
        <w:pStyle w:val="Caption"/>
        <w:rPr>
          <w:rFonts w:ascii="Times New Roman" w:hAnsi="Times New Roman" w:cs="Times New Roman"/>
        </w:rPr>
        <w:sectPr w:rsidR="00000000" w:rsidRPr="0081315E">
          <w:pgSz w:w="11910" w:h="16840"/>
          <w:pgMar w:top="1500" w:right="566" w:bottom="1553" w:left="1417" w:header="720" w:footer="720" w:gutter="0"/>
          <w:cols w:space="720"/>
        </w:sectPr>
        <w:pPrChange w:id="1410" w:author="Lingga Safitri" w:date="2025-07-01T17:10:00Z" w16du:dateUtc="2025-07-01T10:10:00Z">
          <w:pPr>
            <w:pStyle w:val="TableParagraph"/>
            <w:spacing w:line="360" w:lineRule="auto"/>
            <w:jc w:val="center"/>
          </w:pPr>
        </w:pPrChange>
      </w:pPr>
    </w:p>
    <w:tbl>
      <w:tblPr>
        <w:tblW w:w="0" w:type="auto"/>
        <w:tblInd w:w="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274"/>
        <w:gridCol w:w="2523"/>
        <w:gridCol w:w="2103"/>
        <w:gridCol w:w="1599"/>
        <w:gridCol w:w="1361"/>
      </w:tblGrid>
      <w:tr w:rsidR="00BB6CC6" w:rsidRPr="008F6775" w:rsidDel="00DE0EFF" w14:paraId="74655950" w14:textId="4668C09A" w:rsidTr="00C15697">
        <w:trPr>
          <w:trHeight w:val="900"/>
          <w:del w:id="1411" w:author="Lingga Safitri" w:date="2025-07-01T17:09:00Z"/>
        </w:trPr>
        <w:tc>
          <w:tcPr>
            <w:tcW w:w="1274" w:type="dxa"/>
          </w:tcPr>
          <w:p w14:paraId="72C7EE5E" w14:textId="6FB489BD" w:rsidR="00BB6CC6" w:rsidRPr="008F6775" w:rsidDel="00DE0EFF" w:rsidRDefault="00BB6CC6" w:rsidP="00346688">
            <w:pPr>
              <w:pStyle w:val="TableParagraph"/>
              <w:spacing w:before="196" w:line="360" w:lineRule="auto"/>
              <w:ind w:left="220" w:right="208" w:firstLine="48"/>
              <w:rPr>
                <w:del w:id="1412" w:author="Lingga Safitri" w:date="2025-07-01T17:09:00Z" w16du:dateUtc="2025-07-01T10:09:00Z"/>
                <w:rFonts w:ascii="Times New Roman" w:hAnsi="Times New Roman" w:cs="Times New Roman"/>
              </w:rPr>
            </w:pPr>
            <w:del w:id="1413" w:author="Lingga Safitri" w:date="2025-07-01T17:09:00Z" w16du:dateUtc="2025-07-01T10:09:00Z">
              <w:r w:rsidRPr="008F6775" w:rsidDel="00DE0EFF">
                <w:rPr>
                  <w:rFonts w:ascii="Times New Roman" w:hAnsi="Times New Roman" w:cs="Times New Roman"/>
                  <w:spacing w:val="-2"/>
                </w:rPr>
                <w:delText>Register (Kosong)</w:delText>
              </w:r>
            </w:del>
          </w:p>
        </w:tc>
        <w:tc>
          <w:tcPr>
            <w:tcW w:w="2523" w:type="dxa"/>
          </w:tcPr>
          <w:p w14:paraId="7B107C63" w14:textId="61D43898" w:rsidR="00BB6CC6" w:rsidRPr="008F6775" w:rsidDel="00DE0EFF" w:rsidRDefault="00BB6CC6" w:rsidP="00346688">
            <w:pPr>
              <w:pStyle w:val="TableParagraph"/>
              <w:spacing w:before="68" w:line="360" w:lineRule="auto"/>
              <w:ind w:right="683"/>
              <w:jc w:val="both"/>
              <w:rPr>
                <w:del w:id="1414" w:author="Lingga Safitri" w:date="2025-07-01T17:09:00Z" w16du:dateUtc="2025-07-01T10:09:00Z"/>
                <w:rFonts w:ascii="Times New Roman" w:hAnsi="Times New Roman" w:cs="Times New Roman"/>
              </w:rPr>
            </w:pPr>
            <w:del w:id="1415" w:author="Lingga Safitri" w:date="2025-07-01T17:09:00Z" w16du:dateUtc="2025-07-01T10:09:00Z">
              <w:r w:rsidRPr="008F6775" w:rsidDel="00DE0EFF">
                <w:rPr>
                  <w:rFonts w:ascii="Times New Roman" w:hAnsi="Times New Roman" w:cs="Times New Roman"/>
                </w:rPr>
                <w:delText>Pengguna</w:delText>
              </w:r>
              <w:r w:rsidRPr="008F6775" w:rsidDel="00DE0EFF">
                <w:rPr>
                  <w:rFonts w:ascii="Times New Roman" w:hAnsi="Times New Roman" w:cs="Times New Roman"/>
                  <w:spacing w:val="-14"/>
                </w:rPr>
                <w:delText xml:space="preserve"> </w:delText>
              </w:r>
              <w:r w:rsidRPr="008F6775" w:rsidDel="00DE0EFF">
                <w:rPr>
                  <w:rFonts w:ascii="Times New Roman" w:hAnsi="Times New Roman" w:cs="Times New Roman"/>
                </w:rPr>
                <w:delText>menekan tombol</w:delText>
              </w:r>
              <w:r w:rsidRPr="008F6775" w:rsidDel="00DE0EFF">
                <w:rPr>
                  <w:rFonts w:ascii="Times New Roman" w:hAnsi="Times New Roman" w:cs="Times New Roman"/>
                  <w:spacing w:val="-14"/>
                </w:rPr>
                <w:delText xml:space="preserve"> </w:delText>
              </w:r>
              <w:r w:rsidRPr="008F6775" w:rsidDel="00DE0EFF">
                <w:rPr>
                  <w:rFonts w:ascii="Times New Roman" w:hAnsi="Times New Roman" w:cs="Times New Roman"/>
                </w:rPr>
                <w:delText>daftar</w:delText>
              </w:r>
              <w:r w:rsidRPr="008F6775" w:rsidDel="00DE0EFF">
                <w:rPr>
                  <w:rFonts w:ascii="Times New Roman" w:hAnsi="Times New Roman" w:cs="Times New Roman"/>
                  <w:spacing w:val="-14"/>
                </w:rPr>
                <w:delText xml:space="preserve"> </w:delText>
              </w:r>
              <w:r w:rsidRPr="008F6775" w:rsidDel="00DE0EFF">
                <w:rPr>
                  <w:rFonts w:ascii="Times New Roman" w:hAnsi="Times New Roman" w:cs="Times New Roman"/>
                </w:rPr>
                <w:delText>tanpa mengisi form</w:delText>
              </w:r>
            </w:del>
          </w:p>
        </w:tc>
        <w:tc>
          <w:tcPr>
            <w:tcW w:w="2103" w:type="dxa"/>
          </w:tcPr>
          <w:p w14:paraId="4280E610" w14:textId="68D1D18F" w:rsidR="00BB6CC6" w:rsidRPr="008F6775" w:rsidDel="00DE0EFF" w:rsidRDefault="00BB6CC6" w:rsidP="00346688">
            <w:pPr>
              <w:pStyle w:val="TableParagraph"/>
              <w:spacing w:before="68" w:line="360" w:lineRule="auto"/>
              <w:ind w:left="113" w:right="258"/>
              <w:jc w:val="both"/>
              <w:rPr>
                <w:del w:id="1416" w:author="Lingga Safitri" w:date="2025-07-01T17:09:00Z" w16du:dateUtc="2025-07-01T10:09:00Z"/>
                <w:rFonts w:ascii="Times New Roman" w:hAnsi="Times New Roman" w:cs="Times New Roman"/>
              </w:rPr>
            </w:pPr>
            <w:del w:id="1417" w:author="Lingga Safitri" w:date="2025-07-01T17:09:00Z" w16du:dateUtc="2025-07-01T10:09:00Z">
              <w:r w:rsidRPr="008F6775" w:rsidDel="00DE0EFF">
                <w:rPr>
                  <w:rFonts w:ascii="Times New Roman" w:hAnsi="Times New Roman" w:cs="Times New Roman"/>
                </w:rPr>
                <w:delText>Pengguna</w:delText>
              </w:r>
              <w:r w:rsidRPr="008F6775" w:rsidDel="00DE0EFF">
                <w:rPr>
                  <w:rFonts w:ascii="Times New Roman" w:hAnsi="Times New Roman" w:cs="Times New Roman"/>
                  <w:spacing w:val="-14"/>
                </w:rPr>
                <w:delText xml:space="preserve"> </w:delText>
              </w:r>
              <w:r w:rsidRPr="008F6775" w:rsidDel="00DE0EFF">
                <w:rPr>
                  <w:rFonts w:ascii="Times New Roman" w:hAnsi="Times New Roman" w:cs="Times New Roman"/>
                </w:rPr>
                <w:delText>menekan tombol</w:delText>
              </w:r>
              <w:r w:rsidRPr="008F6775" w:rsidDel="00DE0EFF">
                <w:rPr>
                  <w:rFonts w:ascii="Times New Roman" w:hAnsi="Times New Roman" w:cs="Times New Roman"/>
                  <w:spacing w:val="-14"/>
                </w:rPr>
                <w:delText xml:space="preserve"> </w:delText>
              </w:r>
              <w:r w:rsidRPr="008F6775" w:rsidDel="00DE0EFF">
                <w:rPr>
                  <w:rFonts w:ascii="Times New Roman" w:hAnsi="Times New Roman" w:cs="Times New Roman"/>
                </w:rPr>
                <w:delText>daftar</w:delText>
              </w:r>
              <w:r w:rsidRPr="008F6775" w:rsidDel="00DE0EFF">
                <w:rPr>
                  <w:rFonts w:ascii="Times New Roman" w:hAnsi="Times New Roman" w:cs="Times New Roman"/>
                  <w:spacing w:val="-14"/>
                </w:rPr>
                <w:delText xml:space="preserve"> </w:delText>
              </w:r>
              <w:r w:rsidRPr="008F6775" w:rsidDel="00DE0EFF">
                <w:rPr>
                  <w:rFonts w:ascii="Times New Roman" w:hAnsi="Times New Roman" w:cs="Times New Roman"/>
                </w:rPr>
                <w:delText>tanpa mengisi form</w:delText>
              </w:r>
            </w:del>
          </w:p>
        </w:tc>
        <w:tc>
          <w:tcPr>
            <w:tcW w:w="1599" w:type="dxa"/>
          </w:tcPr>
          <w:p w14:paraId="6606D6A4" w14:textId="54614D83" w:rsidR="00BB6CC6" w:rsidRPr="008F6775" w:rsidDel="00DE0EFF" w:rsidRDefault="00BB6CC6" w:rsidP="00346688">
            <w:pPr>
              <w:pStyle w:val="TableParagraph"/>
              <w:spacing w:before="70" w:line="360" w:lineRule="auto"/>
              <w:ind w:left="0"/>
              <w:rPr>
                <w:del w:id="1418" w:author="Lingga Safitri" w:date="2025-07-01T17:09:00Z" w16du:dateUtc="2025-07-01T10:09:00Z"/>
                <w:rFonts w:ascii="Times New Roman" w:hAnsi="Times New Roman" w:cs="Times New Roman"/>
              </w:rPr>
            </w:pPr>
          </w:p>
          <w:p w14:paraId="2F6541D2" w14:textId="282E7676" w:rsidR="00BB6CC6" w:rsidRPr="008F6775" w:rsidDel="00DE0EFF" w:rsidRDefault="00BB6CC6" w:rsidP="00346688">
            <w:pPr>
              <w:pStyle w:val="TableParagraph"/>
              <w:spacing w:line="360" w:lineRule="auto"/>
              <w:ind w:left="12" w:right="2"/>
              <w:jc w:val="center"/>
              <w:rPr>
                <w:del w:id="1419" w:author="Lingga Safitri" w:date="2025-07-01T17:09:00Z" w16du:dateUtc="2025-07-01T10:09:00Z"/>
                <w:rFonts w:ascii="Times New Roman" w:hAnsi="Times New Roman" w:cs="Times New Roman"/>
              </w:rPr>
            </w:pPr>
            <w:del w:id="1420" w:author="Lingga Safitri" w:date="2025-07-01T17:09:00Z" w16du:dateUtc="2025-07-01T10:09:00Z">
              <w:r w:rsidRPr="008F6775" w:rsidDel="00DE0EFF">
                <w:rPr>
                  <w:rFonts w:ascii="Times New Roman" w:hAnsi="Times New Roman" w:cs="Times New Roman"/>
                </w:rPr>
                <w:delText>Muncul</w:delText>
              </w:r>
              <w:r w:rsidRPr="008F6775" w:rsidDel="00DE0EFF">
                <w:rPr>
                  <w:rFonts w:ascii="Times New Roman" w:hAnsi="Times New Roman" w:cs="Times New Roman"/>
                  <w:spacing w:val="-4"/>
                </w:rPr>
                <w:delText xml:space="preserve"> Pesan</w:delText>
              </w:r>
            </w:del>
          </w:p>
        </w:tc>
        <w:tc>
          <w:tcPr>
            <w:tcW w:w="1361" w:type="dxa"/>
          </w:tcPr>
          <w:p w14:paraId="5A9AF2E0" w14:textId="19834D62" w:rsidR="00BB6CC6" w:rsidRPr="008F6775" w:rsidDel="00DE0EFF" w:rsidRDefault="00BB6CC6" w:rsidP="00346688">
            <w:pPr>
              <w:pStyle w:val="TableParagraph"/>
              <w:spacing w:before="70" w:line="360" w:lineRule="auto"/>
              <w:ind w:left="0"/>
              <w:rPr>
                <w:del w:id="1421" w:author="Lingga Safitri" w:date="2025-07-01T17:09:00Z" w16du:dateUtc="2025-07-01T10:09:00Z"/>
                <w:rFonts w:ascii="Times New Roman" w:hAnsi="Times New Roman" w:cs="Times New Roman"/>
              </w:rPr>
            </w:pPr>
          </w:p>
          <w:p w14:paraId="05645033" w14:textId="71E702F1" w:rsidR="00BB6CC6" w:rsidRPr="008F6775" w:rsidDel="00DE0EFF" w:rsidRDefault="00BB6CC6" w:rsidP="00346688">
            <w:pPr>
              <w:pStyle w:val="TableParagraph"/>
              <w:spacing w:line="360" w:lineRule="auto"/>
              <w:ind w:left="13" w:right="5"/>
              <w:jc w:val="center"/>
              <w:rPr>
                <w:del w:id="1422" w:author="Lingga Safitri" w:date="2025-07-01T17:09:00Z" w16du:dateUtc="2025-07-01T10:09:00Z"/>
                <w:rFonts w:ascii="Times New Roman" w:hAnsi="Times New Roman" w:cs="Times New Roman"/>
              </w:rPr>
            </w:pPr>
            <w:del w:id="1423" w:author="Lingga Safitri" w:date="2025-07-01T17:09:00Z" w16du:dateUtc="2025-07-01T10:09:00Z">
              <w:r w:rsidRPr="008F6775" w:rsidDel="00DE0EFF">
                <w:rPr>
                  <w:rFonts w:ascii="Times New Roman" w:hAnsi="Times New Roman" w:cs="Times New Roman"/>
                  <w:spacing w:val="-2"/>
                </w:rPr>
                <w:delText>Berhasil</w:delText>
              </w:r>
            </w:del>
          </w:p>
        </w:tc>
      </w:tr>
      <w:tr w:rsidR="00BB6CC6" w:rsidRPr="008F6775" w:rsidDel="00DE0EFF" w14:paraId="105AD7E6" w14:textId="2C3138D6" w:rsidTr="00C15697">
        <w:trPr>
          <w:trHeight w:val="899"/>
          <w:del w:id="1424" w:author="Lingga Safitri" w:date="2025-07-01T17:09:00Z"/>
        </w:trPr>
        <w:tc>
          <w:tcPr>
            <w:tcW w:w="1274" w:type="dxa"/>
          </w:tcPr>
          <w:p w14:paraId="6F205961" w14:textId="28765FF0" w:rsidR="00BB6CC6" w:rsidRPr="008F6775" w:rsidDel="00DE0EFF" w:rsidRDefault="00BB6CC6" w:rsidP="00346688">
            <w:pPr>
              <w:pStyle w:val="TableParagraph"/>
              <w:spacing w:before="181" w:line="360" w:lineRule="auto"/>
              <w:ind w:left="196" w:firstLine="74"/>
              <w:rPr>
                <w:del w:id="1425" w:author="Lingga Safitri" w:date="2025-07-01T17:09:00Z" w16du:dateUtc="2025-07-01T10:09:00Z"/>
                <w:rFonts w:ascii="Times New Roman" w:hAnsi="Times New Roman" w:cs="Times New Roman"/>
              </w:rPr>
            </w:pPr>
            <w:del w:id="1426" w:author="Lingga Safitri" w:date="2025-07-01T17:09:00Z" w16du:dateUtc="2025-07-01T10:09:00Z">
              <w:r w:rsidRPr="008F6775" w:rsidDel="00DE0EFF">
                <w:rPr>
                  <w:rFonts w:ascii="Times New Roman" w:hAnsi="Times New Roman" w:cs="Times New Roman"/>
                  <w:spacing w:val="-2"/>
                </w:rPr>
                <w:delText>Register (Duplikat)</w:delText>
              </w:r>
            </w:del>
          </w:p>
        </w:tc>
        <w:tc>
          <w:tcPr>
            <w:tcW w:w="2523" w:type="dxa"/>
          </w:tcPr>
          <w:p w14:paraId="4711E03D" w14:textId="3B1C471F" w:rsidR="00BB6CC6" w:rsidRPr="008F6775" w:rsidDel="00DE0EFF" w:rsidRDefault="00BB6CC6" w:rsidP="00346688">
            <w:pPr>
              <w:pStyle w:val="TableParagraph"/>
              <w:spacing w:before="47" w:line="360" w:lineRule="auto"/>
              <w:ind w:right="152"/>
              <w:rPr>
                <w:del w:id="1427" w:author="Lingga Safitri" w:date="2025-07-01T17:09:00Z" w16du:dateUtc="2025-07-01T10:09:00Z"/>
                <w:rFonts w:ascii="Times New Roman" w:hAnsi="Times New Roman" w:cs="Times New Roman"/>
              </w:rPr>
            </w:pPr>
            <w:del w:id="1428" w:author="Lingga Safitri" w:date="2025-07-01T17:09:00Z" w16du:dateUtc="2025-07-01T10:09:00Z">
              <w:r w:rsidRPr="008F6775" w:rsidDel="00DE0EFF">
                <w:rPr>
                  <w:rFonts w:ascii="Times New Roman" w:hAnsi="Times New Roman" w:cs="Times New Roman"/>
                </w:rPr>
                <w:delText>Pengguna</w:delText>
              </w:r>
              <w:r w:rsidRPr="008F6775" w:rsidDel="00DE0EFF">
                <w:rPr>
                  <w:rFonts w:ascii="Times New Roman" w:hAnsi="Times New Roman" w:cs="Times New Roman"/>
                  <w:spacing w:val="-13"/>
                </w:rPr>
                <w:delText xml:space="preserve"> </w:delText>
              </w:r>
              <w:r w:rsidRPr="008F6775" w:rsidDel="00DE0EFF">
                <w:rPr>
                  <w:rFonts w:ascii="Times New Roman" w:hAnsi="Times New Roman" w:cs="Times New Roman"/>
                </w:rPr>
                <w:delText>daftar</w:delText>
              </w:r>
              <w:r w:rsidRPr="008F6775" w:rsidDel="00DE0EFF">
                <w:rPr>
                  <w:rFonts w:ascii="Times New Roman" w:hAnsi="Times New Roman" w:cs="Times New Roman"/>
                  <w:spacing w:val="-12"/>
                </w:rPr>
                <w:delText xml:space="preserve"> </w:delText>
              </w:r>
              <w:r w:rsidRPr="008F6775" w:rsidDel="00DE0EFF">
                <w:rPr>
                  <w:rFonts w:ascii="Times New Roman" w:hAnsi="Times New Roman" w:cs="Times New Roman"/>
                </w:rPr>
                <w:delText>dengan username/Nomor HP yang sudah terdaftar</w:delText>
              </w:r>
            </w:del>
          </w:p>
        </w:tc>
        <w:tc>
          <w:tcPr>
            <w:tcW w:w="2103" w:type="dxa"/>
          </w:tcPr>
          <w:p w14:paraId="13D463B2" w14:textId="3C16A9D5" w:rsidR="00BB6CC6" w:rsidRPr="008F6775" w:rsidDel="00DE0EFF" w:rsidRDefault="00BB6CC6" w:rsidP="00346688">
            <w:pPr>
              <w:pStyle w:val="TableParagraph"/>
              <w:spacing w:before="181" w:line="360" w:lineRule="auto"/>
              <w:ind w:right="409"/>
              <w:rPr>
                <w:del w:id="1429" w:author="Lingga Safitri" w:date="2025-07-01T17:09:00Z" w16du:dateUtc="2025-07-01T10:09:00Z"/>
                <w:rFonts w:ascii="Times New Roman" w:hAnsi="Times New Roman" w:cs="Times New Roman"/>
              </w:rPr>
            </w:pPr>
            <w:del w:id="1430" w:author="Lingga Safitri" w:date="2025-07-01T17:09:00Z" w16du:dateUtc="2025-07-01T10:09:00Z">
              <w:r w:rsidRPr="008F6775" w:rsidDel="00DE0EFF">
                <w:rPr>
                  <w:rFonts w:ascii="Times New Roman" w:hAnsi="Times New Roman" w:cs="Times New Roman"/>
                </w:rPr>
                <w:delText>Muncul pesan "sudah</w:delText>
              </w:r>
              <w:r w:rsidRPr="008F6775" w:rsidDel="00DE0EFF">
                <w:rPr>
                  <w:rFonts w:ascii="Times New Roman" w:hAnsi="Times New Roman" w:cs="Times New Roman"/>
                  <w:spacing w:val="-13"/>
                </w:rPr>
                <w:delText xml:space="preserve"> </w:delText>
              </w:r>
              <w:r w:rsidRPr="008F6775" w:rsidDel="00DE0EFF">
                <w:rPr>
                  <w:rFonts w:ascii="Times New Roman" w:hAnsi="Times New Roman" w:cs="Times New Roman"/>
                </w:rPr>
                <w:delText>terdaftar"</w:delText>
              </w:r>
            </w:del>
          </w:p>
        </w:tc>
        <w:tc>
          <w:tcPr>
            <w:tcW w:w="1599" w:type="dxa"/>
          </w:tcPr>
          <w:p w14:paraId="56016DD8" w14:textId="4C7E2306" w:rsidR="00BB6CC6" w:rsidRPr="008F6775" w:rsidDel="00DE0EFF" w:rsidRDefault="00BB6CC6" w:rsidP="00346688">
            <w:pPr>
              <w:pStyle w:val="TableParagraph"/>
              <w:spacing w:before="62" w:line="360" w:lineRule="auto"/>
              <w:ind w:left="0"/>
              <w:rPr>
                <w:del w:id="1431" w:author="Lingga Safitri" w:date="2025-07-01T17:09:00Z" w16du:dateUtc="2025-07-01T10:09:00Z"/>
                <w:rFonts w:ascii="Times New Roman" w:hAnsi="Times New Roman" w:cs="Times New Roman"/>
              </w:rPr>
            </w:pPr>
          </w:p>
          <w:p w14:paraId="0FDFCA91" w14:textId="7D008AFD" w:rsidR="00BB6CC6" w:rsidRPr="008F6775" w:rsidDel="00DE0EFF" w:rsidRDefault="00BB6CC6" w:rsidP="00346688">
            <w:pPr>
              <w:pStyle w:val="TableParagraph"/>
              <w:spacing w:before="1" w:line="360" w:lineRule="auto"/>
              <w:ind w:left="12" w:right="1"/>
              <w:jc w:val="center"/>
              <w:rPr>
                <w:del w:id="1432" w:author="Lingga Safitri" w:date="2025-07-01T17:09:00Z" w16du:dateUtc="2025-07-01T10:09:00Z"/>
                <w:rFonts w:ascii="Times New Roman" w:hAnsi="Times New Roman" w:cs="Times New Roman"/>
              </w:rPr>
            </w:pPr>
            <w:del w:id="1433" w:author="Lingga Safitri" w:date="2025-07-01T17:09:00Z" w16du:dateUtc="2025-07-01T10:09:00Z">
              <w:r w:rsidRPr="008F6775" w:rsidDel="00DE0EFF">
                <w:rPr>
                  <w:rFonts w:ascii="Times New Roman" w:hAnsi="Times New Roman" w:cs="Times New Roman"/>
                </w:rPr>
                <w:delText>Muncul</w:delText>
              </w:r>
              <w:r w:rsidRPr="008F6775" w:rsidDel="00DE0EFF">
                <w:rPr>
                  <w:rFonts w:ascii="Times New Roman" w:hAnsi="Times New Roman" w:cs="Times New Roman"/>
                  <w:spacing w:val="-3"/>
                </w:rPr>
                <w:delText xml:space="preserve"> </w:delText>
              </w:r>
              <w:r w:rsidRPr="008F6775" w:rsidDel="00DE0EFF">
                <w:rPr>
                  <w:rFonts w:ascii="Times New Roman" w:hAnsi="Times New Roman" w:cs="Times New Roman"/>
                  <w:spacing w:val="-2"/>
                </w:rPr>
                <w:delText>Pesan</w:delText>
              </w:r>
            </w:del>
          </w:p>
        </w:tc>
        <w:tc>
          <w:tcPr>
            <w:tcW w:w="1361" w:type="dxa"/>
          </w:tcPr>
          <w:p w14:paraId="176AE103" w14:textId="18E113D5" w:rsidR="00BB6CC6" w:rsidRPr="008F6775" w:rsidDel="00DE0EFF" w:rsidRDefault="00BB6CC6" w:rsidP="00346688">
            <w:pPr>
              <w:pStyle w:val="TableParagraph"/>
              <w:spacing w:before="62" w:line="360" w:lineRule="auto"/>
              <w:ind w:left="0"/>
              <w:rPr>
                <w:del w:id="1434" w:author="Lingga Safitri" w:date="2025-07-01T17:09:00Z" w16du:dateUtc="2025-07-01T10:09:00Z"/>
                <w:rFonts w:ascii="Times New Roman" w:hAnsi="Times New Roman" w:cs="Times New Roman"/>
              </w:rPr>
            </w:pPr>
          </w:p>
          <w:p w14:paraId="7A46FCBD" w14:textId="7D75D31F" w:rsidR="00BB6CC6" w:rsidRPr="008F6775" w:rsidDel="00DE0EFF" w:rsidRDefault="00BB6CC6" w:rsidP="00346688">
            <w:pPr>
              <w:pStyle w:val="TableParagraph"/>
              <w:spacing w:before="1" w:line="360" w:lineRule="auto"/>
              <w:ind w:left="13" w:right="1"/>
              <w:jc w:val="center"/>
              <w:rPr>
                <w:del w:id="1435" w:author="Lingga Safitri" w:date="2025-07-01T17:09:00Z" w16du:dateUtc="2025-07-01T10:09:00Z"/>
                <w:rFonts w:ascii="Times New Roman" w:hAnsi="Times New Roman" w:cs="Times New Roman"/>
              </w:rPr>
            </w:pPr>
            <w:del w:id="1436" w:author="Lingga Safitri" w:date="2025-07-01T17:09:00Z" w16du:dateUtc="2025-07-01T10:09:00Z">
              <w:r w:rsidRPr="008F6775" w:rsidDel="00DE0EFF">
                <w:rPr>
                  <w:rFonts w:ascii="Times New Roman" w:hAnsi="Times New Roman" w:cs="Times New Roman"/>
                  <w:spacing w:val="-2"/>
                </w:rPr>
                <w:delText>Berhasil</w:delText>
              </w:r>
            </w:del>
          </w:p>
        </w:tc>
      </w:tr>
    </w:tbl>
    <w:p w14:paraId="08194223" w14:textId="77777777" w:rsidR="00BB6CC6" w:rsidRPr="008F6775" w:rsidRDefault="00BB6CC6" w:rsidP="00346688">
      <w:pPr>
        <w:pStyle w:val="BodyText"/>
        <w:spacing w:before="201" w:line="360" w:lineRule="auto"/>
        <w:rPr>
          <w:sz w:val="24"/>
        </w:rPr>
      </w:pPr>
    </w:p>
    <w:p w14:paraId="3751F99A" w14:textId="77777777" w:rsidR="0092714E" w:rsidRPr="008F6775" w:rsidRDefault="0092714E" w:rsidP="00346688">
      <w:pPr>
        <w:pStyle w:val="BodyText"/>
        <w:spacing w:before="201" w:line="360" w:lineRule="auto"/>
        <w:rPr>
          <w:sz w:val="24"/>
        </w:rPr>
      </w:pPr>
    </w:p>
    <w:p w14:paraId="6AA64E4E" w14:textId="77777777" w:rsidR="0092714E" w:rsidRPr="008F6775" w:rsidRDefault="0092714E" w:rsidP="00346688">
      <w:pPr>
        <w:pStyle w:val="BodyText"/>
        <w:spacing w:before="201" w:line="360" w:lineRule="auto"/>
        <w:rPr>
          <w:sz w:val="24"/>
        </w:rPr>
      </w:pPr>
    </w:p>
    <w:p w14:paraId="4F0FFF98" w14:textId="77777777" w:rsidR="0092714E" w:rsidRPr="008F6775" w:rsidRDefault="0092714E" w:rsidP="00346688">
      <w:pPr>
        <w:pStyle w:val="BodyText"/>
        <w:spacing w:before="201" w:line="360" w:lineRule="auto"/>
        <w:rPr>
          <w:sz w:val="24"/>
        </w:rPr>
      </w:pPr>
    </w:p>
    <w:p w14:paraId="4C0AF94D" w14:textId="77777777" w:rsidR="00BB6CC6" w:rsidRPr="008F6775" w:rsidRDefault="00BB6CC6" w:rsidP="00346688">
      <w:pPr>
        <w:pStyle w:val="Heading4"/>
        <w:numPr>
          <w:ilvl w:val="0"/>
          <w:numId w:val="76"/>
        </w:numPr>
      </w:pPr>
      <w:r w:rsidRPr="008F6775">
        <w:t>Dashboard</w:t>
      </w:r>
      <w:r w:rsidRPr="008F6775">
        <w:rPr>
          <w:spacing w:val="-3"/>
        </w:rPr>
        <w:t xml:space="preserve"> </w:t>
      </w:r>
      <w:r w:rsidRPr="008F6775">
        <w:t>User</w:t>
      </w:r>
      <w:r w:rsidRPr="008F6775">
        <w:rPr>
          <w:spacing w:val="-1"/>
        </w:rPr>
        <w:t xml:space="preserve"> </w:t>
      </w:r>
      <w:r w:rsidRPr="008F6775">
        <w:t>atau</w:t>
      </w:r>
      <w:r w:rsidRPr="008F6775">
        <w:rPr>
          <w:spacing w:val="1"/>
        </w:rPr>
        <w:t xml:space="preserve"> </w:t>
      </w:r>
      <w:r w:rsidRPr="008F6775">
        <w:rPr>
          <w:spacing w:val="-2"/>
        </w:rPr>
        <w:t>pasien</w:t>
      </w:r>
    </w:p>
    <w:p w14:paraId="5C0AEED7" w14:textId="2B2A4877" w:rsidR="00BB6CC6" w:rsidRPr="0081315E" w:rsidRDefault="00DE0EFF">
      <w:pPr>
        <w:pStyle w:val="Caption"/>
        <w:ind w:left="720"/>
        <w:jc w:val="center"/>
        <w:pPrChange w:id="1437" w:author="Lingga Safitri" w:date="2025-07-01T17:11:00Z" w16du:dateUtc="2025-07-01T10:11:00Z">
          <w:pPr>
            <w:pStyle w:val="BodyText"/>
            <w:spacing w:before="8" w:line="360" w:lineRule="auto"/>
          </w:pPr>
        </w:pPrChange>
      </w:pPr>
      <w:bookmarkStart w:id="1438" w:name="_Toc202282808"/>
      <w:ins w:id="1439" w:author="Lingga Safitri" w:date="2025-07-01T17:11:00Z" w16du:dateUtc="2025-07-01T10:11:00Z">
        <w:r w:rsidRPr="008F6775">
          <w:rPr>
            <w:color w:val="auto"/>
            <w:rPrChange w:id="1440" w:author="Lingga Safitri" w:date="2025-07-01T17:21:00Z" w16du:dateUtc="2025-07-01T10:21:00Z">
              <w:rPr>
                <w:i/>
                <w:iCs/>
              </w:rPr>
            </w:rPrChange>
          </w:rPr>
          <w:t xml:space="preserve">Tabel 4 </w:t>
        </w:r>
        <w:r w:rsidRPr="008F6775">
          <w:rPr>
            <w:color w:val="auto"/>
            <w:rPrChange w:id="1441" w:author="Lingga Safitri" w:date="2025-07-01T17:21:00Z" w16du:dateUtc="2025-07-01T10:21:00Z">
              <w:rPr>
                <w:i/>
                <w:iCs/>
              </w:rPr>
            </w:rPrChange>
          </w:rPr>
          <w:fldChar w:fldCharType="begin"/>
        </w:r>
        <w:r w:rsidRPr="008F6775">
          <w:rPr>
            <w:color w:val="auto"/>
            <w:rPrChange w:id="1442" w:author="Lingga Safitri" w:date="2025-07-01T17:21:00Z" w16du:dateUtc="2025-07-01T10:21:00Z">
              <w:rPr>
                <w:i/>
                <w:iCs/>
              </w:rPr>
            </w:rPrChange>
          </w:rPr>
          <w:instrText xml:space="preserve"> SEQ Tabel_4 \* ARABIC </w:instrText>
        </w:r>
        <w:r w:rsidRPr="008F6775">
          <w:rPr>
            <w:color w:val="auto"/>
            <w:rPrChange w:id="1443" w:author="Lingga Safitri" w:date="2025-07-01T17:21:00Z" w16du:dateUtc="2025-07-01T10:21:00Z">
              <w:rPr>
                <w:i/>
                <w:iCs/>
              </w:rPr>
            </w:rPrChange>
          </w:rPr>
          <w:fldChar w:fldCharType="separate"/>
        </w:r>
      </w:ins>
      <w:r w:rsidR="00461B03">
        <w:rPr>
          <w:noProof/>
          <w:color w:val="auto"/>
        </w:rPr>
        <w:t>12</w:t>
      </w:r>
      <w:ins w:id="1444" w:author="Lingga Safitri" w:date="2025-07-01T17:11:00Z" w16du:dateUtc="2025-07-01T10:11:00Z">
        <w:r w:rsidRPr="008F6775">
          <w:rPr>
            <w:color w:val="auto"/>
            <w:rPrChange w:id="1445" w:author="Lingga Safitri" w:date="2025-07-01T17:21:00Z" w16du:dateUtc="2025-07-01T10:21:00Z">
              <w:rPr>
                <w:i/>
                <w:iCs/>
              </w:rPr>
            </w:rPrChange>
          </w:rPr>
          <w:fldChar w:fldCharType="end"/>
        </w:r>
        <w:r w:rsidRPr="008F6775">
          <w:rPr>
            <w:color w:val="auto"/>
            <w:rPrChange w:id="1446" w:author="Lingga Safitri" w:date="2025-07-01T17:21:00Z" w16du:dateUtc="2025-07-01T10:21:00Z">
              <w:rPr>
                <w:i/>
                <w:iCs/>
              </w:rPr>
            </w:rPrChange>
          </w:rPr>
          <w:t xml:space="preserve"> Dashboard User atau pasien</w:t>
        </w:r>
      </w:ins>
      <w:bookmarkEnd w:id="1438"/>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15"/>
        <w:gridCol w:w="2422"/>
        <w:gridCol w:w="2163"/>
        <w:gridCol w:w="1599"/>
        <w:gridCol w:w="1361"/>
      </w:tblGrid>
      <w:tr w:rsidR="00BB6CC6" w:rsidRPr="008F6775" w14:paraId="36EFE1F8" w14:textId="77777777" w:rsidTr="00C15697">
        <w:trPr>
          <w:trHeight w:val="719"/>
        </w:trPr>
        <w:tc>
          <w:tcPr>
            <w:tcW w:w="1315" w:type="dxa"/>
          </w:tcPr>
          <w:p w14:paraId="2A798F37" w14:textId="77777777" w:rsidR="00BB6CC6" w:rsidRPr="008F6775" w:rsidRDefault="00BB6CC6" w:rsidP="00346688">
            <w:pPr>
              <w:pStyle w:val="TableParagraph"/>
              <w:spacing w:before="106" w:line="360" w:lineRule="auto"/>
              <w:ind w:left="215" w:firstLine="60"/>
              <w:rPr>
                <w:rFonts w:ascii="Times New Roman" w:hAnsi="Times New Roman" w:cs="Times New Roman"/>
              </w:rPr>
            </w:pPr>
            <w:r w:rsidRPr="008F6775">
              <w:rPr>
                <w:rFonts w:ascii="Times New Roman" w:hAnsi="Times New Roman" w:cs="Times New Roman"/>
                <w:spacing w:val="-2"/>
              </w:rPr>
              <w:t>Identitas Pengujian</w:t>
            </w:r>
          </w:p>
        </w:tc>
        <w:tc>
          <w:tcPr>
            <w:tcW w:w="2422" w:type="dxa"/>
          </w:tcPr>
          <w:p w14:paraId="1477F40B" w14:textId="77777777" w:rsidR="00BB6CC6" w:rsidRPr="008F6775" w:rsidRDefault="00BB6CC6" w:rsidP="00346688">
            <w:pPr>
              <w:pStyle w:val="TableParagraph"/>
              <w:spacing w:before="231" w:line="360" w:lineRule="auto"/>
              <w:ind w:left="789"/>
              <w:rPr>
                <w:rFonts w:ascii="Times New Roman" w:hAnsi="Times New Roman" w:cs="Times New Roman"/>
              </w:rPr>
            </w:pPr>
            <w:r w:rsidRPr="008F6775">
              <w:rPr>
                <w:rFonts w:ascii="Times New Roman" w:hAnsi="Times New Roman" w:cs="Times New Roman"/>
                <w:spacing w:val="-2"/>
              </w:rPr>
              <w:t>Deskripsi</w:t>
            </w:r>
          </w:p>
        </w:tc>
        <w:tc>
          <w:tcPr>
            <w:tcW w:w="2163" w:type="dxa"/>
          </w:tcPr>
          <w:p w14:paraId="58DA1346" w14:textId="77777777" w:rsidR="00BB6CC6" w:rsidRPr="008F6775" w:rsidRDefault="00BB6CC6" w:rsidP="00346688">
            <w:pPr>
              <w:pStyle w:val="TableParagraph"/>
              <w:spacing w:before="106" w:line="360" w:lineRule="auto"/>
              <w:ind w:left="566" w:right="150" w:firstLine="14"/>
              <w:rPr>
                <w:rFonts w:ascii="Times New Roman" w:hAnsi="Times New Roman" w:cs="Times New Roman"/>
              </w:rPr>
            </w:pPr>
            <w:r w:rsidRPr="008F6775">
              <w:rPr>
                <w:rFonts w:ascii="Times New Roman" w:hAnsi="Times New Roman" w:cs="Times New Roman"/>
              </w:rPr>
              <w:t>Hasil</w:t>
            </w:r>
            <w:r w:rsidRPr="008F6775">
              <w:rPr>
                <w:rFonts w:ascii="Times New Roman" w:hAnsi="Times New Roman" w:cs="Times New Roman"/>
                <w:spacing w:val="-14"/>
              </w:rPr>
              <w:t xml:space="preserve"> </w:t>
            </w:r>
            <w:r w:rsidRPr="008F6775">
              <w:rPr>
                <w:rFonts w:ascii="Times New Roman" w:hAnsi="Times New Roman" w:cs="Times New Roman"/>
              </w:rPr>
              <w:t xml:space="preserve">Yang </w:t>
            </w:r>
            <w:r w:rsidRPr="008F6775">
              <w:rPr>
                <w:rFonts w:ascii="Times New Roman" w:hAnsi="Times New Roman" w:cs="Times New Roman"/>
                <w:spacing w:val="-2"/>
              </w:rPr>
              <w:t>Diharapkan</w:t>
            </w:r>
          </w:p>
        </w:tc>
        <w:tc>
          <w:tcPr>
            <w:tcW w:w="1599" w:type="dxa"/>
          </w:tcPr>
          <w:p w14:paraId="412256FF" w14:textId="77777777" w:rsidR="00BB6CC6" w:rsidRPr="008F6775" w:rsidRDefault="00BB6CC6" w:rsidP="00346688">
            <w:pPr>
              <w:pStyle w:val="TableParagraph"/>
              <w:spacing w:before="106" w:line="360" w:lineRule="auto"/>
              <w:ind w:left="359" w:firstLine="206"/>
              <w:rPr>
                <w:rFonts w:ascii="Times New Roman" w:hAnsi="Times New Roman" w:cs="Times New Roman"/>
              </w:rPr>
            </w:pPr>
            <w:r w:rsidRPr="008F6775">
              <w:rPr>
                <w:rFonts w:ascii="Times New Roman" w:hAnsi="Times New Roman" w:cs="Times New Roman"/>
                <w:spacing w:val="-4"/>
              </w:rPr>
              <w:t xml:space="preserve">Hasil </w:t>
            </w:r>
            <w:r w:rsidRPr="008F6775">
              <w:rPr>
                <w:rFonts w:ascii="Times New Roman" w:hAnsi="Times New Roman" w:cs="Times New Roman"/>
                <w:spacing w:val="-2"/>
              </w:rPr>
              <w:t>Pengujian</w:t>
            </w:r>
          </w:p>
        </w:tc>
        <w:tc>
          <w:tcPr>
            <w:tcW w:w="1361" w:type="dxa"/>
          </w:tcPr>
          <w:p w14:paraId="5D70440F" w14:textId="77777777" w:rsidR="00BB6CC6" w:rsidRPr="008F6775" w:rsidRDefault="00BB6CC6" w:rsidP="00346688">
            <w:pPr>
              <w:pStyle w:val="TableParagraph"/>
              <w:spacing w:before="231" w:line="360" w:lineRule="auto"/>
              <w:ind w:left="13" w:right="2"/>
              <w:jc w:val="center"/>
              <w:rPr>
                <w:rFonts w:ascii="Times New Roman" w:hAnsi="Times New Roman" w:cs="Times New Roman"/>
              </w:rPr>
            </w:pPr>
            <w:r w:rsidRPr="008F6775">
              <w:rPr>
                <w:rFonts w:ascii="Times New Roman" w:hAnsi="Times New Roman" w:cs="Times New Roman"/>
                <w:spacing w:val="-2"/>
              </w:rPr>
              <w:t>Kesimpulan</w:t>
            </w:r>
          </w:p>
        </w:tc>
      </w:tr>
      <w:tr w:rsidR="00BB6CC6" w:rsidRPr="008F6775" w14:paraId="064D45B1" w14:textId="77777777" w:rsidTr="00C15697">
        <w:trPr>
          <w:trHeight w:val="758"/>
        </w:trPr>
        <w:tc>
          <w:tcPr>
            <w:tcW w:w="1315" w:type="dxa"/>
          </w:tcPr>
          <w:p w14:paraId="2BBCBDDD" w14:textId="77777777" w:rsidR="00BB6CC6" w:rsidRPr="008F6775" w:rsidRDefault="00BB6CC6" w:rsidP="00346688">
            <w:pPr>
              <w:pStyle w:val="TableParagraph"/>
              <w:spacing w:before="251" w:line="360" w:lineRule="auto"/>
              <w:ind w:left="9" w:right="1"/>
              <w:jc w:val="center"/>
              <w:rPr>
                <w:rFonts w:ascii="Times New Roman" w:hAnsi="Times New Roman" w:cs="Times New Roman"/>
              </w:rPr>
            </w:pPr>
            <w:r w:rsidRPr="008F6775">
              <w:rPr>
                <w:rFonts w:ascii="Times New Roman" w:hAnsi="Times New Roman" w:cs="Times New Roman"/>
              </w:rPr>
              <w:t>Pilih</w:t>
            </w:r>
            <w:r w:rsidRPr="008F6775">
              <w:rPr>
                <w:rFonts w:ascii="Times New Roman" w:hAnsi="Times New Roman" w:cs="Times New Roman"/>
                <w:spacing w:val="-3"/>
              </w:rPr>
              <w:t xml:space="preserve"> </w:t>
            </w:r>
            <w:r w:rsidRPr="008F6775">
              <w:rPr>
                <w:rFonts w:ascii="Times New Roman" w:hAnsi="Times New Roman" w:cs="Times New Roman"/>
                <w:spacing w:val="-2"/>
              </w:rPr>
              <w:t>Dokter</w:t>
            </w:r>
          </w:p>
        </w:tc>
        <w:tc>
          <w:tcPr>
            <w:tcW w:w="2422" w:type="dxa"/>
          </w:tcPr>
          <w:p w14:paraId="02CC87CD" w14:textId="77777777" w:rsidR="00BB6CC6" w:rsidRPr="008F6775" w:rsidRDefault="00BB6CC6" w:rsidP="00346688">
            <w:pPr>
              <w:pStyle w:val="TableParagraph"/>
              <w:spacing w:before="126" w:line="360" w:lineRule="auto"/>
              <w:ind w:left="107"/>
              <w:rPr>
                <w:rFonts w:ascii="Times New Roman" w:hAnsi="Times New Roman" w:cs="Times New Roman"/>
              </w:rPr>
            </w:pPr>
            <w:r w:rsidRPr="008F6775">
              <w:rPr>
                <w:rFonts w:ascii="Times New Roman" w:hAnsi="Times New Roman" w:cs="Times New Roman"/>
              </w:rPr>
              <w:t>Pengguna menekan tombol</w:t>
            </w:r>
            <w:r w:rsidRPr="008F6775">
              <w:rPr>
                <w:rFonts w:ascii="Times New Roman" w:hAnsi="Times New Roman" w:cs="Times New Roman"/>
                <w:spacing w:val="-14"/>
              </w:rPr>
              <w:t xml:space="preserve"> </w:t>
            </w:r>
            <w:r w:rsidRPr="008F6775">
              <w:rPr>
                <w:rFonts w:ascii="Times New Roman" w:hAnsi="Times New Roman" w:cs="Times New Roman"/>
              </w:rPr>
              <w:t>"Pilih</w:t>
            </w:r>
            <w:r w:rsidRPr="008F6775">
              <w:rPr>
                <w:rFonts w:ascii="Times New Roman" w:hAnsi="Times New Roman" w:cs="Times New Roman"/>
                <w:spacing w:val="-14"/>
              </w:rPr>
              <w:t xml:space="preserve"> </w:t>
            </w:r>
            <w:r w:rsidRPr="008F6775">
              <w:rPr>
                <w:rFonts w:ascii="Times New Roman" w:hAnsi="Times New Roman" w:cs="Times New Roman"/>
              </w:rPr>
              <w:t>Dokter"</w:t>
            </w:r>
          </w:p>
        </w:tc>
        <w:tc>
          <w:tcPr>
            <w:tcW w:w="2163" w:type="dxa"/>
          </w:tcPr>
          <w:p w14:paraId="7B828601" w14:textId="77777777" w:rsidR="00BB6CC6" w:rsidRPr="008F6775" w:rsidRDefault="00BB6CC6" w:rsidP="00346688">
            <w:pPr>
              <w:pStyle w:val="TableParagraph"/>
              <w:spacing w:line="360" w:lineRule="auto"/>
              <w:ind w:right="150"/>
              <w:rPr>
                <w:rFonts w:ascii="Times New Roman" w:hAnsi="Times New Roman" w:cs="Times New Roman"/>
              </w:rPr>
            </w:pPr>
            <w:r w:rsidRPr="008F6775">
              <w:rPr>
                <w:rFonts w:ascii="Times New Roman" w:hAnsi="Times New Roman" w:cs="Times New Roman"/>
              </w:rPr>
              <w:t>Dokter</w:t>
            </w:r>
            <w:r w:rsidRPr="008F6775">
              <w:rPr>
                <w:rFonts w:ascii="Times New Roman" w:hAnsi="Times New Roman" w:cs="Times New Roman"/>
                <w:spacing w:val="-14"/>
              </w:rPr>
              <w:t xml:space="preserve"> </w:t>
            </w:r>
            <w:r w:rsidRPr="008F6775">
              <w:rPr>
                <w:rFonts w:ascii="Times New Roman" w:hAnsi="Times New Roman" w:cs="Times New Roman"/>
              </w:rPr>
              <w:t>terpilih</w:t>
            </w:r>
            <w:r w:rsidRPr="008F6775">
              <w:rPr>
                <w:rFonts w:ascii="Times New Roman" w:hAnsi="Times New Roman" w:cs="Times New Roman"/>
                <w:spacing w:val="-14"/>
              </w:rPr>
              <w:t xml:space="preserve"> </w:t>
            </w:r>
            <w:r w:rsidRPr="008F6775">
              <w:rPr>
                <w:rFonts w:ascii="Times New Roman" w:hAnsi="Times New Roman" w:cs="Times New Roman"/>
              </w:rPr>
              <w:t xml:space="preserve">dan </w:t>
            </w:r>
            <w:r w:rsidRPr="008F6775">
              <w:rPr>
                <w:rFonts w:ascii="Times New Roman" w:hAnsi="Times New Roman" w:cs="Times New Roman"/>
                <w:spacing w:val="-4"/>
              </w:rPr>
              <w:t>data</w:t>
            </w:r>
          </w:p>
          <w:p w14:paraId="595BDFF5"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spacing w:val="-2"/>
              </w:rPr>
              <w:t>muncul/tersimpan</w:t>
            </w:r>
          </w:p>
        </w:tc>
        <w:tc>
          <w:tcPr>
            <w:tcW w:w="1599" w:type="dxa"/>
          </w:tcPr>
          <w:p w14:paraId="34AB93B2" w14:textId="77777777" w:rsidR="00BB6CC6" w:rsidRPr="008F6775" w:rsidRDefault="00BB6CC6" w:rsidP="00346688">
            <w:pPr>
              <w:pStyle w:val="TableParagraph"/>
              <w:spacing w:before="126" w:line="360" w:lineRule="auto"/>
              <w:ind w:left="415" w:firstLine="79"/>
              <w:rPr>
                <w:rFonts w:ascii="Times New Roman" w:hAnsi="Times New Roman" w:cs="Times New Roman"/>
              </w:rPr>
            </w:pPr>
            <w:r w:rsidRPr="008F6775">
              <w:rPr>
                <w:rFonts w:ascii="Times New Roman" w:hAnsi="Times New Roman" w:cs="Times New Roman"/>
                <w:spacing w:val="-2"/>
              </w:rPr>
              <w:t>Dokter Terpillih</w:t>
            </w:r>
          </w:p>
        </w:tc>
        <w:tc>
          <w:tcPr>
            <w:tcW w:w="1361" w:type="dxa"/>
          </w:tcPr>
          <w:p w14:paraId="354DD766" w14:textId="77777777" w:rsidR="00BB6CC6" w:rsidRPr="008F6775" w:rsidRDefault="00BB6CC6" w:rsidP="00346688">
            <w:pPr>
              <w:pStyle w:val="TableParagraph"/>
              <w:spacing w:before="251" w:line="360" w:lineRule="auto"/>
              <w:ind w:left="13" w:right="5"/>
              <w:jc w:val="center"/>
              <w:rPr>
                <w:rFonts w:ascii="Times New Roman" w:hAnsi="Times New Roman" w:cs="Times New Roman"/>
              </w:rPr>
            </w:pPr>
            <w:r w:rsidRPr="008F6775">
              <w:rPr>
                <w:rFonts w:ascii="Times New Roman" w:hAnsi="Times New Roman" w:cs="Times New Roman"/>
                <w:spacing w:val="-2"/>
              </w:rPr>
              <w:t>Berhasil</w:t>
            </w:r>
          </w:p>
        </w:tc>
      </w:tr>
      <w:tr w:rsidR="00BB6CC6" w:rsidRPr="008F6775" w14:paraId="523E2C31" w14:textId="77777777" w:rsidTr="00C15697">
        <w:trPr>
          <w:trHeight w:val="760"/>
        </w:trPr>
        <w:tc>
          <w:tcPr>
            <w:tcW w:w="1315" w:type="dxa"/>
          </w:tcPr>
          <w:p w14:paraId="5D773E69" w14:textId="77777777" w:rsidR="00BB6CC6" w:rsidRPr="008F6775" w:rsidRDefault="00BB6CC6" w:rsidP="00346688">
            <w:pPr>
              <w:pStyle w:val="TableParagraph"/>
              <w:spacing w:before="125" w:line="360" w:lineRule="auto"/>
              <w:ind w:left="283" w:right="270" w:firstLine="146"/>
              <w:rPr>
                <w:rFonts w:ascii="Times New Roman" w:hAnsi="Times New Roman" w:cs="Times New Roman"/>
              </w:rPr>
            </w:pPr>
            <w:r w:rsidRPr="008F6775">
              <w:rPr>
                <w:rFonts w:ascii="Times New Roman" w:hAnsi="Times New Roman" w:cs="Times New Roman"/>
                <w:spacing w:val="-2"/>
              </w:rPr>
              <w:t>Tulis Keluhan</w:t>
            </w:r>
          </w:p>
        </w:tc>
        <w:tc>
          <w:tcPr>
            <w:tcW w:w="2422" w:type="dxa"/>
          </w:tcPr>
          <w:p w14:paraId="42A23B4E" w14:textId="77777777" w:rsidR="00BB6CC6" w:rsidRPr="008F6775" w:rsidRDefault="00BB6CC6" w:rsidP="00346688">
            <w:pPr>
              <w:pStyle w:val="TableParagraph"/>
              <w:spacing w:before="125" w:line="360" w:lineRule="auto"/>
              <w:ind w:left="107" w:right="143"/>
              <w:rPr>
                <w:rFonts w:ascii="Times New Roman" w:hAnsi="Times New Roman" w:cs="Times New Roman"/>
              </w:rPr>
            </w:pPr>
            <w:r w:rsidRPr="008F6775">
              <w:rPr>
                <w:rFonts w:ascii="Times New Roman" w:hAnsi="Times New Roman" w:cs="Times New Roman"/>
              </w:rPr>
              <w:t>Pengguna mengisi kolom</w:t>
            </w:r>
            <w:r w:rsidRPr="008F6775">
              <w:rPr>
                <w:rFonts w:ascii="Times New Roman" w:hAnsi="Times New Roman" w:cs="Times New Roman"/>
                <w:spacing w:val="-2"/>
              </w:rPr>
              <w:t xml:space="preserve"> </w:t>
            </w:r>
            <w:r w:rsidRPr="008F6775">
              <w:rPr>
                <w:rFonts w:ascii="Times New Roman" w:hAnsi="Times New Roman" w:cs="Times New Roman"/>
              </w:rPr>
              <w:t>teks</w:t>
            </w:r>
            <w:r w:rsidRPr="008F6775">
              <w:rPr>
                <w:rFonts w:ascii="Times New Roman" w:hAnsi="Times New Roman" w:cs="Times New Roman"/>
                <w:spacing w:val="-2"/>
              </w:rPr>
              <w:t xml:space="preserve"> keluhan</w:t>
            </w:r>
          </w:p>
        </w:tc>
        <w:tc>
          <w:tcPr>
            <w:tcW w:w="2163" w:type="dxa"/>
          </w:tcPr>
          <w:p w14:paraId="64C9EE29"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rPr>
              <w:t>Keluhan</w:t>
            </w:r>
            <w:r w:rsidRPr="008F6775">
              <w:rPr>
                <w:rFonts w:ascii="Times New Roman" w:hAnsi="Times New Roman" w:cs="Times New Roman"/>
                <w:spacing w:val="-3"/>
              </w:rPr>
              <w:t xml:space="preserve"> </w:t>
            </w:r>
            <w:r w:rsidRPr="008F6775">
              <w:rPr>
                <w:rFonts w:ascii="Times New Roman" w:hAnsi="Times New Roman" w:cs="Times New Roman"/>
                <w:spacing w:val="-2"/>
              </w:rPr>
              <w:t>berhasil</w:t>
            </w:r>
          </w:p>
          <w:p w14:paraId="31C27808" w14:textId="77777777" w:rsidR="00BB6CC6" w:rsidRPr="008F6775" w:rsidRDefault="00BB6CC6" w:rsidP="00346688">
            <w:pPr>
              <w:pStyle w:val="TableParagraph"/>
              <w:spacing w:line="360" w:lineRule="auto"/>
              <w:ind w:right="150"/>
              <w:rPr>
                <w:rFonts w:ascii="Times New Roman" w:hAnsi="Times New Roman" w:cs="Times New Roman"/>
              </w:rPr>
            </w:pPr>
            <w:r w:rsidRPr="008F6775">
              <w:rPr>
                <w:rFonts w:ascii="Times New Roman" w:hAnsi="Times New Roman" w:cs="Times New Roman"/>
              </w:rPr>
              <w:t xml:space="preserve">ditulis dan </w:t>
            </w:r>
            <w:r w:rsidRPr="008F6775">
              <w:rPr>
                <w:rFonts w:ascii="Times New Roman" w:hAnsi="Times New Roman" w:cs="Times New Roman"/>
                <w:spacing w:val="-2"/>
              </w:rPr>
              <w:t>disimpan/kirim</w:t>
            </w:r>
          </w:p>
        </w:tc>
        <w:tc>
          <w:tcPr>
            <w:tcW w:w="1599" w:type="dxa"/>
          </w:tcPr>
          <w:p w14:paraId="0C839C48" w14:textId="77777777" w:rsidR="00BB6CC6" w:rsidRPr="008F6775" w:rsidRDefault="00BB6CC6" w:rsidP="00346688">
            <w:pPr>
              <w:pStyle w:val="TableParagraph"/>
              <w:spacing w:before="125" w:line="360" w:lineRule="auto"/>
              <w:ind w:left="328" w:firstLine="98"/>
              <w:rPr>
                <w:rFonts w:ascii="Times New Roman" w:hAnsi="Times New Roman" w:cs="Times New Roman"/>
              </w:rPr>
            </w:pPr>
            <w:r w:rsidRPr="008F6775">
              <w:rPr>
                <w:rFonts w:ascii="Times New Roman" w:hAnsi="Times New Roman" w:cs="Times New Roman"/>
                <w:spacing w:val="-2"/>
              </w:rPr>
              <w:t>Keluhan Tersimpan</w:t>
            </w:r>
          </w:p>
        </w:tc>
        <w:tc>
          <w:tcPr>
            <w:tcW w:w="1361" w:type="dxa"/>
          </w:tcPr>
          <w:p w14:paraId="300F33AC" w14:textId="77777777" w:rsidR="00BB6CC6" w:rsidRPr="008F6775" w:rsidRDefault="00BB6CC6" w:rsidP="00346688">
            <w:pPr>
              <w:pStyle w:val="TableParagraph"/>
              <w:spacing w:before="253" w:line="360" w:lineRule="auto"/>
              <w:ind w:left="13" w:right="5"/>
              <w:jc w:val="center"/>
              <w:rPr>
                <w:rFonts w:ascii="Times New Roman" w:hAnsi="Times New Roman" w:cs="Times New Roman"/>
              </w:rPr>
            </w:pPr>
            <w:r w:rsidRPr="008F6775">
              <w:rPr>
                <w:rFonts w:ascii="Times New Roman" w:hAnsi="Times New Roman" w:cs="Times New Roman"/>
                <w:spacing w:val="-2"/>
              </w:rPr>
              <w:t>Berhasil</w:t>
            </w:r>
          </w:p>
        </w:tc>
      </w:tr>
      <w:tr w:rsidR="00BB6CC6" w:rsidRPr="008F6775" w14:paraId="00C0E07D" w14:textId="77777777" w:rsidTr="00C15697">
        <w:trPr>
          <w:trHeight w:val="899"/>
        </w:trPr>
        <w:tc>
          <w:tcPr>
            <w:tcW w:w="1315" w:type="dxa"/>
          </w:tcPr>
          <w:p w14:paraId="3632446B" w14:textId="77777777" w:rsidR="00BB6CC6" w:rsidRPr="008F6775" w:rsidRDefault="00BB6CC6" w:rsidP="00346688">
            <w:pPr>
              <w:pStyle w:val="TableParagraph"/>
              <w:spacing w:before="68" w:line="360" w:lineRule="auto"/>
              <w:ind w:left="242" w:right="229" w:hanging="5"/>
              <w:jc w:val="center"/>
              <w:rPr>
                <w:rFonts w:ascii="Times New Roman" w:hAnsi="Times New Roman" w:cs="Times New Roman"/>
              </w:rPr>
            </w:pPr>
            <w:r w:rsidRPr="008F6775">
              <w:rPr>
                <w:rFonts w:ascii="Times New Roman" w:hAnsi="Times New Roman" w:cs="Times New Roman"/>
                <w:spacing w:val="-2"/>
              </w:rPr>
              <w:t>Tulis Keluhan (Kosong)</w:t>
            </w:r>
          </w:p>
        </w:tc>
        <w:tc>
          <w:tcPr>
            <w:tcW w:w="2422" w:type="dxa"/>
          </w:tcPr>
          <w:p w14:paraId="417796EF" w14:textId="77777777" w:rsidR="00BB6CC6" w:rsidRPr="008F6775" w:rsidRDefault="00BB6CC6" w:rsidP="00346688">
            <w:pPr>
              <w:pStyle w:val="TableParagraph"/>
              <w:spacing w:before="68" w:line="360" w:lineRule="auto"/>
              <w:ind w:left="107" w:right="456"/>
              <w:jc w:val="both"/>
              <w:rPr>
                <w:rFonts w:ascii="Times New Roman" w:hAnsi="Times New Roman" w:cs="Times New Roman"/>
              </w:rPr>
            </w:pPr>
            <w:r w:rsidRPr="008F6775">
              <w:rPr>
                <w:rFonts w:ascii="Times New Roman" w:hAnsi="Times New Roman" w:cs="Times New Roman"/>
              </w:rPr>
              <w:t>Pengguna klik kirim tanpa</w:t>
            </w:r>
            <w:r w:rsidRPr="008F6775">
              <w:rPr>
                <w:rFonts w:ascii="Times New Roman" w:hAnsi="Times New Roman" w:cs="Times New Roman"/>
                <w:spacing w:val="-14"/>
              </w:rPr>
              <w:t xml:space="preserve"> </w:t>
            </w:r>
            <w:r w:rsidRPr="008F6775">
              <w:rPr>
                <w:rFonts w:ascii="Times New Roman" w:hAnsi="Times New Roman" w:cs="Times New Roman"/>
              </w:rPr>
              <w:t>mengisi</w:t>
            </w:r>
            <w:r w:rsidRPr="008F6775">
              <w:rPr>
                <w:rFonts w:ascii="Times New Roman" w:hAnsi="Times New Roman" w:cs="Times New Roman"/>
                <w:spacing w:val="-14"/>
              </w:rPr>
              <w:t xml:space="preserve"> </w:t>
            </w:r>
            <w:r w:rsidRPr="008F6775">
              <w:rPr>
                <w:rFonts w:ascii="Times New Roman" w:hAnsi="Times New Roman" w:cs="Times New Roman"/>
              </w:rPr>
              <w:t xml:space="preserve">kolom </w:t>
            </w:r>
            <w:r w:rsidRPr="008F6775">
              <w:rPr>
                <w:rFonts w:ascii="Times New Roman" w:hAnsi="Times New Roman" w:cs="Times New Roman"/>
                <w:spacing w:val="-2"/>
              </w:rPr>
              <w:t>keluhan</w:t>
            </w:r>
          </w:p>
        </w:tc>
        <w:tc>
          <w:tcPr>
            <w:tcW w:w="2163" w:type="dxa"/>
          </w:tcPr>
          <w:p w14:paraId="23E63567" w14:textId="77777777" w:rsidR="00BB6CC6" w:rsidRPr="008F6775" w:rsidRDefault="00BB6CC6" w:rsidP="00346688">
            <w:pPr>
              <w:pStyle w:val="TableParagraph"/>
              <w:spacing w:before="68" w:line="360" w:lineRule="auto"/>
              <w:ind w:right="403"/>
              <w:rPr>
                <w:rFonts w:ascii="Times New Roman" w:hAnsi="Times New Roman" w:cs="Times New Roman"/>
              </w:rPr>
            </w:pPr>
            <w:r w:rsidRPr="008F6775">
              <w:rPr>
                <w:rFonts w:ascii="Times New Roman" w:hAnsi="Times New Roman" w:cs="Times New Roman"/>
              </w:rPr>
              <w:t>Muncul pesan peringatan</w:t>
            </w:r>
            <w:r w:rsidRPr="008F6775">
              <w:rPr>
                <w:rFonts w:ascii="Times New Roman" w:hAnsi="Times New Roman" w:cs="Times New Roman"/>
                <w:spacing w:val="-14"/>
              </w:rPr>
              <w:t xml:space="preserve"> </w:t>
            </w:r>
            <w:r w:rsidRPr="008F6775">
              <w:rPr>
                <w:rFonts w:ascii="Times New Roman" w:hAnsi="Times New Roman" w:cs="Times New Roman"/>
              </w:rPr>
              <w:t>"kolom wajib diisi"</w:t>
            </w:r>
          </w:p>
        </w:tc>
        <w:tc>
          <w:tcPr>
            <w:tcW w:w="1599" w:type="dxa"/>
          </w:tcPr>
          <w:p w14:paraId="519B7D72" w14:textId="77777777" w:rsidR="00BB6CC6" w:rsidRPr="008F6775" w:rsidRDefault="00BB6CC6" w:rsidP="00346688">
            <w:pPr>
              <w:pStyle w:val="TableParagraph"/>
              <w:spacing w:before="69" w:line="360" w:lineRule="auto"/>
              <w:ind w:left="0"/>
              <w:rPr>
                <w:rFonts w:ascii="Times New Roman" w:hAnsi="Times New Roman" w:cs="Times New Roman"/>
              </w:rPr>
            </w:pPr>
          </w:p>
          <w:p w14:paraId="55284DC3" w14:textId="77777777" w:rsidR="00BB6CC6" w:rsidRPr="008F6775" w:rsidRDefault="00BB6CC6" w:rsidP="00346688">
            <w:pPr>
              <w:pStyle w:val="TableParagraph"/>
              <w:spacing w:line="360" w:lineRule="auto"/>
              <w:ind w:left="12" w:right="2"/>
              <w:jc w:val="center"/>
              <w:rPr>
                <w:rFonts w:ascii="Times New Roman" w:hAnsi="Times New Roman" w:cs="Times New Roman"/>
              </w:rPr>
            </w:pPr>
            <w:r w:rsidRPr="008F6775">
              <w:rPr>
                <w:rFonts w:ascii="Times New Roman" w:hAnsi="Times New Roman" w:cs="Times New Roman"/>
              </w:rPr>
              <w:t>Muncul</w:t>
            </w:r>
            <w:r w:rsidRPr="008F6775">
              <w:rPr>
                <w:rFonts w:ascii="Times New Roman" w:hAnsi="Times New Roman" w:cs="Times New Roman"/>
                <w:spacing w:val="-4"/>
              </w:rPr>
              <w:t xml:space="preserve"> Pesan</w:t>
            </w:r>
          </w:p>
        </w:tc>
        <w:tc>
          <w:tcPr>
            <w:tcW w:w="1361" w:type="dxa"/>
          </w:tcPr>
          <w:p w14:paraId="063C1965" w14:textId="77777777" w:rsidR="00BB6CC6" w:rsidRPr="008F6775" w:rsidRDefault="00BB6CC6" w:rsidP="00346688">
            <w:pPr>
              <w:pStyle w:val="TableParagraph"/>
              <w:spacing w:before="69" w:line="360" w:lineRule="auto"/>
              <w:ind w:left="0"/>
              <w:rPr>
                <w:rFonts w:ascii="Times New Roman" w:hAnsi="Times New Roman" w:cs="Times New Roman"/>
              </w:rPr>
            </w:pPr>
          </w:p>
          <w:p w14:paraId="4AA6EC37" w14:textId="77777777" w:rsidR="00BB6CC6" w:rsidRPr="008F6775" w:rsidRDefault="00BB6CC6" w:rsidP="00346688">
            <w:pPr>
              <w:pStyle w:val="TableParagraph"/>
              <w:spacing w:line="360" w:lineRule="auto"/>
              <w:ind w:left="13" w:right="5"/>
              <w:jc w:val="center"/>
              <w:rPr>
                <w:rFonts w:ascii="Times New Roman" w:hAnsi="Times New Roman" w:cs="Times New Roman"/>
              </w:rPr>
            </w:pPr>
            <w:r w:rsidRPr="008F6775">
              <w:rPr>
                <w:rFonts w:ascii="Times New Roman" w:hAnsi="Times New Roman" w:cs="Times New Roman"/>
                <w:spacing w:val="-2"/>
              </w:rPr>
              <w:t>Berhasil</w:t>
            </w:r>
          </w:p>
        </w:tc>
      </w:tr>
      <w:tr w:rsidR="00BB6CC6" w:rsidRPr="008F6775" w14:paraId="4A0BA0A1" w14:textId="77777777" w:rsidTr="00C15697">
        <w:trPr>
          <w:trHeight w:val="757"/>
        </w:trPr>
        <w:tc>
          <w:tcPr>
            <w:tcW w:w="1315" w:type="dxa"/>
          </w:tcPr>
          <w:p w14:paraId="0270BB1C" w14:textId="77777777" w:rsidR="00BB6CC6" w:rsidRPr="008F6775" w:rsidRDefault="00BB6CC6" w:rsidP="00346688">
            <w:pPr>
              <w:pStyle w:val="TableParagraph"/>
              <w:spacing w:before="250" w:line="360" w:lineRule="auto"/>
              <w:ind w:left="9"/>
              <w:jc w:val="center"/>
              <w:rPr>
                <w:rFonts w:ascii="Times New Roman" w:hAnsi="Times New Roman" w:cs="Times New Roman"/>
              </w:rPr>
            </w:pPr>
            <w:r w:rsidRPr="008F6775">
              <w:rPr>
                <w:rFonts w:ascii="Times New Roman" w:hAnsi="Times New Roman" w:cs="Times New Roman"/>
                <w:spacing w:val="-2"/>
              </w:rPr>
              <w:t>Logout</w:t>
            </w:r>
          </w:p>
        </w:tc>
        <w:tc>
          <w:tcPr>
            <w:tcW w:w="2422" w:type="dxa"/>
          </w:tcPr>
          <w:p w14:paraId="39C6CE48" w14:textId="77777777" w:rsidR="00BB6CC6" w:rsidRPr="008F6775" w:rsidRDefault="00BB6CC6" w:rsidP="00346688">
            <w:pPr>
              <w:pStyle w:val="TableParagraph"/>
              <w:spacing w:before="125" w:line="360" w:lineRule="auto"/>
              <w:ind w:left="107" w:right="582"/>
              <w:rPr>
                <w:rFonts w:ascii="Times New Roman" w:hAnsi="Times New Roman" w:cs="Times New Roman"/>
              </w:rPr>
            </w:pPr>
            <w:r w:rsidRPr="008F6775">
              <w:rPr>
                <w:rFonts w:ascii="Times New Roman" w:hAnsi="Times New Roman" w:cs="Times New Roman"/>
              </w:rPr>
              <w:t>Pengguna</w:t>
            </w:r>
            <w:r w:rsidRPr="008F6775">
              <w:rPr>
                <w:rFonts w:ascii="Times New Roman" w:hAnsi="Times New Roman" w:cs="Times New Roman"/>
                <w:spacing w:val="-14"/>
              </w:rPr>
              <w:t xml:space="preserve"> </w:t>
            </w:r>
            <w:r w:rsidRPr="008F6775">
              <w:rPr>
                <w:rFonts w:ascii="Times New Roman" w:hAnsi="Times New Roman" w:cs="Times New Roman"/>
              </w:rPr>
              <w:t>menekan tombol "Keluar"</w:t>
            </w:r>
          </w:p>
        </w:tc>
        <w:tc>
          <w:tcPr>
            <w:tcW w:w="2163" w:type="dxa"/>
          </w:tcPr>
          <w:p w14:paraId="1AE46C79" w14:textId="77777777" w:rsidR="00BB6CC6" w:rsidRPr="008F6775" w:rsidRDefault="00BB6CC6" w:rsidP="00346688">
            <w:pPr>
              <w:pStyle w:val="TableParagraph"/>
              <w:spacing w:line="360" w:lineRule="auto"/>
              <w:ind w:right="150"/>
              <w:rPr>
                <w:rFonts w:ascii="Times New Roman" w:hAnsi="Times New Roman" w:cs="Times New Roman"/>
              </w:rPr>
            </w:pPr>
            <w:r w:rsidRPr="008F6775">
              <w:rPr>
                <w:rFonts w:ascii="Times New Roman" w:hAnsi="Times New Roman" w:cs="Times New Roman"/>
              </w:rPr>
              <w:t>Keluar</w:t>
            </w:r>
            <w:r w:rsidRPr="008F6775">
              <w:rPr>
                <w:rFonts w:ascii="Times New Roman" w:hAnsi="Times New Roman" w:cs="Times New Roman"/>
                <w:spacing w:val="-14"/>
              </w:rPr>
              <w:t xml:space="preserve"> </w:t>
            </w:r>
            <w:r w:rsidRPr="008F6775">
              <w:rPr>
                <w:rFonts w:ascii="Times New Roman" w:hAnsi="Times New Roman" w:cs="Times New Roman"/>
              </w:rPr>
              <w:t>dan</w:t>
            </w:r>
            <w:r w:rsidRPr="008F6775">
              <w:rPr>
                <w:rFonts w:ascii="Times New Roman" w:hAnsi="Times New Roman" w:cs="Times New Roman"/>
                <w:spacing w:val="-14"/>
              </w:rPr>
              <w:t xml:space="preserve"> </w:t>
            </w:r>
            <w:r w:rsidRPr="008F6775">
              <w:rPr>
                <w:rFonts w:ascii="Times New Roman" w:hAnsi="Times New Roman" w:cs="Times New Roman"/>
              </w:rPr>
              <w:t>kembali ke halaman</w:t>
            </w:r>
          </w:p>
          <w:p w14:paraId="48220DB0" w14:textId="77777777" w:rsidR="00BB6CC6" w:rsidRPr="008F6775" w:rsidRDefault="00BB6CC6" w:rsidP="00346688">
            <w:pPr>
              <w:pStyle w:val="TableParagraph"/>
              <w:spacing w:line="360" w:lineRule="auto"/>
              <w:rPr>
                <w:rFonts w:ascii="Times New Roman" w:hAnsi="Times New Roman" w:cs="Times New Roman"/>
              </w:rPr>
            </w:pPr>
            <w:r w:rsidRPr="008F6775">
              <w:rPr>
                <w:rFonts w:ascii="Times New Roman" w:hAnsi="Times New Roman" w:cs="Times New Roman"/>
                <w:spacing w:val="-2"/>
              </w:rPr>
              <w:t>login/home</w:t>
            </w:r>
          </w:p>
        </w:tc>
        <w:tc>
          <w:tcPr>
            <w:tcW w:w="1599" w:type="dxa"/>
          </w:tcPr>
          <w:p w14:paraId="5D73E776" w14:textId="77777777" w:rsidR="00BB6CC6" w:rsidRPr="008F6775" w:rsidRDefault="00BB6CC6" w:rsidP="00346688">
            <w:pPr>
              <w:pStyle w:val="TableParagraph"/>
              <w:spacing w:before="125" w:line="360" w:lineRule="auto"/>
              <w:ind w:left="537" w:right="250" w:hanging="274"/>
              <w:rPr>
                <w:rFonts w:ascii="Times New Roman" w:hAnsi="Times New Roman" w:cs="Times New Roman"/>
              </w:rPr>
            </w:pPr>
            <w:r w:rsidRPr="008F6775">
              <w:rPr>
                <w:rFonts w:ascii="Times New Roman" w:hAnsi="Times New Roman" w:cs="Times New Roman"/>
              </w:rPr>
              <w:t>Kembali</w:t>
            </w:r>
            <w:r w:rsidRPr="008F6775">
              <w:rPr>
                <w:rFonts w:ascii="Times New Roman" w:hAnsi="Times New Roman" w:cs="Times New Roman"/>
                <w:spacing w:val="-14"/>
              </w:rPr>
              <w:t xml:space="preserve"> </w:t>
            </w:r>
            <w:r w:rsidRPr="008F6775">
              <w:rPr>
                <w:rFonts w:ascii="Times New Roman" w:hAnsi="Times New Roman" w:cs="Times New Roman"/>
              </w:rPr>
              <w:t xml:space="preserve">Ke </w:t>
            </w:r>
            <w:r w:rsidRPr="008F6775">
              <w:rPr>
                <w:rFonts w:ascii="Times New Roman" w:hAnsi="Times New Roman" w:cs="Times New Roman"/>
                <w:spacing w:val="-2"/>
              </w:rPr>
              <w:t>Login</w:t>
            </w:r>
          </w:p>
        </w:tc>
        <w:tc>
          <w:tcPr>
            <w:tcW w:w="1361" w:type="dxa"/>
          </w:tcPr>
          <w:p w14:paraId="4283817E" w14:textId="77777777" w:rsidR="00BB6CC6" w:rsidRPr="008F6775" w:rsidRDefault="00BB6CC6" w:rsidP="00346688">
            <w:pPr>
              <w:pStyle w:val="TableParagraph"/>
              <w:spacing w:before="250" w:line="360" w:lineRule="auto"/>
              <w:ind w:left="13" w:right="5"/>
              <w:jc w:val="center"/>
              <w:rPr>
                <w:rFonts w:ascii="Times New Roman" w:hAnsi="Times New Roman" w:cs="Times New Roman"/>
              </w:rPr>
            </w:pPr>
            <w:r w:rsidRPr="008F6775">
              <w:rPr>
                <w:rFonts w:ascii="Times New Roman" w:hAnsi="Times New Roman" w:cs="Times New Roman"/>
                <w:spacing w:val="-2"/>
              </w:rPr>
              <w:t>Berhasil</w:t>
            </w:r>
          </w:p>
        </w:tc>
      </w:tr>
      <w:tr w:rsidR="00BB6CC6" w:rsidRPr="008F6775" w14:paraId="08834389" w14:textId="77777777" w:rsidTr="00C15697">
        <w:trPr>
          <w:trHeight w:val="900"/>
        </w:trPr>
        <w:tc>
          <w:tcPr>
            <w:tcW w:w="1315" w:type="dxa"/>
          </w:tcPr>
          <w:p w14:paraId="3B1E22DF" w14:textId="77777777" w:rsidR="00BB6CC6" w:rsidRPr="008F6775" w:rsidRDefault="00BB6CC6" w:rsidP="00346688">
            <w:pPr>
              <w:pStyle w:val="TableParagraph"/>
              <w:spacing w:before="70" w:line="360" w:lineRule="auto"/>
              <w:ind w:left="107" w:right="95" w:hanging="5"/>
              <w:jc w:val="center"/>
              <w:rPr>
                <w:rFonts w:ascii="Times New Roman" w:hAnsi="Times New Roman" w:cs="Times New Roman"/>
              </w:rPr>
            </w:pPr>
            <w:r w:rsidRPr="008F6775">
              <w:rPr>
                <w:rFonts w:ascii="Times New Roman" w:hAnsi="Times New Roman" w:cs="Times New Roman"/>
                <w:spacing w:val="-2"/>
              </w:rPr>
              <w:t>Hapus</w:t>
            </w:r>
            <w:r w:rsidRPr="008F6775">
              <w:rPr>
                <w:rFonts w:ascii="Times New Roman" w:hAnsi="Times New Roman" w:cs="Times New Roman"/>
                <w:spacing w:val="80"/>
              </w:rPr>
              <w:t xml:space="preserve"> </w:t>
            </w:r>
            <w:r w:rsidRPr="008F6775">
              <w:rPr>
                <w:rFonts w:ascii="Times New Roman" w:hAnsi="Times New Roman" w:cs="Times New Roman"/>
                <w:spacing w:val="-4"/>
              </w:rPr>
              <w:t xml:space="preserve">Akun </w:t>
            </w:r>
            <w:r w:rsidRPr="008F6775">
              <w:rPr>
                <w:rFonts w:ascii="Times New Roman" w:hAnsi="Times New Roman" w:cs="Times New Roman"/>
                <w:spacing w:val="-2"/>
              </w:rPr>
              <w:t>(konfirmasi)</w:t>
            </w:r>
          </w:p>
        </w:tc>
        <w:tc>
          <w:tcPr>
            <w:tcW w:w="2422" w:type="dxa"/>
          </w:tcPr>
          <w:p w14:paraId="0E2C8B73" w14:textId="77777777" w:rsidR="00BB6CC6" w:rsidRPr="008F6775" w:rsidRDefault="00BB6CC6" w:rsidP="00346688">
            <w:pPr>
              <w:pStyle w:val="TableParagraph"/>
              <w:spacing w:before="70" w:line="360" w:lineRule="auto"/>
              <w:ind w:left="107" w:right="143"/>
              <w:rPr>
                <w:rFonts w:ascii="Times New Roman" w:hAnsi="Times New Roman" w:cs="Times New Roman"/>
              </w:rPr>
            </w:pPr>
            <w:r w:rsidRPr="008F6775">
              <w:rPr>
                <w:rFonts w:ascii="Times New Roman" w:hAnsi="Times New Roman" w:cs="Times New Roman"/>
              </w:rPr>
              <w:t>Pengguna</w:t>
            </w:r>
            <w:r w:rsidRPr="008F6775">
              <w:rPr>
                <w:rFonts w:ascii="Times New Roman" w:hAnsi="Times New Roman" w:cs="Times New Roman"/>
                <w:spacing w:val="-14"/>
              </w:rPr>
              <w:t xml:space="preserve"> </w:t>
            </w:r>
            <w:r w:rsidRPr="008F6775">
              <w:rPr>
                <w:rFonts w:ascii="Times New Roman" w:hAnsi="Times New Roman" w:cs="Times New Roman"/>
              </w:rPr>
              <w:t>klik</w:t>
            </w:r>
            <w:r w:rsidRPr="008F6775">
              <w:rPr>
                <w:rFonts w:ascii="Times New Roman" w:hAnsi="Times New Roman" w:cs="Times New Roman"/>
                <w:spacing w:val="-14"/>
              </w:rPr>
              <w:t xml:space="preserve"> </w:t>
            </w:r>
            <w:r w:rsidRPr="008F6775">
              <w:rPr>
                <w:rFonts w:ascii="Times New Roman" w:hAnsi="Times New Roman" w:cs="Times New Roman"/>
              </w:rPr>
              <w:t>"Hapus Akun" dan menekan "Ya" saat konfirmasi</w:t>
            </w:r>
          </w:p>
        </w:tc>
        <w:tc>
          <w:tcPr>
            <w:tcW w:w="2163" w:type="dxa"/>
          </w:tcPr>
          <w:p w14:paraId="5DEE645C" w14:textId="77777777" w:rsidR="00BB6CC6" w:rsidRPr="008F6775" w:rsidRDefault="00BB6CC6" w:rsidP="00346688">
            <w:pPr>
              <w:pStyle w:val="TableParagraph"/>
              <w:spacing w:before="70" w:line="360" w:lineRule="auto"/>
              <w:rPr>
                <w:rFonts w:ascii="Times New Roman" w:hAnsi="Times New Roman" w:cs="Times New Roman"/>
              </w:rPr>
            </w:pPr>
            <w:r w:rsidRPr="008F6775">
              <w:rPr>
                <w:rFonts w:ascii="Times New Roman" w:hAnsi="Times New Roman" w:cs="Times New Roman"/>
              </w:rPr>
              <w:t>Akun terhapus dan diarahkan</w:t>
            </w:r>
            <w:r w:rsidRPr="008F6775">
              <w:rPr>
                <w:rFonts w:ascii="Times New Roman" w:hAnsi="Times New Roman" w:cs="Times New Roman"/>
                <w:spacing w:val="-14"/>
              </w:rPr>
              <w:t xml:space="preserve"> </w:t>
            </w:r>
            <w:r w:rsidRPr="008F6775">
              <w:rPr>
                <w:rFonts w:ascii="Times New Roman" w:hAnsi="Times New Roman" w:cs="Times New Roman"/>
              </w:rPr>
              <w:t>ke</w:t>
            </w:r>
            <w:r w:rsidRPr="008F6775">
              <w:rPr>
                <w:rFonts w:ascii="Times New Roman" w:hAnsi="Times New Roman" w:cs="Times New Roman"/>
                <w:spacing w:val="-14"/>
              </w:rPr>
              <w:t xml:space="preserve"> </w:t>
            </w:r>
            <w:r w:rsidRPr="008F6775">
              <w:rPr>
                <w:rFonts w:ascii="Times New Roman" w:hAnsi="Times New Roman" w:cs="Times New Roman"/>
              </w:rPr>
              <w:t xml:space="preserve">halaman </w:t>
            </w:r>
            <w:r w:rsidRPr="008F6775">
              <w:rPr>
                <w:rFonts w:ascii="Times New Roman" w:hAnsi="Times New Roman" w:cs="Times New Roman"/>
                <w:spacing w:val="-4"/>
              </w:rPr>
              <w:t>awal</w:t>
            </w:r>
          </w:p>
        </w:tc>
        <w:tc>
          <w:tcPr>
            <w:tcW w:w="1599" w:type="dxa"/>
          </w:tcPr>
          <w:p w14:paraId="1D8D165C" w14:textId="77777777" w:rsidR="00BB6CC6" w:rsidRPr="008F6775" w:rsidRDefault="00BB6CC6" w:rsidP="00346688">
            <w:pPr>
              <w:pStyle w:val="TableParagraph"/>
              <w:spacing w:before="69" w:line="360" w:lineRule="auto"/>
              <w:ind w:left="0"/>
              <w:rPr>
                <w:rFonts w:ascii="Times New Roman" w:hAnsi="Times New Roman" w:cs="Times New Roman"/>
              </w:rPr>
            </w:pPr>
          </w:p>
          <w:p w14:paraId="489F8157" w14:textId="77777777" w:rsidR="00BB6CC6" w:rsidRPr="008F6775" w:rsidRDefault="00BB6CC6" w:rsidP="00346688">
            <w:pPr>
              <w:pStyle w:val="TableParagraph"/>
              <w:spacing w:line="360" w:lineRule="auto"/>
              <w:ind w:left="12" w:right="2"/>
              <w:jc w:val="center"/>
              <w:rPr>
                <w:rFonts w:ascii="Times New Roman" w:hAnsi="Times New Roman" w:cs="Times New Roman"/>
              </w:rPr>
            </w:pPr>
            <w:r w:rsidRPr="008F6775">
              <w:rPr>
                <w:rFonts w:ascii="Times New Roman" w:hAnsi="Times New Roman" w:cs="Times New Roman"/>
              </w:rPr>
              <w:t>Akun</w:t>
            </w:r>
            <w:r w:rsidRPr="008F6775">
              <w:rPr>
                <w:rFonts w:ascii="Times New Roman" w:hAnsi="Times New Roman" w:cs="Times New Roman"/>
                <w:spacing w:val="-2"/>
              </w:rPr>
              <w:t xml:space="preserve"> Terhapus</w:t>
            </w:r>
          </w:p>
        </w:tc>
        <w:tc>
          <w:tcPr>
            <w:tcW w:w="1361" w:type="dxa"/>
          </w:tcPr>
          <w:p w14:paraId="2A31D01B" w14:textId="77777777" w:rsidR="00BB6CC6" w:rsidRPr="008F6775" w:rsidRDefault="00BB6CC6" w:rsidP="00346688">
            <w:pPr>
              <w:pStyle w:val="TableParagraph"/>
              <w:spacing w:before="69" w:line="360" w:lineRule="auto"/>
              <w:ind w:left="0"/>
              <w:rPr>
                <w:rFonts w:ascii="Times New Roman" w:hAnsi="Times New Roman" w:cs="Times New Roman"/>
              </w:rPr>
            </w:pPr>
          </w:p>
          <w:p w14:paraId="54096C0E" w14:textId="77777777" w:rsidR="00BB6CC6" w:rsidRPr="008F6775" w:rsidRDefault="00BB6CC6" w:rsidP="00346688">
            <w:pPr>
              <w:pStyle w:val="TableParagraph"/>
              <w:spacing w:line="360" w:lineRule="auto"/>
              <w:ind w:left="13" w:right="5"/>
              <w:jc w:val="center"/>
              <w:rPr>
                <w:rFonts w:ascii="Times New Roman" w:hAnsi="Times New Roman" w:cs="Times New Roman"/>
              </w:rPr>
            </w:pPr>
            <w:r w:rsidRPr="008F6775">
              <w:rPr>
                <w:rFonts w:ascii="Times New Roman" w:hAnsi="Times New Roman" w:cs="Times New Roman"/>
                <w:spacing w:val="-2"/>
              </w:rPr>
              <w:t>Berhasil</w:t>
            </w:r>
          </w:p>
        </w:tc>
      </w:tr>
      <w:tr w:rsidR="00BB6CC6" w:rsidRPr="008F6775" w14:paraId="2DF6D132" w14:textId="77777777" w:rsidTr="00C15697">
        <w:trPr>
          <w:trHeight w:val="1012"/>
        </w:trPr>
        <w:tc>
          <w:tcPr>
            <w:tcW w:w="1315" w:type="dxa"/>
          </w:tcPr>
          <w:p w14:paraId="2EC28835" w14:textId="77777777" w:rsidR="00BB6CC6" w:rsidRPr="008F6775" w:rsidRDefault="00BB6CC6" w:rsidP="00346688">
            <w:pPr>
              <w:pStyle w:val="TableParagraph"/>
              <w:spacing w:before="125" w:line="360" w:lineRule="auto"/>
              <w:ind w:left="350" w:right="341" w:firstLine="24"/>
              <w:jc w:val="both"/>
              <w:rPr>
                <w:rFonts w:ascii="Times New Roman" w:hAnsi="Times New Roman" w:cs="Times New Roman"/>
              </w:rPr>
            </w:pPr>
            <w:r w:rsidRPr="008F6775">
              <w:rPr>
                <w:rFonts w:ascii="Times New Roman" w:hAnsi="Times New Roman" w:cs="Times New Roman"/>
                <w:spacing w:val="-4"/>
              </w:rPr>
              <w:t xml:space="preserve">Hapus Akun </w:t>
            </w:r>
            <w:r w:rsidRPr="008F6775">
              <w:rPr>
                <w:rFonts w:ascii="Times New Roman" w:hAnsi="Times New Roman" w:cs="Times New Roman"/>
                <w:spacing w:val="-2"/>
              </w:rPr>
              <w:t>(Batal)</w:t>
            </w:r>
          </w:p>
        </w:tc>
        <w:tc>
          <w:tcPr>
            <w:tcW w:w="2422" w:type="dxa"/>
          </w:tcPr>
          <w:p w14:paraId="77F01DE3" w14:textId="77777777" w:rsidR="00BB6CC6" w:rsidRPr="008F6775" w:rsidRDefault="00BB6CC6" w:rsidP="00346688">
            <w:pPr>
              <w:pStyle w:val="TableParagraph"/>
              <w:spacing w:line="360" w:lineRule="auto"/>
              <w:ind w:left="107"/>
              <w:rPr>
                <w:rFonts w:ascii="Times New Roman" w:hAnsi="Times New Roman" w:cs="Times New Roman"/>
              </w:rPr>
            </w:pPr>
            <w:r w:rsidRPr="008F6775">
              <w:rPr>
                <w:rFonts w:ascii="Times New Roman" w:hAnsi="Times New Roman" w:cs="Times New Roman"/>
              </w:rPr>
              <w:t>Pengguna</w:t>
            </w:r>
            <w:r w:rsidRPr="008F6775">
              <w:rPr>
                <w:rFonts w:ascii="Times New Roman" w:hAnsi="Times New Roman" w:cs="Times New Roman"/>
                <w:spacing w:val="-14"/>
              </w:rPr>
              <w:t xml:space="preserve"> </w:t>
            </w:r>
            <w:r w:rsidRPr="008F6775">
              <w:rPr>
                <w:rFonts w:ascii="Times New Roman" w:hAnsi="Times New Roman" w:cs="Times New Roman"/>
              </w:rPr>
              <w:t>klik</w:t>
            </w:r>
            <w:r w:rsidRPr="008F6775">
              <w:rPr>
                <w:rFonts w:ascii="Times New Roman" w:hAnsi="Times New Roman" w:cs="Times New Roman"/>
                <w:spacing w:val="-14"/>
              </w:rPr>
              <w:t xml:space="preserve"> </w:t>
            </w:r>
            <w:r w:rsidRPr="008F6775">
              <w:rPr>
                <w:rFonts w:ascii="Times New Roman" w:hAnsi="Times New Roman" w:cs="Times New Roman"/>
              </w:rPr>
              <w:t>"Hapus Akun" lalu memilih "Batal" di dialog</w:t>
            </w:r>
          </w:p>
          <w:p w14:paraId="51B775FD" w14:textId="77777777" w:rsidR="00BB6CC6" w:rsidRPr="008F6775" w:rsidRDefault="00BB6CC6" w:rsidP="00346688">
            <w:pPr>
              <w:pStyle w:val="TableParagraph"/>
              <w:spacing w:line="360" w:lineRule="auto"/>
              <w:ind w:left="107"/>
              <w:rPr>
                <w:rFonts w:ascii="Times New Roman" w:hAnsi="Times New Roman" w:cs="Times New Roman"/>
              </w:rPr>
            </w:pPr>
            <w:r w:rsidRPr="008F6775">
              <w:rPr>
                <w:rFonts w:ascii="Times New Roman" w:hAnsi="Times New Roman" w:cs="Times New Roman"/>
                <w:spacing w:val="-2"/>
              </w:rPr>
              <w:t>konfirmasi</w:t>
            </w:r>
          </w:p>
        </w:tc>
        <w:tc>
          <w:tcPr>
            <w:tcW w:w="2163" w:type="dxa"/>
          </w:tcPr>
          <w:p w14:paraId="063653BD" w14:textId="77777777" w:rsidR="00BB6CC6" w:rsidRPr="008F6775" w:rsidRDefault="00BB6CC6" w:rsidP="00346688">
            <w:pPr>
              <w:pStyle w:val="TableParagraph"/>
              <w:spacing w:before="253" w:line="360" w:lineRule="auto"/>
              <w:ind w:right="150"/>
              <w:rPr>
                <w:rFonts w:ascii="Times New Roman" w:hAnsi="Times New Roman" w:cs="Times New Roman"/>
              </w:rPr>
            </w:pPr>
            <w:r w:rsidRPr="008F6775">
              <w:rPr>
                <w:rFonts w:ascii="Times New Roman" w:hAnsi="Times New Roman" w:cs="Times New Roman"/>
              </w:rPr>
              <w:t>Proses</w:t>
            </w:r>
            <w:r w:rsidRPr="008F6775">
              <w:rPr>
                <w:rFonts w:ascii="Times New Roman" w:hAnsi="Times New Roman" w:cs="Times New Roman"/>
                <w:spacing w:val="-12"/>
              </w:rPr>
              <w:t xml:space="preserve"> </w:t>
            </w:r>
            <w:r w:rsidRPr="008F6775">
              <w:rPr>
                <w:rFonts w:ascii="Times New Roman" w:hAnsi="Times New Roman" w:cs="Times New Roman"/>
              </w:rPr>
              <w:t>batal,</w:t>
            </w:r>
            <w:r w:rsidRPr="008F6775">
              <w:rPr>
                <w:rFonts w:ascii="Times New Roman" w:hAnsi="Times New Roman" w:cs="Times New Roman"/>
                <w:spacing w:val="-12"/>
              </w:rPr>
              <w:t xml:space="preserve"> </w:t>
            </w:r>
            <w:r w:rsidRPr="008F6775">
              <w:rPr>
                <w:rFonts w:ascii="Times New Roman" w:hAnsi="Times New Roman" w:cs="Times New Roman"/>
              </w:rPr>
              <w:t>tetap</w:t>
            </w:r>
            <w:r w:rsidRPr="008F6775">
              <w:rPr>
                <w:rFonts w:ascii="Times New Roman" w:hAnsi="Times New Roman" w:cs="Times New Roman"/>
                <w:spacing w:val="-12"/>
              </w:rPr>
              <w:t xml:space="preserve"> </w:t>
            </w:r>
            <w:r w:rsidRPr="008F6775">
              <w:rPr>
                <w:rFonts w:ascii="Times New Roman" w:hAnsi="Times New Roman" w:cs="Times New Roman"/>
              </w:rPr>
              <w:t xml:space="preserve">di </w:t>
            </w:r>
            <w:r w:rsidRPr="008F6775">
              <w:rPr>
                <w:rFonts w:ascii="Times New Roman" w:hAnsi="Times New Roman" w:cs="Times New Roman"/>
                <w:spacing w:val="-2"/>
              </w:rPr>
              <w:t>dashboard</w:t>
            </w:r>
          </w:p>
        </w:tc>
        <w:tc>
          <w:tcPr>
            <w:tcW w:w="1599" w:type="dxa"/>
          </w:tcPr>
          <w:p w14:paraId="6D37318E" w14:textId="77777777" w:rsidR="00BB6CC6" w:rsidRPr="008F6775" w:rsidRDefault="00BB6CC6" w:rsidP="00346688">
            <w:pPr>
              <w:pStyle w:val="TableParagraph"/>
              <w:spacing w:before="253" w:line="360" w:lineRule="auto"/>
              <w:ind w:left="391" w:firstLine="151"/>
              <w:rPr>
                <w:rFonts w:ascii="Times New Roman" w:hAnsi="Times New Roman" w:cs="Times New Roman"/>
              </w:rPr>
            </w:pPr>
            <w:r w:rsidRPr="008F6775">
              <w:rPr>
                <w:rFonts w:ascii="Times New Roman" w:hAnsi="Times New Roman" w:cs="Times New Roman"/>
                <w:spacing w:val="-2"/>
              </w:rPr>
              <w:t>Tidak Terhapus</w:t>
            </w:r>
          </w:p>
        </w:tc>
        <w:tc>
          <w:tcPr>
            <w:tcW w:w="1361" w:type="dxa"/>
          </w:tcPr>
          <w:p w14:paraId="797501C1" w14:textId="77777777" w:rsidR="00BB6CC6" w:rsidRPr="008F6775" w:rsidRDefault="00BB6CC6" w:rsidP="00346688">
            <w:pPr>
              <w:pStyle w:val="TableParagraph"/>
              <w:spacing w:before="127" w:line="360" w:lineRule="auto"/>
              <w:ind w:left="0"/>
              <w:rPr>
                <w:rFonts w:ascii="Times New Roman" w:hAnsi="Times New Roman" w:cs="Times New Roman"/>
              </w:rPr>
            </w:pPr>
          </w:p>
          <w:p w14:paraId="18D13BFB" w14:textId="77777777" w:rsidR="00BB6CC6" w:rsidRPr="008F6775" w:rsidRDefault="00BB6CC6">
            <w:pPr>
              <w:pStyle w:val="TableParagraph"/>
              <w:keepNext/>
              <w:spacing w:line="360" w:lineRule="auto"/>
              <w:ind w:left="13" w:right="5"/>
              <w:jc w:val="center"/>
              <w:rPr>
                <w:rFonts w:ascii="Times New Roman" w:hAnsi="Times New Roman" w:cs="Times New Roman"/>
              </w:rPr>
              <w:pPrChange w:id="1447" w:author="Lingga Safitri" w:date="2025-07-01T17:11:00Z" w16du:dateUtc="2025-07-01T10:11:00Z">
                <w:pPr>
                  <w:pStyle w:val="TableParagraph"/>
                  <w:spacing w:line="360" w:lineRule="auto"/>
                  <w:ind w:left="13" w:right="5"/>
                  <w:jc w:val="center"/>
                </w:pPr>
              </w:pPrChange>
            </w:pPr>
            <w:r w:rsidRPr="008F6775">
              <w:rPr>
                <w:rFonts w:ascii="Times New Roman" w:hAnsi="Times New Roman" w:cs="Times New Roman"/>
                <w:spacing w:val="-2"/>
              </w:rPr>
              <w:t>Berhasil</w:t>
            </w:r>
          </w:p>
        </w:tc>
      </w:tr>
    </w:tbl>
    <w:p w14:paraId="42DE70B2" w14:textId="77777777" w:rsidR="00DE0EFF" w:rsidRPr="008F6775" w:rsidRDefault="00DE0EFF" w:rsidP="00DE0EFF">
      <w:pPr>
        <w:rPr>
          <w:ins w:id="1448" w:author="Lingga Safitri" w:date="2025-07-01T17:11:00Z" w16du:dateUtc="2025-07-01T10:11:00Z"/>
        </w:rPr>
      </w:pPr>
    </w:p>
    <w:p w14:paraId="5B1E201E" w14:textId="77777777" w:rsidR="00DE0EFF" w:rsidRPr="008F6775" w:rsidRDefault="00DE0EFF" w:rsidP="00DE0EFF">
      <w:pPr>
        <w:rPr>
          <w:ins w:id="1449" w:author="Lingga Safitri" w:date="2025-07-01T17:11:00Z" w16du:dateUtc="2025-07-01T10:11:00Z"/>
        </w:rPr>
      </w:pPr>
    </w:p>
    <w:p w14:paraId="7BE8EEAB" w14:textId="77777777" w:rsidR="00DE0EFF" w:rsidRPr="008F6775" w:rsidRDefault="00DE0EFF" w:rsidP="00DE0EFF">
      <w:pPr>
        <w:rPr>
          <w:ins w:id="1450" w:author="Lingga Safitri" w:date="2025-07-01T17:11:00Z" w16du:dateUtc="2025-07-01T10:11:00Z"/>
        </w:rPr>
      </w:pPr>
    </w:p>
    <w:p w14:paraId="490F4902" w14:textId="77777777" w:rsidR="00DE0EFF" w:rsidRPr="008F6775" w:rsidRDefault="00DE0EFF" w:rsidP="00DE0EFF">
      <w:pPr>
        <w:rPr>
          <w:ins w:id="1451" w:author="Lingga Safitri" w:date="2025-07-01T17:11:00Z" w16du:dateUtc="2025-07-01T10:11:00Z"/>
        </w:rPr>
      </w:pPr>
    </w:p>
    <w:p w14:paraId="5B12027F" w14:textId="77777777" w:rsidR="00DE0EFF" w:rsidRPr="008F6775" w:rsidRDefault="00DE0EFF" w:rsidP="00DE0EFF">
      <w:pPr>
        <w:rPr>
          <w:ins w:id="1452" w:author="Lingga Safitri" w:date="2025-07-01T17:11:00Z" w16du:dateUtc="2025-07-01T10:11:00Z"/>
        </w:rPr>
      </w:pPr>
    </w:p>
    <w:p w14:paraId="4C2DDD33" w14:textId="77777777" w:rsidR="00DE0EFF" w:rsidRPr="008F6775" w:rsidRDefault="00DE0EFF" w:rsidP="00DE0EFF">
      <w:pPr>
        <w:rPr>
          <w:ins w:id="1453" w:author="Lingga Safitri" w:date="2025-07-01T17:11:00Z" w16du:dateUtc="2025-07-01T10:11:00Z"/>
        </w:rPr>
      </w:pPr>
    </w:p>
    <w:p w14:paraId="3B0AA03C" w14:textId="77777777" w:rsidR="00DE0EFF" w:rsidRPr="008F6775" w:rsidRDefault="00DE0EFF" w:rsidP="00DE0EFF">
      <w:pPr>
        <w:rPr>
          <w:ins w:id="1454" w:author="Lingga Safitri" w:date="2025-07-01T17:11:00Z" w16du:dateUtc="2025-07-01T10:11:00Z"/>
        </w:rPr>
      </w:pPr>
    </w:p>
    <w:p w14:paraId="78B083A5" w14:textId="77777777" w:rsidR="00DE0EFF" w:rsidRPr="008F6775" w:rsidRDefault="00DE0EFF">
      <w:pPr>
        <w:rPr>
          <w:rPrChange w:id="1455" w:author="Lingga Safitri" w:date="2025-07-01T17:21:00Z" w16du:dateUtc="2025-07-01T10:21:00Z">
            <w:rPr>
              <w:sz w:val="24"/>
            </w:rPr>
          </w:rPrChange>
        </w:rPr>
        <w:pPrChange w:id="1456" w:author="Lingga Safitri" w:date="2025-07-01T17:11:00Z" w16du:dateUtc="2025-07-01T10:11:00Z">
          <w:pPr>
            <w:pStyle w:val="BodyText"/>
            <w:spacing w:before="182" w:line="360" w:lineRule="auto"/>
          </w:pPr>
        </w:pPrChange>
      </w:pPr>
    </w:p>
    <w:p w14:paraId="308497FB" w14:textId="77777777" w:rsidR="00BB6CC6" w:rsidRPr="008F6775" w:rsidRDefault="00BB6CC6" w:rsidP="00346688">
      <w:pPr>
        <w:pStyle w:val="Heading4"/>
        <w:numPr>
          <w:ilvl w:val="0"/>
          <w:numId w:val="76"/>
        </w:numPr>
      </w:pPr>
      <w:r w:rsidRPr="008F6775">
        <w:lastRenderedPageBreak/>
        <w:t>Dashboard</w:t>
      </w:r>
      <w:r w:rsidRPr="008F6775">
        <w:rPr>
          <w:spacing w:val="2"/>
        </w:rPr>
        <w:t xml:space="preserve"> </w:t>
      </w:r>
      <w:r w:rsidRPr="008F6775">
        <w:rPr>
          <w:spacing w:val="-4"/>
        </w:rPr>
        <w:t>Admin</w:t>
      </w:r>
    </w:p>
    <w:p w14:paraId="69C7516C" w14:textId="232915A0" w:rsidR="00BB6CC6" w:rsidRPr="008F6775" w:rsidRDefault="003C4760">
      <w:pPr>
        <w:pStyle w:val="Caption"/>
        <w:ind w:left="360"/>
        <w:jc w:val="center"/>
        <w:rPr>
          <w:rFonts w:eastAsia="Calibri"/>
          <w:lang w:val="id"/>
          <w:rPrChange w:id="1457" w:author="Lingga Safitri" w:date="2025-07-01T17:21:00Z" w16du:dateUtc="2025-07-01T10:21:00Z">
            <w:rPr/>
          </w:rPrChange>
        </w:rPr>
        <w:pPrChange w:id="1458" w:author="Lingga Safitri" w:date="2025-07-01T17:14:00Z" w16du:dateUtc="2025-07-01T10:14:00Z">
          <w:pPr>
            <w:pStyle w:val="BodyText"/>
            <w:spacing w:before="8" w:line="360" w:lineRule="auto"/>
          </w:pPr>
        </w:pPrChange>
      </w:pPr>
      <w:bookmarkStart w:id="1459" w:name="_Toc202282809"/>
      <w:ins w:id="1460" w:author="Lingga Safitri" w:date="2025-07-01T17:13:00Z" w16du:dateUtc="2025-07-01T10:13:00Z">
        <w:r w:rsidRPr="008F6775">
          <w:rPr>
            <w:color w:val="auto"/>
            <w:rPrChange w:id="1461" w:author="Lingga Safitri" w:date="2025-07-01T17:21:00Z" w16du:dateUtc="2025-07-01T10:21:00Z">
              <w:rPr>
                <w:i/>
                <w:iCs/>
              </w:rPr>
            </w:rPrChange>
          </w:rPr>
          <w:t xml:space="preserve">Tabel 4 </w:t>
        </w:r>
        <w:r w:rsidRPr="008F6775">
          <w:rPr>
            <w:color w:val="auto"/>
            <w:rPrChange w:id="1462" w:author="Lingga Safitri" w:date="2025-07-01T17:21:00Z" w16du:dateUtc="2025-07-01T10:21:00Z">
              <w:rPr>
                <w:i/>
                <w:iCs/>
              </w:rPr>
            </w:rPrChange>
          </w:rPr>
          <w:fldChar w:fldCharType="begin"/>
        </w:r>
        <w:r w:rsidRPr="008F6775">
          <w:rPr>
            <w:color w:val="auto"/>
            <w:rPrChange w:id="1463" w:author="Lingga Safitri" w:date="2025-07-01T17:21:00Z" w16du:dateUtc="2025-07-01T10:21:00Z">
              <w:rPr>
                <w:i/>
                <w:iCs/>
              </w:rPr>
            </w:rPrChange>
          </w:rPr>
          <w:instrText xml:space="preserve"> SEQ Tabel_4 \* ARABIC </w:instrText>
        </w:r>
        <w:r w:rsidRPr="008F6775">
          <w:rPr>
            <w:color w:val="auto"/>
            <w:rPrChange w:id="1464" w:author="Lingga Safitri" w:date="2025-07-01T17:21:00Z" w16du:dateUtc="2025-07-01T10:21:00Z">
              <w:rPr>
                <w:i/>
                <w:iCs/>
              </w:rPr>
            </w:rPrChange>
          </w:rPr>
          <w:fldChar w:fldCharType="separate"/>
        </w:r>
      </w:ins>
      <w:r w:rsidR="00461B03">
        <w:rPr>
          <w:noProof/>
          <w:color w:val="auto"/>
        </w:rPr>
        <w:t>13</w:t>
      </w:r>
      <w:ins w:id="1465" w:author="Lingga Safitri" w:date="2025-07-01T17:13:00Z" w16du:dateUtc="2025-07-01T10:13:00Z">
        <w:r w:rsidRPr="008F6775">
          <w:rPr>
            <w:color w:val="auto"/>
            <w:rPrChange w:id="1466" w:author="Lingga Safitri" w:date="2025-07-01T17:21:00Z" w16du:dateUtc="2025-07-01T10:21:00Z">
              <w:rPr>
                <w:i/>
                <w:iCs/>
              </w:rPr>
            </w:rPrChange>
          </w:rPr>
          <w:fldChar w:fldCharType="end"/>
        </w:r>
        <w:r w:rsidRPr="008F6775">
          <w:rPr>
            <w:color w:val="auto"/>
            <w:rPrChange w:id="1467" w:author="Lingga Safitri" w:date="2025-07-01T17:21:00Z" w16du:dateUtc="2025-07-01T10:21:00Z">
              <w:rPr>
                <w:i/>
                <w:iCs/>
              </w:rPr>
            </w:rPrChange>
          </w:rPr>
          <w:t xml:space="preserve"> Dashboard Admin</w:t>
        </w:r>
      </w:ins>
      <w:bookmarkEnd w:id="1459"/>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2"/>
        <w:gridCol w:w="2491"/>
        <w:gridCol w:w="2145"/>
        <w:gridCol w:w="1598"/>
        <w:gridCol w:w="1360"/>
      </w:tblGrid>
      <w:tr w:rsidR="00BB6CC6" w:rsidRPr="008F6775" w14:paraId="7F66E998" w14:textId="77777777" w:rsidTr="00C15697">
        <w:trPr>
          <w:trHeight w:val="719"/>
        </w:trPr>
        <w:tc>
          <w:tcPr>
            <w:tcW w:w="1262" w:type="dxa"/>
          </w:tcPr>
          <w:p w14:paraId="1E8B82E3" w14:textId="77777777" w:rsidR="00BB6CC6" w:rsidRPr="008F6775" w:rsidRDefault="00BB6CC6" w:rsidP="00346688">
            <w:pPr>
              <w:pStyle w:val="TableParagraph"/>
              <w:spacing w:before="106" w:line="360" w:lineRule="auto"/>
              <w:ind w:left="189" w:firstLine="60"/>
              <w:rPr>
                <w:rFonts w:ascii="Times New Roman" w:hAnsi="Times New Roman" w:cs="Times New Roman"/>
              </w:rPr>
            </w:pPr>
            <w:r w:rsidRPr="008F6775">
              <w:rPr>
                <w:rFonts w:ascii="Times New Roman" w:hAnsi="Times New Roman" w:cs="Times New Roman"/>
                <w:spacing w:val="-2"/>
              </w:rPr>
              <w:t>Identitas Pengujian</w:t>
            </w:r>
          </w:p>
        </w:tc>
        <w:tc>
          <w:tcPr>
            <w:tcW w:w="2491" w:type="dxa"/>
          </w:tcPr>
          <w:p w14:paraId="69291275" w14:textId="77777777" w:rsidR="00BB6CC6" w:rsidRPr="008F6775" w:rsidRDefault="00BB6CC6" w:rsidP="00346688">
            <w:pPr>
              <w:pStyle w:val="TableParagraph"/>
              <w:spacing w:before="231" w:line="360" w:lineRule="auto"/>
              <w:ind w:left="823"/>
              <w:rPr>
                <w:rFonts w:ascii="Times New Roman" w:hAnsi="Times New Roman" w:cs="Times New Roman"/>
              </w:rPr>
            </w:pPr>
            <w:r w:rsidRPr="008F6775">
              <w:rPr>
                <w:rFonts w:ascii="Times New Roman" w:hAnsi="Times New Roman" w:cs="Times New Roman"/>
                <w:spacing w:val="-2"/>
              </w:rPr>
              <w:t>Deskripsi</w:t>
            </w:r>
          </w:p>
        </w:tc>
        <w:tc>
          <w:tcPr>
            <w:tcW w:w="2145" w:type="dxa"/>
          </w:tcPr>
          <w:p w14:paraId="67B60418" w14:textId="77777777" w:rsidR="00BB6CC6" w:rsidRPr="008F6775" w:rsidRDefault="00BB6CC6" w:rsidP="00346688">
            <w:pPr>
              <w:pStyle w:val="TableParagraph"/>
              <w:spacing w:before="106" w:line="360" w:lineRule="auto"/>
              <w:ind w:left="557" w:right="218" w:firstLine="14"/>
              <w:rPr>
                <w:rFonts w:ascii="Times New Roman" w:hAnsi="Times New Roman" w:cs="Times New Roman"/>
              </w:rPr>
            </w:pPr>
            <w:r w:rsidRPr="008F6775">
              <w:rPr>
                <w:rFonts w:ascii="Times New Roman" w:hAnsi="Times New Roman" w:cs="Times New Roman"/>
              </w:rPr>
              <w:t>Hasil</w:t>
            </w:r>
            <w:r w:rsidRPr="008F6775">
              <w:rPr>
                <w:rFonts w:ascii="Times New Roman" w:hAnsi="Times New Roman" w:cs="Times New Roman"/>
                <w:spacing w:val="-14"/>
              </w:rPr>
              <w:t xml:space="preserve"> </w:t>
            </w:r>
            <w:r w:rsidRPr="008F6775">
              <w:rPr>
                <w:rFonts w:ascii="Times New Roman" w:hAnsi="Times New Roman" w:cs="Times New Roman"/>
              </w:rPr>
              <w:t xml:space="preserve">Yang </w:t>
            </w:r>
            <w:r w:rsidRPr="008F6775">
              <w:rPr>
                <w:rFonts w:ascii="Times New Roman" w:hAnsi="Times New Roman" w:cs="Times New Roman"/>
                <w:spacing w:val="-2"/>
              </w:rPr>
              <w:t>Diharapkan</w:t>
            </w:r>
          </w:p>
        </w:tc>
        <w:tc>
          <w:tcPr>
            <w:tcW w:w="1598" w:type="dxa"/>
          </w:tcPr>
          <w:p w14:paraId="4CC7F4A5" w14:textId="77777777" w:rsidR="00BB6CC6" w:rsidRPr="008F6775" w:rsidRDefault="00BB6CC6" w:rsidP="00346688">
            <w:pPr>
              <w:pStyle w:val="TableParagraph"/>
              <w:spacing w:before="106" w:line="360" w:lineRule="auto"/>
              <w:ind w:left="361" w:right="272" w:firstLine="206"/>
              <w:rPr>
                <w:rFonts w:ascii="Times New Roman" w:hAnsi="Times New Roman" w:cs="Times New Roman"/>
              </w:rPr>
            </w:pPr>
            <w:r w:rsidRPr="008F6775">
              <w:rPr>
                <w:rFonts w:ascii="Times New Roman" w:hAnsi="Times New Roman" w:cs="Times New Roman"/>
                <w:spacing w:val="-4"/>
              </w:rPr>
              <w:t xml:space="preserve">Hasil </w:t>
            </w:r>
            <w:r w:rsidRPr="008F6775">
              <w:rPr>
                <w:rFonts w:ascii="Times New Roman" w:hAnsi="Times New Roman" w:cs="Times New Roman"/>
                <w:spacing w:val="-2"/>
              </w:rPr>
              <w:t>Pengujian</w:t>
            </w:r>
          </w:p>
        </w:tc>
        <w:tc>
          <w:tcPr>
            <w:tcW w:w="1360" w:type="dxa"/>
          </w:tcPr>
          <w:p w14:paraId="2E01354F" w14:textId="77777777" w:rsidR="00BB6CC6" w:rsidRPr="008F6775" w:rsidRDefault="00BB6CC6" w:rsidP="00346688">
            <w:pPr>
              <w:pStyle w:val="TableParagraph"/>
              <w:spacing w:before="231" w:line="360" w:lineRule="auto"/>
              <w:ind w:left="18"/>
              <w:jc w:val="center"/>
              <w:rPr>
                <w:rFonts w:ascii="Times New Roman" w:hAnsi="Times New Roman" w:cs="Times New Roman"/>
              </w:rPr>
            </w:pPr>
            <w:r w:rsidRPr="008F6775">
              <w:rPr>
                <w:rFonts w:ascii="Times New Roman" w:hAnsi="Times New Roman" w:cs="Times New Roman"/>
                <w:spacing w:val="-2"/>
              </w:rPr>
              <w:t>Kesimpulan</w:t>
            </w:r>
          </w:p>
        </w:tc>
      </w:tr>
      <w:tr w:rsidR="00BB6CC6" w:rsidRPr="008F6775" w14:paraId="7235C2B1" w14:textId="77777777" w:rsidTr="00C15697">
        <w:trPr>
          <w:trHeight w:val="1010"/>
        </w:trPr>
        <w:tc>
          <w:tcPr>
            <w:tcW w:w="1262" w:type="dxa"/>
          </w:tcPr>
          <w:p w14:paraId="2A1C5A84" w14:textId="77777777" w:rsidR="00BB6CC6" w:rsidRPr="008F6775" w:rsidRDefault="00BB6CC6" w:rsidP="00346688">
            <w:pPr>
              <w:pStyle w:val="TableParagraph"/>
              <w:spacing w:line="360" w:lineRule="auto"/>
              <w:ind w:left="323" w:right="259" w:hanging="56"/>
              <w:jc w:val="both"/>
              <w:rPr>
                <w:rFonts w:ascii="Times New Roman" w:hAnsi="Times New Roman" w:cs="Times New Roman"/>
              </w:rPr>
            </w:pPr>
            <w:r w:rsidRPr="008F6775">
              <w:rPr>
                <w:rFonts w:ascii="Times New Roman" w:hAnsi="Times New Roman" w:cs="Times New Roman"/>
                <w:spacing w:val="-2"/>
              </w:rPr>
              <w:t>Tambah Dokter (Valid</w:t>
            </w:r>
          </w:p>
          <w:p w14:paraId="1CC93BD1" w14:textId="77777777" w:rsidR="00BB6CC6" w:rsidRPr="008F6775" w:rsidRDefault="00BB6CC6" w:rsidP="00346688">
            <w:pPr>
              <w:pStyle w:val="TableParagraph"/>
              <w:spacing w:line="360" w:lineRule="auto"/>
              <w:ind w:left="359"/>
              <w:rPr>
                <w:rFonts w:ascii="Times New Roman" w:hAnsi="Times New Roman" w:cs="Times New Roman"/>
              </w:rPr>
            </w:pPr>
            <w:r w:rsidRPr="008F6775">
              <w:rPr>
                <w:rFonts w:ascii="Times New Roman" w:hAnsi="Times New Roman" w:cs="Times New Roman"/>
                <w:spacing w:val="-2"/>
              </w:rPr>
              <w:t>Input)</w:t>
            </w:r>
          </w:p>
        </w:tc>
        <w:tc>
          <w:tcPr>
            <w:tcW w:w="2491" w:type="dxa"/>
          </w:tcPr>
          <w:p w14:paraId="6F088DCD" w14:textId="77777777" w:rsidR="00BB6CC6" w:rsidRPr="008F6775" w:rsidRDefault="00BB6CC6" w:rsidP="00346688">
            <w:pPr>
              <w:pStyle w:val="TableParagraph"/>
              <w:spacing w:line="360" w:lineRule="auto"/>
              <w:ind w:left="105"/>
              <w:rPr>
                <w:rFonts w:ascii="Times New Roman" w:hAnsi="Times New Roman" w:cs="Times New Roman"/>
              </w:rPr>
            </w:pPr>
            <w:r w:rsidRPr="008F6775">
              <w:rPr>
                <w:rFonts w:ascii="Times New Roman" w:hAnsi="Times New Roman" w:cs="Times New Roman"/>
              </w:rPr>
              <w:t>Admin mengisi seluruh field dengan data yang benar</w:t>
            </w:r>
            <w:r w:rsidRPr="008F6775">
              <w:rPr>
                <w:rFonts w:ascii="Times New Roman" w:hAnsi="Times New Roman" w:cs="Times New Roman"/>
                <w:spacing w:val="-14"/>
              </w:rPr>
              <w:t xml:space="preserve"> </w:t>
            </w:r>
            <w:r w:rsidRPr="008F6775">
              <w:rPr>
                <w:rFonts w:ascii="Times New Roman" w:hAnsi="Times New Roman" w:cs="Times New Roman"/>
              </w:rPr>
              <w:t>lalu</w:t>
            </w:r>
            <w:r w:rsidRPr="008F6775">
              <w:rPr>
                <w:rFonts w:ascii="Times New Roman" w:hAnsi="Times New Roman" w:cs="Times New Roman"/>
                <w:spacing w:val="-12"/>
              </w:rPr>
              <w:t xml:space="preserve"> </w:t>
            </w:r>
            <w:r w:rsidRPr="008F6775">
              <w:rPr>
                <w:rFonts w:ascii="Times New Roman" w:hAnsi="Times New Roman" w:cs="Times New Roman"/>
              </w:rPr>
              <w:t>klik</w:t>
            </w:r>
            <w:r w:rsidRPr="008F6775">
              <w:rPr>
                <w:rFonts w:ascii="Times New Roman" w:hAnsi="Times New Roman" w:cs="Times New Roman"/>
                <w:spacing w:val="-12"/>
              </w:rPr>
              <w:t xml:space="preserve"> </w:t>
            </w:r>
            <w:r w:rsidRPr="008F6775">
              <w:rPr>
                <w:rFonts w:ascii="Times New Roman" w:hAnsi="Times New Roman" w:cs="Times New Roman"/>
              </w:rPr>
              <w:t>"Tambah</w:t>
            </w:r>
          </w:p>
          <w:p w14:paraId="3634D940" w14:textId="77777777" w:rsidR="00BB6CC6" w:rsidRPr="008F6775" w:rsidRDefault="00BB6CC6" w:rsidP="00346688">
            <w:pPr>
              <w:pStyle w:val="TableParagraph"/>
              <w:spacing w:line="360" w:lineRule="auto"/>
              <w:ind w:left="105"/>
              <w:rPr>
                <w:rFonts w:ascii="Times New Roman" w:hAnsi="Times New Roman" w:cs="Times New Roman"/>
              </w:rPr>
            </w:pPr>
            <w:r w:rsidRPr="008F6775">
              <w:rPr>
                <w:rFonts w:ascii="Times New Roman" w:hAnsi="Times New Roman" w:cs="Times New Roman"/>
                <w:spacing w:val="-2"/>
              </w:rPr>
              <w:t>Dokter"</w:t>
            </w:r>
          </w:p>
        </w:tc>
        <w:tc>
          <w:tcPr>
            <w:tcW w:w="2145" w:type="dxa"/>
          </w:tcPr>
          <w:p w14:paraId="247F35C2" w14:textId="77777777" w:rsidR="00BB6CC6" w:rsidRPr="008F6775" w:rsidRDefault="00BB6CC6" w:rsidP="00346688">
            <w:pPr>
              <w:pStyle w:val="TableParagraph"/>
              <w:spacing w:before="250" w:line="360" w:lineRule="auto"/>
              <w:ind w:right="218"/>
              <w:rPr>
                <w:rFonts w:ascii="Times New Roman" w:hAnsi="Times New Roman" w:cs="Times New Roman"/>
              </w:rPr>
            </w:pPr>
            <w:r w:rsidRPr="008F6775">
              <w:rPr>
                <w:rFonts w:ascii="Times New Roman" w:hAnsi="Times New Roman" w:cs="Times New Roman"/>
              </w:rPr>
              <w:t>Dokter</w:t>
            </w:r>
            <w:r w:rsidRPr="008F6775">
              <w:rPr>
                <w:rFonts w:ascii="Times New Roman" w:hAnsi="Times New Roman" w:cs="Times New Roman"/>
                <w:spacing w:val="-14"/>
              </w:rPr>
              <w:t xml:space="preserve"> </w:t>
            </w:r>
            <w:r w:rsidRPr="008F6775">
              <w:rPr>
                <w:rFonts w:ascii="Times New Roman" w:hAnsi="Times New Roman" w:cs="Times New Roman"/>
              </w:rPr>
              <w:t>ditambahkan ke daftar</w:t>
            </w:r>
          </w:p>
        </w:tc>
        <w:tc>
          <w:tcPr>
            <w:tcW w:w="1598" w:type="dxa"/>
          </w:tcPr>
          <w:p w14:paraId="3F3E0E39" w14:textId="77777777" w:rsidR="00BB6CC6" w:rsidRPr="008F6775" w:rsidRDefault="00BB6CC6" w:rsidP="00346688">
            <w:pPr>
              <w:pStyle w:val="TableParagraph"/>
              <w:spacing w:before="124" w:line="360" w:lineRule="auto"/>
              <w:ind w:left="0"/>
              <w:rPr>
                <w:rFonts w:ascii="Times New Roman" w:hAnsi="Times New Roman" w:cs="Times New Roman"/>
              </w:rPr>
            </w:pPr>
          </w:p>
          <w:p w14:paraId="4AB463C4" w14:textId="77777777" w:rsidR="00BB6CC6" w:rsidRPr="008F6775" w:rsidRDefault="00BB6CC6" w:rsidP="00346688">
            <w:pPr>
              <w:pStyle w:val="TableParagraph"/>
              <w:spacing w:line="360" w:lineRule="auto"/>
              <w:ind w:left="17"/>
              <w:jc w:val="center"/>
              <w:rPr>
                <w:rFonts w:ascii="Times New Roman" w:hAnsi="Times New Roman" w:cs="Times New Roman"/>
              </w:rPr>
            </w:pPr>
            <w:r w:rsidRPr="008F6775">
              <w:rPr>
                <w:rFonts w:ascii="Times New Roman" w:hAnsi="Times New Roman" w:cs="Times New Roman"/>
              </w:rPr>
              <w:t>Dokter</w:t>
            </w:r>
            <w:r w:rsidRPr="008F6775">
              <w:rPr>
                <w:rFonts w:ascii="Times New Roman" w:hAnsi="Times New Roman" w:cs="Times New Roman"/>
                <w:spacing w:val="-3"/>
              </w:rPr>
              <w:t xml:space="preserve"> </w:t>
            </w:r>
            <w:r w:rsidRPr="008F6775">
              <w:rPr>
                <w:rFonts w:ascii="Times New Roman" w:hAnsi="Times New Roman" w:cs="Times New Roman"/>
                <w:spacing w:val="-2"/>
              </w:rPr>
              <w:t>Muncul</w:t>
            </w:r>
          </w:p>
        </w:tc>
        <w:tc>
          <w:tcPr>
            <w:tcW w:w="1360" w:type="dxa"/>
          </w:tcPr>
          <w:p w14:paraId="056445DA" w14:textId="77777777" w:rsidR="00BB6CC6" w:rsidRPr="008F6775" w:rsidRDefault="00BB6CC6" w:rsidP="00346688">
            <w:pPr>
              <w:pStyle w:val="TableParagraph"/>
              <w:spacing w:before="124" w:line="360" w:lineRule="auto"/>
              <w:ind w:left="0"/>
              <w:rPr>
                <w:rFonts w:ascii="Times New Roman" w:hAnsi="Times New Roman" w:cs="Times New Roman"/>
              </w:rPr>
            </w:pPr>
          </w:p>
          <w:p w14:paraId="72D86208" w14:textId="77777777" w:rsidR="00BB6CC6" w:rsidRPr="008F6775" w:rsidRDefault="00BB6CC6" w:rsidP="00346688">
            <w:pPr>
              <w:pStyle w:val="TableParagraph"/>
              <w:spacing w:line="360" w:lineRule="auto"/>
              <w:ind w:left="18" w:right="3"/>
              <w:jc w:val="center"/>
              <w:rPr>
                <w:rFonts w:ascii="Times New Roman" w:hAnsi="Times New Roman" w:cs="Times New Roman"/>
              </w:rPr>
            </w:pPr>
            <w:r w:rsidRPr="008F6775">
              <w:rPr>
                <w:rFonts w:ascii="Times New Roman" w:hAnsi="Times New Roman" w:cs="Times New Roman"/>
                <w:spacing w:val="-2"/>
              </w:rPr>
              <w:t>Berhasil</w:t>
            </w:r>
          </w:p>
        </w:tc>
      </w:tr>
      <w:tr w:rsidR="00BB6CC6" w:rsidRPr="008F6775" w14:paraId="27920C08" w14:textId="77777777" w:rsidTr="00C15697">
        <w:trPr>
          <w:trHeight w:val="901"/>
        </w:trPr>
        <w:tc>
          <w:tcPr>
            <w:tcW w:w="1262" w:type="dxa"/>
          </w:tcPr>
          <w:p w14:paraId="137AEED3" w14:textId="77777777" w:rsidR="00BB6CC6" w:rsidRPr="008F6775" w:rsidRDefault="00BB6CC6" w:rsidP="00346688">
            <w:pPr>
              <w:pStyle w:val="TableParagraph"/>
              <w:spacing w:before="70" w:line="360" w:lineRule="auto"/>
              <w:ind w:left="213" w:right="206" w:firstLine="55"/>
              <w:jc w:val="both"/>
              <w:rPr>
                <w:rFonts w:ascii="Times New Roman" w:hAnsi="Times New Roman" w:cs="Times New Roman"/>
              </w:rPr>
            </w:pPr>
            <w:r w:rsidRPr="008F6775">
              <w:rPr>
                <w:rFonts w:ascii="Times New Roman" w:hAnsi="Times New Roman" w:cs="Times New Roman"/>
                <w:spacing w:val="-2"/>
              </w:rPr>
              <w:t>Tambah Dokter (Kosong)</w:t>
            </w:r>
          </w:p>
        </w:tc>
        <w:tc>
          <w:tcPr>
            <w:tcW w:w="2491" w:type="dxa"/>
          </w:tcPr>
          <w:p w14:paraId="6E28C521" w14:textId="77777777" w:rsidR="00BB6CC6" w:rsidRPr="008F6775" w:rsidRDefault="00BB6CC6" w:rsidP="00346688">
            <w:pPr>
              <w:pStyle w:val="TableParagraph"/>
              <w:spacing w:before="70" w:line="360" w:lineRule="auto"/>
              <w:ind w:left="105"/>
              <w:rPr>
                <w:rFonts w:ascii="Times New Roman" w:hAnsi="Times New Roman" w:cs="Times New Roman"/>
              </w:rPr>
            </w:pPr>
            <w:r w:rsidRPr="008F6775">
              <w:rPr>
                <w:rFonts w:ascii="Times New Roman" w:hAnsi="Times New Roman" w:cs="Times New Roman"/>
              </w:rPr>
              <w:t>Admin</w:t>
            </w:r>
            <w:r w:rsidRPr="008F6775">
              <w:rPr>
                <w:rFonts w:ascii="Times New Roman" w:hAnsi="Times New Roman" w:cs="Times New Roman"/>
                <w:spacing w:val="-14"/>
              </w:rPr>
              <w:t xml:space="preserve"> </w:t>
            </w:r>
            <w:r w:rsidRPr="008F6775">
              <w:rPr>
                <w:rFonts w:ascii="Times New Roman" w:hAnsi="Times New Roman" w:cs="Times New Roman"/>
              </w:rPr>
              <w:t>tidak</w:t>
            </w:r>
            <w:r w:rsidRPr="008F6775">
              <w:rPr>
                <w:rFonts w:ascii="Times New Roman" w:hAnsi="Times New Roman" w:cs="Times New Roman"/>
                <w:spacing w:val="-13"/>
              </w:rPr>
              <w:t xml:space="preserve"> </w:t>
            </w:r>
            <w:r w:rsidRPr="008F6775">
              <w:rPr>
                <w:rFonts w:ascii="Times New Roman" w:hAnsi="Times New Roman" w:cs="Times New Roman"/>
              </w:rPr>
              <w:t>mengisi</w:t>
            </w:r>
            <w:r w:rsidRPr="008F6775">
              <w:rPr>
                <w:rFonts w:ascii="Times New Roman" w:hAnsi="Times New Roman" w:cs="Times New Roman"/>
                <w:spacing w:val="-10"/>
              </w:rPr>
              <w:t xml:space="preserve"> </w:t>
            </w:r>
            <w:r w:rsidRPr="008F6775">
              <w:rPr>
                <w:rFonts w:ascii="Times New Roman" w:hAnsi="Times New Roman" w:cs="Times New Roman"/>
              </w:rPr>
              <w:t>satu atau beberapa field lalu klik "Tambah Dokter"</w:t>
            </w:r>
          </w:p>
        </w:tc>
        <w:tc>
          <w:tcPr>
            <w:tcW w:w="2145" w:type="dxa"/>
          </w:tcPr>
          <w:p w14:paraId="2D1F70D6" w14:textId="77777777" w:rsidR="00BB6CC6" w:rsidRPr="008F6775" w:rsidRDefault="00BB6CC6" w:rsidP="00346688">
            <w:pPr>
              <w:pStyle w:val="TableParagraph"/>
              <w:spacing w:before="70" w:line="360" w:lineRule="auto"/>
              <w:ind w:right="218"/>
              <w:rPr>
                <w:rFonts w:ascii="Times New Roman" w:hAnsi="Times New Roman" w:cs="Times New Roman"/>
              </w:rPr>
            </w:pPr>
            <w:r w:rsidRPr="008F6775">
              <w:rPr>
                <w:rFonts w:ascii="Times New Roman" w:hAnsi="Times New Roman" w:cs="Times New Roman"/>
              </w:rPr>
              <w:t>Muncul</w:t>
            </w:r>
            <w:r w:rsidRPr="008F6775">
              <w:rPr>
                <w:rFonts w:ascii="Times New Roman" w:hAnsi="Times New Roman" w:cs="Times New Roman"/>
                <w:spacing w:val="-14"/>
              </w:rPr>
              <w:t xml:space="preserve"> </w:t>
            </w:r>
            <w:r w:rsidRPr="008F6775">
              <w:rPr>
                <w:rFonts w:ascii="Times New Roman" w:hAnsi="Times New Roman" w:cs="Times New Roman"/>
              </w:rPr>
              <w:t>pesan</w:t>
            </w:r>
            <w:r w:rsidRPr="008F6775">
              <w:rPr>
                <w:rFonts w:ascii="Times New Roman" w:hAnsi="Times New Roman" w:cs="Times New Roman"/>
                <w:spacing w:val="-14"/>
              </w:rPr>
              <w:t xml:space="preserve"> </w:t>
            </w:r>
            <w:r w:rsidRPr="008F6775">
              <w:rPr>
                <w:rFonts w:ascii="Times New Roman" w:hAnsi="Times New Roman" w:cs="Times New Roman"/>
              </w:rPr>
              <w:t>error bahwa semua field wajib diisi</w:t>
            </w:r>
          </w:p>
        </w:tc>
        <w:tc>
          <w:tcPr>
            <w:tcW w:w="1598" w:type="dxa"/>
          </w:tcPr>
          <w:p w14:paraId="2A38804F" w14:textId="77777777" w:rsidR="00BB6CC6" w:rsidRPr="008F6775" w:rsidRDefault="00BB6CC6" w:rsidP="00346688">
            <w:pPr>
              <w:pStyle w:val="TableParagraph"/>
              <w:spacing w:before="69" w:line="360" w:lineRule="auto"/>
              <w:ind w:left="0"/>
              <w:rPr>
                <w:rFonts w:ascii="Times New Roman" w:hAnsi="Times New Roman" w:cs="Times New Roman"/>
              </w:rPr>
            </w:pPr>
          </w:p>
          <w:p w14:paraId="549F23E0" w14:textId="77777777" w:rsidR="00BB6CC6" w:rsidRPr="008F6775" w:rsidRDefault="00BB6CC6" w:rsidP="00346688">
            <w:pPr>
              <w:pStyle w:val="TableParagraph"/>
              <w:spacing w:line="360" w:lineRule="auto"/>
              <w:ind w:left="17" w:right="2"/>
              <w:jc w:val="center"/>
              <w:rPr>
                <w:rFonts w:ascii="Times New Roman" w:hAnsi="Times New Roman" w:cs="Times New Roman"/>
              </w:rPr>
            </w:pPr>
            <w:r w:rsidRPr="008F6775">
              <w:rPr>
                <w:rFonts w:ascii="Times New Roman" w:hAnsi="Times New Roman" w:cs="Times New Roman"/>
              </w:rPr>
              <w:t>Muncul</w:t>
            </w:r>
            <w:r w:rsidRPr="008F6775">
              <w:rPr>
                <w:rFonts w:ascii="Times New Roman" w:hAnsi="Times New Roman" w:cs="Times New Roman"/>
                <w:spacing w:val="-4"/>
              </w:rPr>
              <w:t xml:space="preserve"> Pesan</w:t>
            </w:r>
          </w:p>
        </w:tc>
        <w:tc>
          <w:tcPr>
            <w:tcW w:w="1360" w:type="dxa"/>
          </w:tcPr>
          <w:p w14:paraId="783025A8" w14:textId="77777777" w:rsidR="00BB6CC6" w:rsidRPr="008F6775" w:rsidRDefault="00BB6CC6" w:rsidP="00346688">
            <w:pPr>
              <w:pStyle w:val="TableParagraph"/>
              <w:spacing w:before="69" w:line="360" w:lineRule="auto"/>
              <w:ind w:left="0"/>
              <w:rPr>
                <w:rFonts w:ascii="Times New Roman" w:hAnsi="Times New Roman" w:cs="Times New Roman"/>
              </w:rPr>
            </w:pPr>
          </w:p>
          <w:p w14:paraId="6A21A3B3" w14:textId="77777777" w:rsidR="00BB6CC6" w:rsidRPr="008F6775" w:rsidRDefault="00BB6CC6" w:rsidP="00346688">
            <w:pPr>
              <w:pStyle w:val="TableParagraph"/>
              <w:spacing w:line="360" w:lineRule="auto"/>
              <w:ind w:left="18" w:right="3"/>
              <w:jc w:val="center"/>
              <w:rPr>
                <w:rFonts w:ascii="Times New Roman" w:hAnsi="Times New Roman" w:cs="Times New Roman"/>
              </w:rPr>
            </w:pPr>
            <w:r w:rsidRPr="008F6775">
              <w:rPr>
                <w:rFonts w:ascii="Times New Roman" w:hAnsi="Times New Roman" w:cs="Times New Roman"/>
                <w:spacing w:val="-2"/>
              </w:rPr>
              <w:t>Berhasil</w:t>
            </w:r>
          </w:p>
        </w:tc>
      </w:tr>
      <w:tr w:rsidR="00BB6CC6" w:rsidRPr="008F6775" w14:paraId="27642663" w14:textId="77777777" w:rsidTr="00C15697">
        <w:trPr>
          <w:trHeight w:val="1264"/>
        </w:trPr>
        <w:tc>
          <w:tcPr>
            <w:tcW w:w="1262" w:type="dxa"/>
          </w:tcPr>
          <w:p w14:paraId="28E44801" w14:textId="77777777" w:rsidR="00BB6CC6" w:rsidRPr="008F6775" w:rsidRDefault="00BB6CC6" w:rsidP="00346688">
            <w:pPr>
              <w:pStyle w:val="TableParagraph"/>
              <w:spacing w:line="360" w:lineRule="auto"/>
              <w:ind w:left="280" w:right="259" w:hanging="12"/>
              <w:jc w:val="both"/>
              <w:rPr>
                <w:rFonts w:ascii="Times New Roman" w:hAnsi="Times New Roman" w:cs="Times New Roman"/>
              </w:rPr>
            </w:pPr>
            <w:r w:rsidRPr="008F6775">
              <w:rPr>
                <w:rFonts w:ascii="Times New Roman" w:hAnsi="Times New Roman" w:cs="Times New Roman"/>
                <w:spacing w:val="-2"/>
              </w:rPr>
              <w:t>Tambah Dokter (Nomor</w:t>
            </w:r>
          </w:p>
          <w:p w14:paraId="58AB1193" w14:textId="77777777" w:rsidR="00BB6CC6" w:rsidRPr="008F6775" w:rsidRDefault="00BB6CC6" w:rsidP="00346688">
            <w:pPr>
              <w:pStyle w:val="TableParagraph"/>
              <w:spacing w:line="360" w:lineRule="auto"/>
              <w:ind w:left="347" w:right="334" w:firstLine="24"/>
              <w:rPr>
                <w:rFonts w:ascii="Times New Roman" w:hAnsi="Times New Roman" w:cs="Times New Roman"/>
              </w:rPr>
            </w:pPr>
            <w:r w:rsidRPr="008F6775">
              <w:rPr>
                <w:rFonts w:ascii="Times New Roman" w:hAnsi="Times New Roman" w:cs="Times New Roman"/>
                <w:spacing w:val="-2"/>
              </w:rPr>
              <w:t>Tidak Valid)</w:t>
            </w:r>
          </w:p>
        </w:tc>
        <w:tc>
          <w:tcPr>
            <w:tcW w:w="2491" w:type="dxa"/>
          </w:tcPr>
          <w:p w14:paraId="35CE0B9F" w14:textId="77777777" w:rsidR="00BB6CC6" w:rsidRPr="008F6775" w:rsidRDefault="00BB6CC6" w:rsidP="00346688">
            <w:pPr>
              <w:pStyle w:val="TableParagraph"/>
              <w:spacing w:before="250" w:line="360" w:lineRule="auto"/>
              <w:ind w:left="105" w:right="183"/>
              <w:rPr>
                <w:rFonts w:ascii="Times New Roman" w:hAnsi="Times New Roman" w:cs="Times New Roman"/>
              </w:rPr>
            </w:pPr>
            <w:r w:rsidRPr="008F6775">
              <w:rPr>
                <w:rFonts w:ascii="Times New Roman" w:hAnsi="Times New Roman" w:cs="Times New Roman"/>
              </w:rPr>
              <w:t>Admin mengisi nomor WhatsApp</w:t>
            </w:r>
            <w:r w:rsidRPr="008F6775">
              <w:rPr>
                <w:rFonts w:ascii="Times New Roman" w:hAnsi="Times New Roman" w:cs="Times New Roman"/>
                <w:spacing w:val="-14"/>
              </w:rPr>
              <w:t xml:space="preserve"> </w:t>
            </w:r>
            <w:r w:rsidRPr="008F6775">
              <w:rPr>
                <w:rFonts w:ascii="Times New Roman" w:hAnsi="Times New Roman" w:cs="Times New Roman"/>
              </w:rPr>
              <w:t>tanpa</w:t>
            </w:r>
            <w:r w:rsidRPr="008F6775">
              <w:rPr>
                <w:rFonts w:ascii="Times New Roman" w:hAnsi="Times New Roman" w:cs="Times New Roman"/>
                <w:spacing w:val="-14"/>
              </w:rPr>
              <w:t xml:space="preserve"> </w:t>
            </w:r>
            <w:r w:rsidRPr="008F6775">
              <w:rPr>
                <w:rFonts w:ascii="Times New Roman" w:hAnsi="Times New Roman" w:cs="Times New Roman"/>
              </w:rPr>
              <w:t>format 62 atau dengan huruf</w:t>
            </w:r>
          </w:p>
        </w:tc>
        <w:tc>
          <w:tcPr>
            <w:tcW w:w="2145" w:type="dxa"/>
          </w:tcPr>
          <w:p w14:paraId="3CA096B9" w14:textId="77777777" w:rsidR="00BB6CC6" w:rsidRPr="008F6775" w:rsidRDefault="00BB6CC6" w:rsidP="00346688">
            <w:pPr>
              <w:pStyle w:val="TableParagraph"/>
              <w:spacing w:before="124" w:line="360" w:lineRule="auto"/>
              <w:ind w:left="0"/>
              <w:rPr>
                <w:rFonts w:ascii="Times New Roman" w:hAnsi="Times New Roman" w:cs="Times New Roman"/>
              </w:rPr>
            </w:pPr>
          </w:p>
          <w:p w14:paraId="77C30761" w14:textId="77777777" w:rsidR="00BB6CC6" w:rsidRPr="008F6775" w:rsidRDefault="00BB6CC6" w:rsidP="00346688">
            <w:pPr>
              <w:pStyle w:val="TableParagraph"/>
              <w:spacing w:line="360" w:lineRule="auto"/>
              <w:ind w:right="353"/>
              <w:rPr>
                <w:rFonts w:ascii="Times New Roman" w:hAnsi="Times New Roman" w:cs="Times New Roman"/>
              </w:rPr>
            </w:pPr>
            <w:r w:rsidRPr="008F6775">
              <w:rPr>
                <w:rFonts w:ascii="Times New Roman" w:hAnsi="Times New Roman" w:cs="Times New Roman"/>
              </w:rPr>
              <w:t>Muncul</w:t>
            </w:r>
            <w:r w:rsidRPr="008F6775">
              <w:rPr>
                <w:rFonts w:ascii="Times New Roman" w:hAnsi="Times New Roman" w:cs="Times New Roman"/>
                <w:spacing w:val="-14"/>
              </w:rPr>
              <w:t xml:space="preserve"> </w:t>
            </w:r>
            <w:r w:rsidRPr="008F6775">
              <w:rPr>
                <w:rFonts w:ascii="Times New Roman" w:hAnsi="Times New Roman" w:cs="Times New Roman"/>
              </w:rPr>
              <w:t>peringatan format salah</w:t>
            </w:r>
          </w:p>
        </w:tc>
        <w:tc>
          <w:tcPr>
            <w:tcW w:w="1598" w:type="dxa"/>
          </w:tcPr>
          <w:p w14:paraId="0FFEFBB8" w14:textId="77777777" w:rsidR="00BB6CC6" w:rsidRPr="008F6775" w:rsidRDefault="00BB6CC6" w:rsidP="00346688">
            <w:pPr>
              <w:pStyle w:val="TableParagraph"/>
              <w:spacing w:before="251" w:line="360" w:lineRule="auto"/>
              <w:ind w:left="0"/>
              <w:rPr>
                <w:rFonts w:ascii="Times New Roman" w:hAnsi="Times New Roman" w:cs="Times New Roman"/>
              </w:rPr>
            </w:pPr>
          </w:p>
          <w:p w14:paraId="440B6F7A" w14:textId="77777777" w:rsidR="00BB6CC6" w:rsidRPr="008F6775" w:rsidRDefault="00BB6CC6" w:rsidP="00346688">
            <w:pPr>
              <w:pStyle w:val="TableParagraph"/>
              <w:spacing w:before="1" w:line="360" w:lineRule="auto"/>
              <w:ind w:left="17" w:right="2"/>
              <w:jc w:val="center"/>
              <w:rPr>
                <w:rFonts w:ascii="Times New Roman" w:hAnsi="Times New Roman" w:cs="Times New Roman"/>
              </w:rPr>
            </w:pPr>
            <w:r w:rsidRPr="008F6775">
              <w:rPr>
                <w:rFonts w:ascii="Times New Roman" w:hAnsi="Times New Roman" w:cs="Times New Roman"/>
              </w:rPr>
              <w:t>Muncul</w:t>
            </w:r>
            <w:r w:rsidRPr="008F6775">
              <w:rPr>
                <w:rFonts w:ascii="Times New Roman" w:hAnsi="Times New Roman" w:cs="Times New Roman"/>
                <w:spacing w:val="-4"/>
              </w:rPr>
              <w:t xml:space="preserve"> Pesan</w:t>
            </w:r>
          </w:p>
        </w:tc>
        <w:tc>
          <w:tcPr>
            <w:tcW w:w="1360" w:type="dxa"/>
          </w:tcPr>
          <w:p w14:paraId="05C0668D" w14:textId="77777777" w:rsidR="00BB6CC6" w:rsidRPr="008F6775" w:rsidRDefault="00BB6CC6" w:rsidP="00346688">
            <w:pPr>
              <w:pStyle w:val="TableParagraph"/>
              <w:spacing w:before="251" w:line="360" w:lineRule="auto"/>
              <w:ind w:left="0"/>
              <w:rPr>
                <w:rFonts w:ascii="Times New Roman" w:hAnsi="Times New Roman" w:cs="Times New Roman"/>
              </w:rPr>
            </w:pPr>
          </w:p>
          <w:p w14:paraId="3EC1E368" w14:textId="77777777" w:rsidR="00BB6CC6" w:rsidRPr="008F6775" w:rsidRDefault="00BB6CC6" w:rsidP="00346688">
            <w:pPr>
              <w:pStyle w:val="TableParagraph"/>
              <w:spacing w:before="1" w:line="360" w:lineRule="auto"/>
              <w:ind w:left="18" w:right="3"/>
              <w:jc w:val="center"/>
              <w:rPr>
                <w:ins w:id="1468" w:author="Lingga Safitri" w:date="2025-07-01T17:12:00Z" w16du:dateUtc="2025-07-01T10:12:00Z"/>
                <w:rFonts w:ascii="Times New Roman" w:hAnsi="Times New Roman" w:cs="Times New Roman"/>
                <w:spacing w:val="-2"/>
              </w:rPr>
            </w:pPr>
            <w:r w:rsidRPr="008F6775">
              <w:rPr>
                <w:rFonts w:ascii="Times New Roman" w:hAnsi="Times New Roman" w:cs="Times New Roman"/>
                <w:spacing w:val="-2"/>
              </w:rPr>
              <w:t>Berhasil</w:t>
            </w:r>
          </w:p>
          <w:p w14:paraId="412AF0C9" w14:textId="77777777" w:rsidR="003C4760" w:rsidRPr="008F6775" w:rsidRDefault="003C4760" w:rsidP="00346688">
            <w:pPr>
              <w:pStyle w:val="TableParagraph"/>
              <w:spacing w:before="1" w:line="360" w:lineRule="auto"/>
              <w:ind w:left="18" w:right="3"/>
              <w:jc w:val="center"/>
              <w:rPr>
                <w:rFonts w:ascii="Times New Roman" w:hAnsi="Times New Roman" w:cs="Times New Roman"/>
              </w:rPr>
            </w:pPr>
          </w:p>
        </w:tc>
      </w:tr>
    </w:tbl>
    <w:p w14:paraId="3A7D165F" w14:textId="77777777" w:rsidR="00BB6CC6" w:rsidRPr="008F6775" w:rsidRDefault="00BB6CC6" w:rsidP="00346688">
      <w:pPr>
        <w:pStyle w:val="TableParagraph"/>
        <w:spacing w:line="360" w:lineRule="auto"/>
        <w:jc w:val="center"/>
        <w:rPr>
          <w:rFonts w:ascii="Times New Roman" w:hAnsi="Times New Roman" w:cs="Times New Roman"/>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2"/>
        <w:gridCol w:w="2491"/>
        <w:gridCol w:w="2145"/>
        <w:gridCol w:w="1598"/>
        <w:gridCol w:w="1360"/>
      </w:tblGrid>
      <w:tr w:rsidR="0092714E" w:rsidRPr="008F6775" w14:paraId="078EE438" w14:textId="77777777" w:rsidTr="00C54123">
        <w:trPr>
          <w:trHeight w:val="758"/>
        </w:trPr>
        <w:tc>
          <w:tcPr>
            <w:tcW w:w="1262" w:type="dxa"/>
            <w:tcBorders>
              <w:top w:val="single" w:sz="4" w:space="0" w:color="auto"/>
              <w:left w:val="single" w:sz="4" w:space="0" w:color="auto"/>
              <w:bottom w:val="single" w:sz="4" w:space="0" w:color="auto"/>
              <w:right w:val="single" w:sz="4" w:space="0" w:color="auto"/>
            </w:tcBorders>
          </w:tcPr>
          <w:p w14:paraId="1E972A10" w14:textId="77777777" w:rsidR="0092714E" w:rsidRPr="008F6775" w:rsidRDefault="0092714E" w:rsidP="00C54123">
            <w:pPr>
              <w:pStyle w:val="TableParagraph"/>
              <w:spacing w:before="126" w:line="360" w:lineRule="auto"/>
              <w:ind w:left="323" w:right="310" w:firstLine="24"/>
              <w:rPr>
                <w:rFonts w:ascii="Times New Roman" w:hAnsi="Times New Roman" w:cs="Times New Roman"/>
              </w:rPr>
            </w:pPr>
            <w:r w:rsidRPr="008F6775">
              <w:rPr>
                <w:rFonts w:ascii="Times New Roman" w:hAnsi="Times New Roman" w:cs="Times New Roman"/>
                <w:spacing w:val="-4"/>
              </w:rPr>
              <w:t xml:space="preserve">Hapus </w:t>
            </w:r>
            <w:r w:rsidRPr="008F6775">
              <w:rPr>
                <w:rFonts w:ascii="Times New Roman" w:hAnsi="Times New Roman" w:cs="Times New Roman"/>
                <w:spacing w:val="-2"/>
              </w:rPr>
              <w:t>Dokter</w:t>
            </w:r>
          </w:p>
        </w:tc>
        <w:tc>
          <w:tcPr>
            <w:tcW w:w="2491" w:type="dxa"/>
            <w:tcBorders>
              <w:top w:val="single" w:sz="4" w:space="0" w:color="auto"/>
              <w:left w:val="single" w:sz="4" w:space="0" w:color="auto"/>
              <w:bottom w:val="single" w:sz="4" w:space="0" w:color="auto"/>
              <w:right w:val="single" w:sz="4" w:space="0" w:color="auto"/>
            </w:tcBorders>
          </w:tcPr>
          <w:p w14:paraId="28356DF2" w14:textId="77777777" w:rsidR="0092714E" w:rsidRPr="008F6775" w:rsidRDefault="0092714E" w:rsidP="00C54123">
            <w:pPr>
              <w:pStyle w:val="TableParagraph"/>
              <w:spacing w:line="360" w:lineRule="auto"/>
              <w:ind w:left="105" w:right="183"/>
              <w:rPr>
                <w:rFonts w:ascii="Times New Roman" w:hAnsi="Times New Roman" w:cs="Times New Roman"/>
              </w:rPr>
            </w:pPr>
            <w:r w:rsidRPr="008F6775">
              <w:rPr>
                <w:rFonts w:ascii="Times New Roman" w:hAnsi="Times New Roman" w:cs="Times New Roman"/>
              </w:rPr>
              <w:t>Admin klik tombol "Hapus"</w:t>
            </w:r>
            <w:r w:rsidRPr="008F6775">
              <w:rPr>
                <w:rFonts w:ascii="Times New Roman" w:hAnsi="Times New Roman" w:cs="Times New Roman"/>
                <w:spacing w:val="-12"/>
              </w:rPr>
              <w:t xml:space="preserve"> </w:t>
            </w:r>
            <w:r w:rsidRPr="008F6775">
              <w:rPr>
                <w:rFonts w:ascii="Times New Roman" w:hAnsi="Times New Roman" w:cs="Times New Roman"/>
              </w:rPr>
              <w:t>di</w:t>
            </w:r>
            <w:r w:rsidRPr="008F6775">
              <w:rPr>
                <w:rFonts w:ascii="Times New Roman" w:hAnsi="Times New Roman" w:cs="Times New Roman"/>
                <w:spacing w:val="-12"/>
              </w:rPr>
              <w:t xml:space="preserve"> </w:t>
            </w:r>
            <w:r w:rsidRPr="008F6775">
              <w:rPr>
                <w:rFonts w:ascii="Times New Roman" w:hAnsi="Times New Roman" w:cs="Times New Roman"/>
              </w:rPr>
              <w:t>salah</w:t>
            </w:r>
            <w:r w:rsidRPr="008F6775">
              <w:rPr>
                <w:rFonts w:ascii="Times New Roman" w:hAnsi="Times New Roman" w:cs="Times New Roman"/>
                <w:spacing w:val="-14"/>
              </w:rPr>
              <w:t xml:space="preserve"> </w:t>
            </w:r>
            <w:r w:rsidRPr="008F6775">
              <w:rPr>
                <w:rFonts w:ascii="Times New Roman" w:hAnsi="Times New Roman" w:cs="Times New Roman"/>
              </w:rPr>
              <w:t>satu</w:t>
            </w:r>
          </w:p>
          <w:p w14:paraId="24C7B75B" w14:textId="77777777" w:rsidR="0092714E" w:rsidRPr="008F6775" w:rsidRDefault="0092714E" w:rsidP="00C54123">
            <w:pPr>
              <w:pStyle w:val="TableParagraph"/>
              <w:spacing w:line="360" w:lineRule="auto"/>
              <w:ind w:left="105"/>
              <w:rPr>
                <w:rFonts w:ascii="Times New Roman" w:hAnsi="Times New Roman" w:cs="Times New Roman"/>
              </w:rPr>
            </w:pPr>
            <w:r w:rsidRPr="008F6775">
              <w:rPr>
                <w:rFonts w:ascii="Times New Roman" w:hAnsi="Times New Roman" w:cs="Times New Roman"/>
              </w:rPr>
              <w:t>data</w:t>
            </w:r>
            <w:r w:rsidRPr="008F6775">
              <w:rPr>
                <w:rFonts w:ascii="Times New Roman" w:hAnsi="Times New Roman" w:cs="Times New Roman"/>
                <w:spacing w:val="-1"/>
              </w:rPr>
              <w:t xml:space="preserve"> </w:t>
            </w:r>
            <w:r w:rsidRPr="008F6775">
              <w:rPr>
                <w:rFonts w:ascii="Times New Roman" w:hAnsi="Times New Roman" w:cs="Times New Roman"/>
                <w:spacing w:val="-2"/>
              </w:rPr>
              <w:t>dokter</w:t>
            </w:r>
          </w:p>
        </w:tc>
        <w:tc>
          <w:tcPr>
            <w:tcW w:w="2145" w:type="dxa"/>
            <w:tcBorders>
              <w:top w:val="single" w:sz="4" w:space="0" w:color="auto"/>
              <w:left w:val="single" w:sz="4" w:space="0" w:color="auto"/>
              <w:bottom w:val="single" w:sz="4" w:space="0" w:color="auto"/>
              <w:right w:val="single" w:sz="4" w:space="0" w:color="auto"/>
            </w:tcBorders>
          </w:tcPr>
          <w:p w14:paraId="1CD1DAC1" w14:textId="77777777" w:rsidR="0092714E" w:rsidRPr="008F6775" w:rsidRDefault="0092714E" w:rsidP="00C54123">
            <w:pPr>
              <w:pStyle w:val="TableParagraph"/>
              <w:spacing w:before="126" w:line="360" w:lineRule="auto"/>
              <w:ind w:right="218"/>
              <w:rPr>
                <w:rFonts w:ascii="Times New Roman" w:hAnsi="Times New Roman" w:cs="Times New Roman"/>
              </w:rPr>
            </w:pPr>
            <w:r w:rsidRPr="008F6775">
              <w:rPr>
                <w:rFonts w:ascii="Times New Roman" w:hAnsi="Times New Roman" w:cs="Times New Roman"/>
              </w:rPr>
              <w:t>Data</w:t>
            </w:r>
            <w:r w:rsidRPr="008F6775">
              <w:rPr>
                <w:rFonts w:ascii="Times New Roman" w:hAnsi="Times New Roman" w:cs="Times New Roman"/>
                <w:spacing w:val="-14"/>
              </w:rPr>
              <w:t xml:space="preserve"> </w:t>
            </w:r>
            <w:r w:rsidRPr="008F6775">
              <w:rPr>
                <w:rFonts w:ascii="Times New Roman" w:hAnsi="Times New Roman" w:cs="Times New Roman"/>
              </w:rPr>
              <w:t>dokter</w:t>
            </w:r>
            <w:r w:rsidRPr="008F6775">
              <w:rPr>
                <w:rFonts w:ascii="Times New Roman" w:hAnsi="Times New Roman" w:cs="Times New Roman"/>
                <w:spacing w:val="-14"/>
              </w:rPr>
              <w:t xml:space="preserve"> </w:t>
            </w:r>
            <w:r w:rsidRPr="008F6775">
              <w:rPr>
                <w:rFonts w:ascii="Times New Roman" w:hAnsi="Times New Roman" w:cs="Times New Roman"/>
              </w:rPr>
              <w:t>tersebut dihapus dari daftar</w:t>
            </w:r>
          </w:p>
        </w:tc>
        <w:tc>
          <w:tcPr>
            <w:tcW w:w="1598" w:type="dxa"/>
            <w:tcBorders>
              <w:top w:val="single" w:sz="4" w:space="0" w:color="auto"/>
              <w:left w:val="single" w:sz="4" w:space="0" w:color="auto"/>
              <w:bottom w:val="single" w:sz="4" w:space="0" w:color="auto"/>
              <w:right w:val="single" w:sz="4" w:space="0" w:color="auto"/>
            </w:tcBorders>
          </w:tcPr>
          <w:p w14:paraId="39C1D689" w14:textId="77777777" w:rsidR="0092714E" w:rsidRPr="008F6775" w:rsidRDefault="0092714E" w:rsidP="00C54123">
            <w:pPr>
              <w:pStyle w:val="TableParagraph"/>
              <w:spacing w:before="126" w:line="360" w:lineRule="auto"/>
              <w:ind w:left="393" w:right="272" w:firstLine="103"/>
              <w:rPr>
                <w:rFonts w:ascii="Times New Roman" w:hAnsi="Times New Roman" w:cs="Times New Roman"/>
              </w:rPr>
            </w:pPr>
            <w:r w:rsidRPr="008F6775">
              <w:rPr>
                <w:rFonts w:ascii="Times New Roman" w:hAnsi="Times New Roman" w:cs="Times New Roman"/>
                <w:spacing w:val="-2"/>
              </w:rPr>
              <w:t>Dokter Terhapus</w:t>
            </w:r>
          </w:p>
        </w:tc>
        <w:tc>
          <w:tcPr>
            <w:tcW w:w="1360" w:type="dxa"/>
            <w:tcBorders>
              <w:top w:val="single" w:sz="4" w:space="0" w:color="auto"/>
              <w:left w:val="single" w:sz="4" w:space="0" w:color="auto"/>
              <w:bottom w:val="single" w:sz="4" w:space="0" w:color="auto"/>
              <w:right w:val="single" w:sz="4" w:space="0" w:color="auto"/>
            </w:tcBorders>
          </w:tcPr>
          <w:p w14:paraId="5C5016FE" w14:textId="77777777" w:rsidR="0092714E" w:rsidRPr="008F6775" w:rsidRDefault="0092714E" w:rsidP="00C54123">
            <w:pPr>
              <w:pStyle w:val="TableParagraph"/>
              <w:spacing w:before="251" w:line="360" w:lineRule="auto"/>
              <w:ind w:left="18" w:right="3"/>
              <w:jc w:val="center"/>
              <w:rPr>
                <w:rFonts w:ascii="Times New Roman" w:hAnsi="Times New Roman" w:cs="Times New Roman"/>
              </w:rPr>
            </w:pPr>
            <w:r w:rsidRPr="008F6775">
              <w:rPr>
                <w:rFonts w:ascii="Times New Roman" w:hAnsi="Times New Roman" w:cs="Times New Roman"/>
                <w:spacing w:val="-2"/>
              </w:rPr>
              <w:t>Berhasil</w:t>
            </w:r>
          </w:p>
        </w:tc>
      </w:tr>
      <w:tr w:rsidR="0092714E" w:rsidRPr="008F6775" w14:paraId="069B0ACA" w14:textId="77777777" w:rsidTr="00C54123">
        <w:trPr>
          <w:trHeight w:val="760"/>
        </w:trPr>
        <w:tc>
          <w:tcPr>
            <w:tcW w:w="1262" w:type="dxa"/>
            <w:tcBorders>
              <w:top w:val="single" w:sz="4" w:space="0" w:color="auto"/>
            </w:tcBorders>
          </w:tcPr>
          <w:p w14:paraId="0FD5F8EF" w14:textId="77777777" w:rsidR="0092714E" w:rsidRPr="008F6775" w:rsidRDefault="0092714E" w:rsidP="00C54123">
            <w:pPr>
              <w:pStyle w:val="TableParagraph"/>
              <w:spacing w:before="125" w:line="360" w:lineRule="auto"/>
              <w:ind w:left="194" w:firstLine="153"/>
              <w:rPr>
                <w:rFonts w:ascii="Times New Roman" w:hAnsi="Times New Roman" w:cs="Times New Roman"/>
              </w:rPr>
            </w:pPr>
            <w:r w:rsidRPr="008F6775">
              <w:rPr>
                <w:rFonts w:ascii="Times New Roman" w:hAnsi="Times New Roman" w:cs="Times New Roman"/>
                <w:spacing w:val="-4"/>
              </w:rPr>
              <w:t xml:space="preserve">Hapus </w:t>
            </w:r>
            <w:r w:rsidRPr="008F6775">
              <w:rPr>
                <w:rFonts w:ascii="Times New Roman" w:hAnsi="Times New Roman" w:cs="Times New Roman"/>
                <w:spacing w:val="-2"/>
              </w:rPr>
              <w:t>Pengguna</w:t>
            </w:r>
          </w:p>
        </w:tc>
        <w:tc>
          <w:tcPr>
            <w:tcW w:w="2491" w:type="dxa"/>
            <w:tcBorders>
              <w:top w:val="single" w:sz="4" w:space="0" w:color="auto"/>
            </w:tcBorders>
          </w:tcPr>
          <w:p w14:paraId="1EBBB255" w14:textId="77777777" w:rsidR="0092714E" w:rsidRPr="008F6775" w:rsidRDefault="0092714E" w:rsidP="00C54123">
            <w:pPr>
              <w:pStyle w:val="TableParagraph"/>
              <w:spacing w:line="360" w:lineRule="auto"/>
              <w:ind w:left="105"/>
              <w:rPr>
                <w:rFonts w:ascii="Times New Roman" w:hAnsi="Times New Roman" w:cs="Times New Roman"/>
              </w:rPr>
            </w:pPr>
            <w:r w:rsidRPr="008F6775">
              <w:rPr>
                <w:rFonts w:ascii="Times New Roman" w:hAnsi="Times New Roman" w:cs="Times New Roman"/>
              </w:rPr>
              <w:t>Admin</w:t>
            </w:r>
            <w:r w:rsidRPr="008F6775">
              <w:rPr>
                <w:rFonts w:ascii="Times New Roman" w:hAnsi="Times New Roman" w:cs="Times New Roman"/>
                <w:spacing w:val="-5"/>
              </w:rPr>
              <w:t xml:space="preserve"> </w:t>
            </w:r>
            <w:r w:rsidRPr="008F6775">
              <w:rPr>
                <w:rFonts w:ascii="Times New Roman" w:hAnsi="Times New Roman" w:cs="Times New Roman"/>
              </w:rPr>
              <w:t>klik</w:t>
            </w:r>
            <w:r w:rsidRPr="008F6775">
              <w:rPr>
                <w:rFonts w:ascii="Times New Roman" w:hAnsi="Times New Roman" w:cs="Times New Roman"/>
                <w:spacing w:val="-2"/>
              </w:rPr>
              <w:t xml:space="preserve"> tombol</w:t>
            </w:r>
          </w:p>
          <w:p w14:paraId="21B521A0" w14:textId="77777777" w:rsidR="0092714E" w:rsidRPr="008F6775" w:rsidRDefault="0092714E" w:rsidP="00C54123">
            <w:pPr>
              <w:pStyle w:val="TableParagraph"/>
              <w:spacing w:line="360" w:lineRule="auto"/>
              <w:ind w:left="105" w:right="183"/>
              <w:rPr>
                <w:rFonts w:ascii="Times New Roman" w:hAnsi="Times New Roman" w:cs="Times New Roman"/>
              </w:rPr>
            </w:pPr>
            <w:r w:rsidRPr="008F6775">
              <w:rPr>
                <w:rFonts w:ascii="Times New Roman" w:hAnsi="Times New Roman" w:cs="Times New Roman"/>
              </w:rPr>
              <w:t>"Hapus"</w:t>
            </w:r>
            <w:r w:rsidRPr="008F6775">
              <w:rPr>
                <w:rFonts w:ascii="Times New Roman" w:hAnsi="Times New Roman" w:cs="Times New Roman"/>
                <w:spacing w:val="-12"/>
              </w:rPr>
              <w:t xml:space="preserve"> </w:t>
            </w:r>
            <w:r w:rsidRPr="008F6775">
              <w:rPr>
                <w:rFonts w:ascii="Times New Roman" w:hAnsi="Times New Roman" w:cs="Times New Roman"/>
              </w:rPr>
              <w:t>di</w:t>
            </w:r>
            <w:r w:rsidRPr="008F6775">
              <w:rPr>
                <w:rFonts w:ascii="Times New Roman" w:hAnsi="Times New Roman" w:cs="Times New Roman"/>
                <w:spacing w:val="-12"/>
              </w:rPr>
              <w:t xml:space="preserve"> </w:t>
            </w:r>
            <w:r w:rsidRPr="008F6775">
              <w:rPr>
                <w:rFonts w:ascii="Times New Roman" w:hAnsi="Times New Roman" w:cs="Times New Roman"/>
              </w:rPr>
              <w:t>salah</w:t>
            </w:r>
            <w:r w:rsidRPr="008F6775">
              <w:rPr>
                <w:rFonts w:ascii="Times New Roman" w:hAnsi="Times New Roman" w:cs="Times New Roman"/>
                <w:spacing w:val="-14"/>
              </w:rPr>
              <w:t xml:space="preserve"> </w:t>
            </w:r>
            <w:r w:rsidRPr="008F6775">
              <w:rPr>
                <w:rFonts w:ascii="Times New Roman" w:hAnsi="Times New Roman" w:cs="Times New Roman"/>
              </w:rPr>
              <w:t>satu data pengguna</w:t>
            </w:r>
          </w:p>
        </w:tc>
        <w:tc>
          <w:tcPr>
            <w:tcW w:w="2145" w:type="dxa"/>
            <w:tcBorders>
              <w:top w:val="single" w:sz="4" w:space="0" w:color="auto"/>
            </w:tcBorders>
          </w:tcPr>
          <w:p w14:paraId="3CD7BA30" w14:textId="77777777" w:rsidR="0092714E" w:rsidRPr="008F6775" w:rsidRDefault="0092714E" w:rsidP="00C54123">
            <w:pPr>
              <w:pStyle w:val="TableParagraph"/>
              <w:spacing w:before="125" w:line="360" w:lineRule="auto"/>
              <w:ind w:right="218"/>
              <w:rPr>
                <w:rFonts w:ascii="Times New Roman" w:hAnsi="Times New Roman" w:cs="Times New Roman"/>
              </w:rPr>
            </w:pPr>
            <w:r w:rsidRPr="008F6775">
              <w:rPr>
                <w:rFonts w:ascii="Times New Roman" w:hAnsi="Times New Roman" w:cs="Times New Roman"/>
              </w:rPr>
              <w:t>Data pengguna terhapus</w:t>
            </w:r>
            <w:r w:rsidRPr="008F6775">
              <w:rPr>
                <w:rFonts w:ascii="Times New Roman" w:hAnsi="Times New Roman" w:cs="Times New Roman"/>
                <w:spacing w:val="-14"/>
              </w:rPr>
              <w:t xml:space="preserve"> </w:t>
            </w:r>
            <w:r w:rsidRPr="008F6775">
              <w:rPr>
                <w:rFonts w:ascii="Times New Roman" w:hAnsi="Times New Roman" w:cs="Times New Roman"/>
              </w:rPr>
              <w:t>dari</w:t>
            </w:r>
            <w:r w:rsidRPr="008F6775">
              <w:rPr>
                <w:rFonts w:ascii="Times New Roman" w:hAnsi="Times New Roman" w:cs="Times New Roman"/>
                <w:spacing w:val="-14"/>
              </w:rPr>
              <w:t xml:space="preserve"> </w:t>
            </w:r>
            <w:r w:rsidRPr="008F6775">
              <w:rPr>
                <w:rFonts w:ascii="Times New Roman" w:hAnsi="Times New Roman" w:cs="Times New Roman"/>
              </w:rPr>
              <w:t>daftar</w:t>
            </w:r>
          </w:p>
        </w:tc>
        <w:tc>
          <w:tcPr>
            <w:tcW w:w="1598" w:type="dxa"/>
            <w:tcBorders>
              <w:top w:val="single" w:sz="4" w:space="0" w:color="auto"/>
            </w:tcBorders>
          </w:tcPr>
          <w:p w14:paraId="3B0E8CB8" w14:textId="77777777" w:rsidR="0092714E" w:rsidRPr="008F6775" w:rsidRDefault="0092714E" w:rsidP="00C54123">
            <w:pPr>
              <w:pStyle w:val="TableParagraph"/>
              <w:spacing w:before="125" w:line="360" w:lineRule="auto"/>
              <w:ind w:left="393" w:right="272" w:hanging="27"/>
              <w:rPr>
                <w:rFonts w:ascii="Times New Roman" w:hAnsi="Times New Roman" w:cs="Times New Roman"/>
              </w:rPr>
            </w:pPr>
            <w:r w:rsidRPr="008F6775">
              <w:rPr>
                <w:rFonts w:ascii="Times New Roman" w:hAnsi="Times New Roman" w:cs="Times New Roman"/>
                <w:spacing w:val="-2"/>
              </w:rPr>
              <w:t>Pengguna Terhapus</w:t>
            </w:r>
          </w:p>
        </w:tc>
        <w:tc>
          <w:tcPr>
            <w:tcW w:w="1360" w:type="dxa"/>
            <w:tcBorders>
              <w:top w:val="single" w:sz="4" w:space="0" w:color="auto"/>
            </w:tcBorders>
          </w:tcPr>
          <w:p w14:paraId="38393B0C" w14:textId="77777777" w:rsidR="0092714E" w:rsidRPr="008F6775" w:rsidRDefault="0092714E" w:rsidP="00C54123">
            <w:pPr>
              <w:pStyle w:val="TableParagraph"/>
              <w:spacing w:before="253" w:line="360" w:lineRule="auto"/>
              <w:ind w:left="18" w:right="3"/>
              <w:jc w:val="center"/>
              <w:rPr>
                <w:rFonts w:ascii="Times New Roman" w:hAnsi="Times New Roman" w:cs="Times New Roman"/>
              </w:rPr>
            </w:pPr>
            <w:r w:rsidRPr="008F6775">
              <w:rPr>
                <w:rFonts w:ascii="Times New Roman" w:hAnsi="Times New Roman" w:cs="Times New Roman"/>
                <w:spacing w:val="-2"/>
              </w:rPr>
              <w:t>Berhasil</w:t>
            </w:r>
          </w:p>
        </w:tc>
      </w:tr>
      <w:tr w:rsidR="0092714E" w:rsidRPr="008F6775" w14:paraId="13B29EA6" w14:textId="77777777" w:rsidTr="00C54123">
        <w:trPr>
          <w:trHeight w:val="599"/>
        </w:trPr>
        <w:tc>
          <w:tcPr>
            <w:tcW w:w="1262" w:type="dxa"/>
          </w:tcPr>
          <w:p w14:paraId="04F9892E" w14:textId="77777777" w:rsidR="0092714E" w:rsidRPr="008F6775" w:rsidRDefault="0092714E" w:rsidP="00C54123">
            <w:pPr>
              <w:pStyle w:val="TableParagraph"/>
              <w:spacing w:before="171" w:line="360" w:lineRule="auto"/>
              <w:ind w:left="191"/>
              <w:rPr>
                <w:rFonts w:ascii="Times New Roman" w:hAnsi="Times New Roman" w:cs="Times New Roman"/>
              </w:rPr>
            </w:pPr>
            <w:r w:rsidRPr="008F6775">
              <w:rPr>
                <w:rFonts w:ascii="Times New Roman" w:hAnsi="Times New Roman" w:cs="Times New Roman"/>
              </w:rPr>
              <w:t>Lihat</w:t>
            </w:r>
            <w:r w:rsidRPr="008F6775">
              <w:rPr>
                <w:rFonts w:ascii="Times New Roman" w:hAnsi="Times New Roman" w:cs="Times New Roman"/>
                <w:spacing w:val="-1"/>
              </w:rPr>
              <w:t xml:space="preserve"> </w:t>
            </w:r>
            <w:r w:rsidRPr="008F6775">
              <w:rPr>
                <w:rFonts w:ascii="Times New Roman" w:hAnsi="Times New Roman" w:cs="Times New Roman"/>
                <w:spacing w:val="-5"/>
              </w:rPr>
              <w:t>Log</w:t>
            </w:r>
          </w:p>
        </w:tc>
        <w:tc>
          <w:tcPr>
            <w:tcW w:w="2491" w:type="dxa"/>
          </w:tcPr>
          <w:p w14:paraId="74105A1D" w14:textId="77777777" w:rsidR="0092714E" w:rsidRPr="008F6775" w:rsidRDefault="0092714E" w:rsidP="00C54123">
            <w:pPr>
              <w:pStyle w:val="TableParagraph"/>
              <w:spacing w:before="44" w:line="360" w:lineRule="auto"/>
              <w:ind w:left="105" w:right="183"/>
              <w:rPr>
                <w:rFonts w:ascii="Times New Roman" w:hAnsi="Times New Roman" w:cs="Times New Roman"/>
              </w:rPr>
            </w:pPr>
            <w:r w:rsidRPr="008F6775">
              <w:rPr>
                <w:rFonts w:ascii="Times New Roman" w:hAnsi="Times New Roman" w:cs="Times New Roman"/>
              </w:rPr>
              <w:t>Admin</w:t>
            </w:r>
            <w:r w:rsidRPr="008F6775">
              <w:rPr>
                <w:rFonts w:ascii="Times New Roman" w:hAnsi="Times New Roman" w:cs="Times New Roman"/>
                <w:spacing w:val="-14"/>
              </w:rPr>
              <w:t xml:space="preserve"> </w:t>
            </w:r>
            <w:r w:rsidRPr="008F6775">
              <w:rPr>
                <w:rFonts w:ascii="Times New Roman" w:hAnsi="Times New Roman" w:cs="Times New Roman"/>
              </w:rPr>
              <w:t>klik</w:t>
            </w:r>
            <w:r w:rsidRPr="008F6775">
              <w:rPr>
                <w:rFonts w:ascii="Times New Roman" w:hAnsi="Times New Roman" w:cs="Times New Roman"/>
                <w:spacing w:val="-14"/>
              </w:rPr>
              <w:t xml:space="preserve"> </w:t>
            </w:r>
            <w:r w:rsidRPr="008F6775">
              <w:rPr>
                <w:rFonts w:ascii="Times New Roman" w:hAnsi="Times New Roman" w:cs="Times New Roman"/>
              </w:rPr>
              <w:t>tombol "Lihat Log"</w:t>
            </w:r>
          </w:p>
        </w:tc>
        <w:tc>
          <w:tcPr>
            <w:tcW w:w="2145" w:type="dxa"/>
          </w:tcPr>
          <w:p w14:paraId="325DF16A" w14:textId="77777777" w:rsidR="0092714E" w:rsidRPr="008F6775" w:rsidRDefault="0092714E" w:rsidP="00C54123">
            <w:pPr>
              <w:pStyle w:val="TableParagraph"/>
              <w:spacing w:before="44" w:line="360" w:lineRule="auto"/>
              <w:ind w:right="866"/>
              <w:rPr>
                <w:rFonts w:ascii="Times New Roman" w:hAnsi="Times New Roman" w:cs="Times New Roman"/>
              </w:rPr>
            </w:pPr>
            <w:r w:rsidRPr="008F6775">
              <w:rPr>
                <w:rFonts w:ascii="Times New Roman" w:hAnsi="Times New Roman" w:cs="Times New Roman"/>
              </w:rPr>
              <w:t>Log</w:t>
            </w:r>
            <w:r w:rsidRPr="008F6775">
              <w:rPr>
                <w:rFonts w:ascii="Times New Roman" w:hAnsi="Times New Roman" w:cs="Times New Roman"/>
                <w:spacing w:val="-14"/>
              </w:rPr>
              <w:t xml:space="preserve"> </w:t>
            </w:r>
            <w:r w:rsidRPr="008F6775">
              <w:rPr>
                <w:rFonts w:ascii="Times New Roman" w:hAnsi="Times New Roman" w:cs="Times New Roman"/>
              </w:rPr>
              <w:t xml:space="preserve">aktivitas </w:t>
            </w:r>
            <w:r w:rsidRPr="008F6775">
              <w:rPr>
                <w:rFonts w:ascii="Times New Roman" w:hAnsi="Times New Roman" w:cs="Times New Roman"/>
                <w:spacing w:val="-2"/>
              </w:rPr>
              <w:t>ditampilkan</w:t>
            </w:r>
          </w:p>
        </w:tc>
        <w:tc>
          <w:tcPr>
            <w:tcW w:w="1598" w:type="dxa"/>
          </w:tcPr>
          <w:p w14:paraId="5903321E" w14:textId="77777777" w:rsidR="0092714E" w:rsidRPr="008F6775" w:rsidRDefault="0092714E" w:rsidP="00C54123">
            <w:pPr>
              <w:pStyle w:val="TableParagraph"/>
              <w:spacing w:before="171" w:line="360" w:lineRule="auto"/>
              <w:ind w:left="17"/>
              <w:jc w:val="center"/>
              <w:rPr>
                <w:rFonts w:ascii="Times New Roman" w:hAnsi="Times New Roman" w:cs="Times New Roman"/>
              </w:rPr>
            </w:pPr>
            <w:r w:rsidRPr="008F6775">
              <w:rPr>
                <w:rFonts w:ascii="Times New Roman" w:hAnsi="Times New Roman" w:cs="Times New Roman"/>
              </w:rPr>
              <w:t>Log</w:t>
            </w:r>
            <w:r w:rsidRPr="008F6775">
              <w:rPr>
                <w:rFonts w:ascii="Times New Roman" w:hAnsi="Times New Roman" w:cs="Times New Roman"/>
                <w:spacing w:val="-2"/>
              </w:rPr>
              <w:t xml:space="preserve"> Tampil</w:t>
            </w:r>
          </w:p>
        </w:tc>
        <w:tc>
          <w:tcPr>
            <w:tcW w:w="1360" w:type="dxa"/>
          </w:tcPr>
          <w:p w14:paraId="6AA69518" w14:textId="77777777" w:rsidR="0092714E" w:rsidRPr="008F6775" w:rsidRDefault="0092714E" w:rsidP="00C54123">
            <w:pPr>
              <w:pStyle w:val="TableParagraph"/>
              <w:spacing w:before="171" w:line="360" w:lineRule="auto"/>
              <w:ind w:left="18" w:right="3"/>
              <w:jc w:val="center"/>
              <w:rPr>
                <w:rFonts w:ascii="Times New Roman" w:hAnsi="Times New Roman" w:cs="Times New Roman"/>
              </w:rPr>
            </w:pPr>
            <w:r w:rsidRPr="008F6775">
              <w:rPr>
                <w:rFonts w:ascii="Times New Roman" w:hAnsi="Times New Roman" w:cs="Times New Roman"/>
                <w:spacing w:val="-2"/>
              </w:rPr>
              <w:t>Berhasil</w:t>
            </w:r>
          </w:p>
        </w:tc>
      </w:tr>
      <w:tr w:rsidR="0092714E" w:rsidRPr="008F6775" w14:paraId="757497F0" w14:textId="77777777" w:rsidTr="00C54123">
        <w:trPr>
          <w:trHeight w:val="599"/>
        </w:trPr>
        <w:tc>
          <w:tcPr>
            <w:tcW w:w="1262" w:type="dxa"/>
          </w:tcPr>
          <w:p w14:paraId="467D137B" w14:textId="77777777" w:rsidR="0092714E" w:rsidRPr="008F6775" w:rsidRDefault="0092714E" w:rsidP="00C54123">
            <w:pPr>
              <w:pStyle w:val="TableParagraph"/>
              <w:spacing w:before="46" w:line="360" w:lineRule="auto"/>
              <w:ind w:left="124" w:right="113" w:firstLine="223"/>
              <w:rPr>
                <w:rFonts w:ascii="Times New Roman" w:hAnsi="Times New Roman" w:cs="Times New Roman"/>
              </w:rPr>
            </w:pPr>
            <w:r w:rsidRPr="008F6775">
              <w:rPr>
                <w:rFonts w:ascii="Times New Roman" w:hAnsi="Times New Roman" w:cs="Times New Roman"/>
                <w:spacing w:val="-4"/>
              </w:rPr>
              <w:t xml:space="preserve">Hapus </w:t>
            </w:r>
            <w:r w:rsidRPr="008F6775">
              <w:rPr>
                <w:rFonts w:ascii="Times New Roman" w:hAnsi="Times New Roman" w:cs="Times New Roman"/>
              </w:rPr>
              <w:t>Semua</w:t>
            </w:r>
            <w:r w:rsidRPr="008F6775">
              <w:rPr>
                <w:rFonts w:ascii="Times New Roman" w:hAnsi="Times New Roman" w:cs="Times New Roman"/>
                <w:spacing w:val="-14"/>
              </w:rPr>
              <w:t xml:space="preserve"> </w:t>
            </w:r>
            <w:r w:rsidRPr="008F6775">
              <w:rPr>
                <w:rFonts w:ascii="Times New Roman" w:hAnsi="Times New Roman" w:cs="Times New Roman"/>
              </w:rPr>
              <w:t>Log</w:t>
            </w:r>
          </w:p>
        </w:tc>
        <w:tc>
          <w:tcPr>
            <w:tcW w:w="2491" w:type="dxa"/>
          </w:tcPr>
          <w:p w14:paraId="476132F8" w14:textId="77777777" w:rsidR="0092714E" w:rsidRPr="008F6775" w:rsidRDefault="0092714E" w:rsidP="00C54123">
            <w:pPr>
              <w:pStyle w:val="TableParagraph"/>
              <w:spacing w:before="46" w:line="360" w:lineRule="auto"/>
              <w:ind w:left="105" w:right="183"/>
              <w:rPr>
                <w:rFonts w:ascii="Times New Roman" w:hAnsi="Times New Roman" w:cs="Times New Roman"/>
              </w:rPr>
            </w:pPr>
            <w:r w:rsidRPr="008F6775">
              <w:rPr>
                <w:rFonts w:ascii="Times New Roman" w:hAnsi="Times New Roman" w:cs="Times New Roman"/>
              </w:rPr>
              <w:t>Admin klik tombol "Hapus</w:t>
            </w:r>
            <w:r w:rsidRPr="008F6775">
              <w:rPr>
                <w:rFonts w:ascii="Times New Roman" w:hAnsi="Times New Roman" w:cs="Times New Roman"/>
                <w:spacing w:val="-14"/>
              </w:rPr>
              <w:t xml:space="preserve"> </w:t>
            </w:r>
            <w:r w:rsidRPr="008F6775">
              <w:rPr>
                <w:rFonts w:ascii="Times New Roman" w:hAnsi="Times New Roman" w:cs="Times New Roman"/>
              </w:rPr>
              <w:t>Semua</w:t>
            </w:r>
            <w:r w:rsidRPr="008F6775">
              <w:rPr>
                <w:rFonts w:ascii="Times New Roman" w:hAnsi="Times New Roman" w:cs="Times New Roman"/>
                <w:spacing w:val="-14"/>
              </w:rPr>
              <w:t xml:space="preserve"> </w:t>
            </w:r>
            <w:r w:rsidRPr="008F6775">
              <w:rPr>
                <w:rFonts w:ascii="Times New Roman" w:hAnsi="Times New Roman" w:cs="Times New Roman"/>
              </w:rPr>
              <w:t>Log"</w:t>
            </w:r>
          </w:p>
        </w:tc>
        <w:tc>
          <w:tcPr>
            <w:tcW w:w="2145" w:type="dxa"/>
          </w:tcPr>
          <w:p w14:paraId="76ED3366" w14:textId="77777777" w:rsidR="0092714E" w:rsidRPr="008F6775" w:rsidRDefault="0092714E" w:rsidP="00C54123">
            <w:pPr>
              <w:pStyle w:val="TableParagraph"/>
              <w:spacing w:before="46" w:line="360" w:lineRule="auto"/>
              <w:ind w:right="218"/>
              <w:rPr>
                <w:rFonts w:ascii="Times New Roman" w:hAnsi="Times New Roman" w:cs="Times New Roman"/>
              </w:rPr>
            </w:pPr>
            <w:r w:rsidRPr="008F6775">
              <w:rPr>
                <w:rFonts w:ascii="Times New Roman" w:hAnsi="Times New Roman" w:cs="Times New Roman"/>
              </w:rPr>
              <w:t>Semua</w:t>
            </w:r>
            <w:r w:rsidRPr="008F6775">
              <w:rPr>
                <w:rFonts w:ascii="Times New Roman" w:hAnsi="Times New Roman" w:cs="Times New Roman"/>
                <w:spacing w:val="-14"/>
              </w:rPr>
              <w:t xml:space="preserve"> </w:t>
            </w:r>
            <w:r w:rsidRPr="008F6775">
              <w:rPr>
                <w:rFonts w:ascii="Times New Roman" w:hAnsi="Times New Roman" w:cs="Times New Roman"/>
              </w:rPr>
              <w:t>log</w:t>
            </w:r>
            <w:r w:rsidRPr="008F6775">
              <w:rPr>
                <w:rFonts w:ascii="Times New Roman" w:hAnsi="Times New Roman" w:cs="Times New Roman"/>
                <w:spacing w:val="-14"/>
              </w:rPr>
              <w:t xml:space="preserve"> </w:t>
            </w:r>
            <w:r w:rsidRPr="008F6775">
              <w:rPr>
                <w:rFonts w:ascii="Times New Roman" w:hAnsi="Times New Roman" w:cs="Times New Roman"/>
              </w:rPr>
              <w:t>terhapus dan list kosong</w:t>
            </w:r>
          </w:p>
        </w:tc>
        <w:tc>
          <w:tcPr>
            <w:tcW w:w="1598" w:type="dxa"/>
          </w:tcPr>
          <w:p w14:paraId="04D9D20F" w14:textId="77777777" w:rsidR="0092714E" w:rsidRPr="008F6775" w:rsidRDefault="0092714E" w:rsidP="00C54123">
            <w:pPr>
              <w:pStyle w:val="TableParagraph"/>
              <w:spacing w:before="171" w:line="360" w:lineRule="auto"/>
              <w:ind w:left="17" w:right="2"/>
              <w:jc w:val="center"/>
              <w:rPr>
                <w:rFonts w:ascii="Times New Roman" w:hAnsi="Times New Roman" w:cs="Times New Roman"/>
              </w:rPr>
            </w:pPr>
            <w:r w:rsidRPr="008F6775">
              <w:rPr>
                <w:rFonts w:ascii="Times New Roman" w:hAnsi="Times New Roman" w:cs="Times New Roman"/>
              </w:rPr>
              <w:t>Log</w:t>
            </w:r>
            <w:r w:rsidRPr="008F6775">
              <w:rPr>
                <w:rFonts w:ascii="Times New Roman" w:hAnsi="Times New Roman" w:cs="Times New Roman"/>
                <w:spacing w:val="-2"/>
              </w:rPr>
              <w:t xml:space="preserve"> Terhapus</w:t>
            </w:r>
          </w:p>
        </w:tc>
        <w:tc>
          <w:tcPr>
            <w:tcW w:w="1360" w:type="dxa"/>
          </w:tcPr>
          <w:p w14:paraId="335C429F" w14:textId="77777777" w:rsidR="0092714E" w:rsidRPr="008F6775" w:rsidRDefault="0092714E" w:rsidP="00C54123">
            <w:pPr>
              <w:pStyle w:val="TableParagraph"/>
              <w:spacing w:before="171" w:line="360" w:lineRule="auto"/>
              <w:ind w:left="18" w:right="3"/>
              <w:jc w:val="center"/>
              <w:rPr>
                <w:rFonts w:ascii="Times New Roman" w:hAnsi="Times New Roman" w:cs="Times New Roman"/>
              </w:rPr>
            </w:pPr>
            <w:r w:rsidRPr="008F6775">
              <w:rPr>
                <w:rFonts w:ascii="Times New Roman" w:hAnsi="Times New Roman" w:cs="Times New Roman"/>
                <w:spacing w:val="-2"/>
              </w:rPr>
              <w:t>Berhasil</w:t>
            </w:r>
          </w:p>
        </w:tc>
      </w:tr>
      <w:tr w:rsidR="0092714E" w:rsidRPr="008F6775" w14:paraId="621AF2E8" w14:textId="77777777" w:rsidTr="00C54123">
        <w:trPr>
          <w:trHeight w:val="899"/>
        </w:trPr>
        <w:tc>
          <w:tcPr>
            <w:tcW w:w="1262" w:type="dxa"/>
          </w:tcPr>
          <w:p w14:paraId="14F5CBA6" w14:textId="77777777" w:rsidR="0092714E" w:rsidRPr="008F6775" w:rsidRDefault="0092714E" w:rsidP="00C54123">
            <w:pPr>
              <w:pStyle w:val="TableParagraph"/>
              <w:spacing w:before="195" w:line="360" w:lineRule="auto"/>
              <w:ind w:left="256" w:right="246" w:firstLine="52"/>
              <w:rPr>
                <w:rFonts w:ascii="Times New Roman" w:hAnsi="Times New Roman" w:cs="Times New Roman"/>
              </w:rPr>
            </w:pPr>
            <w:r w:rsidRPr="008F6775">
              <w:rPr>
                <w:rFonts w:ascii="Times New Roman" w:hAnsi="Times New Roman" w:cs="Times New Roman"/>
                <w:spacing w:val="-2"/>
              </w:rPr>
              <w:t>Logout (Keluar)</w:t>
            </w:r>
          </w:p>
        </w:tc>
        <w:tc>
          <w:tcPr>
            <w:tcW w:w="2491" w:type="dxa"/>
          </w:tcPr>
          <w:p w14:paraId="349263B7" w14:textId="77777777" w:rsidR="0092714E" w:rsidRPr="008F6775" w:rsidRDefault="0092714E" w:rsidP="00C54123">
            <w:pPr>
              <w:pStyle w:val="TableParagraph"/>
              <w:spacing w:before="195" w:line="360" w:lineRule="auto"/>
              <w:ind w:left="105"/>
              <w:rPr>
                <w:rFonts w:ascii="Times New Roman" w:hAnsi="Times New Roman" w:cs="Times New Roman"/>
              </w:rPr>
            </w:pPr>
            <w:r w:rsidRPr="008F6775">
              <w:rPr>
                <w:rFonts w:ascii="Times New Roman" w:hAnsi="Times New Roman" w:cs="Times New Roman"/>
              </w:rPr>
              <w:t>Admin</w:t>
            </w:r>
            <w:r w:rsidRPr="008F6775">
              <w:rPr>
                <w:rFonts w:ascii="Times New Roman" w:hAnsi="Times New Roman" w:cs="Times New Roman"/>
                <w:spacing w:val="-14"/>
              </w:rPr>
              <w:t xml:space="preserve"> </w:t>
            </w:r>
            <w:r w:rsidRPr="008F6775">
              <w:rPr>
                <w:rFonts w:ascii="Times New Roman" w:hAnsi="Times New Roman" w:cs="Times New Roman"/>
              </w:rPr>
              <w:t>klik</w:t>
            </w:r>
            <w:r w:rsidRPr="008F6775">
              <w:rPr>
                <w:rFonts w:ascii="Times New Roman" w:hAnsi="Times New Roman" w:cs="Times New Roman"/>
                <w:spacing w:val="-14"/>
              </w:rPr>
              <w:t xml:space="preserve"> </w:t>
            </w:r>
            <w:r w:rsidRPr="008F6775">
              <w:rPr>
                <w:rFonts w:ascii="Times New Roman" w:hAnsi="Times New Roman" w:cs="Times New Roman"/>
              </w:rPr>
              <w:t xml:space="preserve">tombol </w:t>
            </w:r>
            <w:r w:rsidRPr="008F6775">
              <w:rPr>
                <w:rFonts w:ascii="Times New Roman" w:hAnsi="Times New Roman" w:cs="Times New Roman"/>
                <w:spacing w:val="-2"/>
              </w:rPr>
              <w:t>"Keluar"</w:t>
            </w:r>
          </w:p>
        </w:tc>
        <w:tc>
          <w:tcPr>
            <w:tcW w:w="2145" w:type="dxa"/>
          </w:tcPr>
          <w:p w14:paraId="6F083719" w14:textId="77777777" w:rsidR="0092714E" w:rsidRPr="008F6775" w:rsidRDefault="0092714E" w:rsidP="00C54123">
            <w:pPr>
              <w:pStyle w:val="TableParagraph"/>
              <w:spacing w:before="70" w:line="360" w:lineRule="auto"/>
              <w:ind w:right="218"/>
              <w:rPr>
                <w:rFonts w:ascii="Times New Roman" w:hAnsi="Times New Roman" w:cs="Times New Roman"/>
              </w:rPr>
            </w:pPr>
            <w:r w:rsidRPr="008F6775">
              <w:rPr>
                <w:rFonts w:ascii="Times New Roman" w:hAnsi="Times New Roman" w:cs="Times New Roman"/>
              </w:rPr>
              <w:t>Sistem keluar ke halaman</w:t>
            </w:r>
            <w:r w:rsidRPr="008F6775">
              <w:rPr>
                <w:rFonts w:ascii="Times New Roman" w:hAnsi="Times New Roman" w:cs="Times New Roman"/>
                <w:spacing w:val="-14"/>
              </w:rPr>
              <w:t xml:space="preserve"> </w:t>
            </w:r>
            <w:r w:rsidRPr="008F6775">
              <w:rPr>
                <w:rFonts w:ascii="Times New Roman" w:hAnsi="Times New Roman" w:cs="Times New Roman"/>
              </w:rPr>
              <w:t>login</w:t>
            </w:r>
            <w:r w:rsidRPr="008F6775">
              <w:rPr>
                <w:rFonts w:ascii="Times New Roman" w:hAnsi="Times New Roman" w:cs="Times New Roman"/>
                <w:spacing w:val="-14"/>
              </w:rPr>
              <w:t xml:space="preserve"> </w:t>
            </w:r>
            <w:r w:rsidRPr="008F6775">
              <w:rPr>
                <w:rFonts w:ascii="Times New Roman" w:hAnsi="Times New Roman" w:cs="Times New Roman"/>
              </w:rPr>
              <w:t xml:space="preserve">atau </w:t>
            </w:r>
            <w:r w:rsidRPr="008F6775">
              <w:rPr>
                <w:rFonts w:ascii="Times New Roman" w:hAnsi="Times New Roman" w:cs="Times New Roman"/>
                <w:spacing w:val="-2"/>
              </w:rPr>
              <w:t>utama</w:t>
            </w:r>
          </w:p>
        </w:tc>
        <w:tc>
          <w:tcPr>
            <w:tcW w:w="1598" w:type="dxa"/>
          </w:tcPr>
          <w:p w14:paraId="2936AF32" w14:textId="77777777" w:rsidR="0092714E" w:rsidRPr="008F6775" w:rsidRDefault="0092714E" w:rsidP="00C54123">
            <w:pPr>
              <w:pStyle w:val="TableParagraph"/>
              <w:spacing w:before="195" w:line="360" w:lineRule="auto"/>
              <w:ind w:left="575" w:right="272" w:hanging="286"/>
              <w:rPr>
                <w:rFonts w:ascii="Times New Roman" w:hAnsi="Times New Roman" w:cs="Times New Roman"/>
              </w:rPr>
            </w:pPr>
            <w:r w:rsidRPr="008F6775">
              <w:rPr>
                <w:rFonts w:ascii="Times New Roman" w:hAnsi="Times New Roman" w:cs="Times New Roman"/>
              </w:rPr>
              <w:t>Kembali</w:t>
            </w:r>
            <w:r w:rsidRPr="008F6775">
              <w:rPr>
                <w:rFonts w:ascii="Times New Roman" w:hAnsi="Times New Roman" w:cs="Times New Roman"/>
                <w:spacing w:val="-14"/>
              </w:rPr>
              <w:t xml:space="preserve"> </w:t>
            </w:r>
            <w:r w:rsidRPr="008F6775">
              <w:rPr>
                <w:rFonts w:ascii="Times New Roman" w:hAnsi="Times New Roman" w:cs="Times New Roman"/>
              </w:rPr>
              <w:t xml:space="preserve">ke </w:t>
            </w:r>
            <w:r w:rsidRPr="008F6775">
              <w:rPr>
                <w:rFonts w:ascii="Times New Roman" w:hAnsi="Times New Roman" w:cs="Times New Roman"/>
                <w:spacing w:val="-2"/>
              </w:rPr>
              <w:t>login</w:t>
            </w:r>
          </w:p>
        </w:tc>
        <w:tc>
          <w:tcPr>
            <w:tcW w:w="1360" w:type="dxa"/>
          </w:tcPr>
          <w:p w14:paraId="31EBE768" w14:textId="77777777" w:rsidR="0092714E" w:rsidRPr="008F6775" w:rsidRDefault="0092714E" w:rsidP="00C54123">
            <w:pPr>
              <w:pStyle w:val="TableParagraph"/>
              <w:spacing w:before="69" w:line="360" w:lineRule="auto"/>
              <w:ind w:left="0"/>
              <w:rPr>
                <w:rFonts w:ascii="Times New Roman" w:hAnsi="Times New Roman" w:cs="Times New Roman"/>
              </w:rPr>
            </w:pPr>
          </w:p>
          <w:p w14:paraId="42195D3E" w14:textId="77777777" w:rsidR="0092714E" w:rsidRPr="008F6775" w:rsidRDefault="0092714E">
            <w:pPr>
              <w:pStyle w:val="TableParagraph"/>
              <w:keepNext/>
              <w:spacing w:line="360" w:lineRule="auto"/>
              <w:ind w:left="18" w:right="3"/>
              <w:jc w:val="center"/>
              <w:rPr>
                <w:rFonts w:ascii="Times New Roman" w:hAnsi="Times New Roman" w:cs="Times New Roman"/>
              </w:rPr>
              <w:pPrChange w:id="1469" w:author="Lingga Safitri" w:date="2025-07-01T17:13:00Z" w16du:dateUtc="2025-07-01T10:13:00Z">
                <w:pPr>
                  <w:pStyle w:val="TableParagraph"/>
                  <w:spacing w:line="360" w:lineRule="auto"/>
                  <w:ind w:left="18" w:right="3"/>
                  <w:jc w:val="center"/>
                </w:pPr>
              </w:pPrChange>
            </w:pPr>
            <w:r w:rsidRPr="008F6775">
              <w:rPr>
                <w:rFonts w:ascii="Times New Roman" w:hAnsi="Times New Roman" w:cs="Times New Roman"/>
                <w:spacing w:val="-2"/>
              </w:rPr>
              <w:t>Berhasil</w:t>
            </w:r>
          </w:p>
        </w:tc>
      </w:tr>
    </w:tbl>
    <w:p w14:paraId="2698AA2A" w14:textId="6CEDA37A" w:rsidR="0092714E" w:rsidRPr="0081315E" w:rsidDel="003C4760" w:rsidRDefault="0092714E">
      <w:pPr>
        <w:pStyle w:val="Caption"/>
        <w:rPr>
          <w:del w:id="1470" w:author="Lingga Safitri" w:date="2025-07-01T17:13:00Z" w16du:dateUtc="2025-07-01T10:13:00Z"/>
          <w:rFonts w:ascii="Times New Roman" w:eastAsia="Calibri" w:hAnsi="Times New Roman" w:cs="Times New Roman"/>
          <w:kern w:val="0"/>
          <w:lang w:val="id"/>
          <w14:ligatures w14:val="none"/>
        </w:rPr>
        <w:pPrChange w:id="1471" w:author="Lingga Safitri" w:date="2025-07-01T17:13:00Z" w16du:dateUtc="2025-07-01T10:13:00Z">
          <w:pPr/>
        </w:pPrChange>
      </w:pPr>
    </w:p>
    <w:p w14:paraId="482175DC" w14:textId="77777777" w:rsidR="0092714E" w:rsidRPr="008F6775" w:rsidRDefault="0092714E" w:rsidP="0092714E">
      <w:pPr>
        <w:rPr>
          <w:lang w:val="id"/>
        </w:rPr>
        <w:sectPr w:rsidR="0092714E" w:rsidRPr="008F6775">
          <w:type w:val="continuous"/>
          <w:pgSz w:w="11910" w:h="16840"/>
          <w:pgMar w:top="1400" w:right="566" w:bottom="1563" w:left="1417" w:header="720" w:footer="720" w:gutter="0"/>
          <w:cols w:space="720"/>
        </w:sectPr>
      </w:pPr>
    </w:p>
    <w:p w14:paraId="0C49D7D3" w14:textId="77777777" w:rsidR="00BB6CC6" w:rsidRPr="008F6775" w:rsidRDefault="00BB6CC6" w:rsidP="00346688">
      <w:pPr>
        <w:pStyle w:val="BodyText"/>
        <w:spacing w:line="360" w:lineRule="auto"/>
      </w:pPr>
    </w:p>
    <w:p w14:paraId="07E97A8B" w14:textId="499ED30C" w:rsidR="00BB6CC6" w:rsidRPr="008F6775" w:rsidRDefault="00BB6CC6" w:rsidP="00346688">
      <w:pPr>
        <w:pStyle w:val="Heading4"/>
        <w:numPr>
          <w:ilvl w:val="0"/>
          <w:numId w:val="76"/>
        </w:numPr>
        <w:rPr>
          <w:ins w:id="1472" w:author="Lingga Safitri" w:date="2025-07-01T17:14:00Z" w16du:dateUtc="2025-07-01T10:14:00Z"/>
        </w:rPr>
      </w:pPr>
      <w:r w:rsidRPr="008F6775">
        <w:t>OTP (One Time Password)</w:t>
      </w:r>
    </w:p>
    <w:p w14:paraId="4BCF5598" w14:textId="54014D6B" w:rsidR="003C4760" w:rsidRPr="0081315E" w:rsidRDefault="003C4760">
      <w:pPr>
        <w:pStyle w:val="Caption"/>
        <w:ind w:left="720"/>
        <w:jc w:val="center"/>
        <w:pPrChange w:id="1473" w:author="Lingga Safitri" w:date="2025-07-01T17:14:00Z" w16du:dateUtc="2025-07-01T10:14:00Z">
          <w:pPr>
            <w:pStyle w:val="Heading4"/>
            <w:numPr>
              <w:numId w:val="76"/>
            </w:numPr>
            <w:ind w:left="720" w:hanging="360"/>
          </w:pPr>
        </w:pPrChange>
      </w:pPr>
      <w:bookmarkStart w:id="1474" w:name="_Toc202282810"/>
      <w:ins w:id="1475" w:author="Lingga Safitri" w:date="2025-07-01T17:14:00Z" w16du:dateUtc="2025-07-01T10:14:00Z">
        <w:r w:rsidRPr="008F6775">
          <w:rPr>
            <w:color w:val="auto"/>
            <w:rPrChange w:id="1476" w:author="Lingga Safitri" w:date="2025-07-01T17:21:00Z" w16du:dateUtc="2025-07-01T10:21:00Z">
              <w:rPr>
                <w:b w:val="0"/>
                <w:bCs w:val="0"/>
                <w:i/>
                <w:iCs/>
              </w:rPr>
            </w:rPrChange>
          </w:rPr>
          <w:t xml:space="preserve">Tabel 4 </w:t>
        </w:r>
        <w:r w:rsidRPr="008F6775">
          <w:rPr>
            <w:color w:val="auto"/>
            <w:rPrChange w:id="1477" w:author="Lingga Safitri" w:date="2025-07-01T17:21:00Z" w16du:dateUtc="2025-07-01T10:21:00Z">
              <w:rPr>
                <w:b w:val="0"/>
                <w:bCs w:val="0"/>
                <w:i/>
                <w:iCs/>
              </w:rPr>
            </w:rPrChange>
          </w:rPr>
          <w:fldChar w:fldCharType="begin"/>
        </w:r>
        <w:r w:rsidRPr="008F6775">
          <w:rPr>
            <w:color w:val="auto"/>
            <w:rPrChange w:id="1478" w:author="Lingga Safitri" w:date="2025-07-01T17:21:00Z" w16du:dateUtc="2025-07-01T10:21:00Z">
              <w:rPr>
                <w:b w:val="0"/>
                <w:bCs w:val="0"/>
                <w:i/>
                <w:iCs/>
              </w:rPr>
            </w:rPrChange>
          </w:rPr>
          <w:instrText xml:space="preserve"> SEQ Tabel_4 \* ARABIC </w:instrText>
        </w:r>
        <w:r w:rsidRPr="008F6775">
          <w:rPr>
            <w:color w:val="auto"/>
            <w:rPrChange w:id="1479" w:author="Lingga Safitri" w:date="2025-07-01T17:21:00Z" w16du:dateUtc="2025-07-01T10:21:00Z">
              <w:rPr>
                <w:b w:val="0"/>
                <w:bCs w:val="0"/>
                <w:i/>
                <w:iCs/>
              </w:rPr>
            </w:rPrChange>
          </w:rPr>
          <w:fldChar w:fldCharType="separate"/>
        </w:r>
      </w:ins>
      <w:r w:rsidR="00461B03">
        <w:rPr>
          <w:noProof/>
          <w:color w:val="auto"/>
        </w:rPr>
        <w:t>14</w:t>
      </w:r>
      <w:ins w:id="1480" w:author="Lingga Safitri" w:date="2025-07-01T17:14:00Z" w16du:dateUtc="2025-07-01T10:14:00Z">
        <w:r w:rsidRPr="008F6775">
          <w:rPr>
            <w:color w:val="auto"/>
            <w:rPrChange w:id="1481" w:author="Lingga Safitri" w:date="2025-07-01T17:21:00Z" w16du:dateUtc="2025-07-01T10:21:00Z">
              <w:rPr>
                <w:b w:val="0"/>
                <w:bCs w:val="0"/>
                <w:i/>
                <w:iCs/>
              </w:rPr>
            </w:rPrChange>
          </w:rPr>
          <w:fldChar w:fldCharType="end"/>
        </w:r>
        <w:r w:rsidRPr="008F6775">
          <w:rPr>
            <w:color w:val="auto"/>
            <w:rPrChange w:id="1482" w:author="Lingga Safitri" w:date="2025-07-01T17:21:00Z" w16du:dateUtc="2025-07-01T10:21:00Z">
              <w:rPr>
                <w:b w:val="0"/>
                <w:bCs w:val="0"/>
                <w:i/>
                <w:iCs/>
              </w:rPr>
            </w:rPrChange>
          </w:rPr>
          <w:t xml:space="preserve"> OTP (One Time Password)</w:t>
        </w:r>
      </w:ins>
      <w:bookmarkEnd w:id="1474"/>
    </w:p>
    <w:tbl>
      <w:tblPr>
        <w:tblW w:w="10118" w:type="dxa"/>
        <w:tblInd w:w="-714" w:type="dxa"/>
        <w:tblLook w:val="04A0" w:firstRow="1" w:lastRow="0" w:firstColumn="1" w:lastColumn="0" w:noHBand="0" w:noVBand="1"/>
      </w:tblPr>
      <w:tblGrid>
        <w:gridCol w:w="1170"/>
        <w:gridCol w:w="2879"/>
        <w:gridCol w:w="2363"/>
        <w:gridCol w:w="2363"/>
        <w:gridCol w:w="1395"/>
      </w:tblGrid>
      <w:tr w:rsidR="00BB6CC6" w:rsidRPr="008F6775" w14:paraId="27F0DC31" w14:textId="77777777" w:rsidTr="000465AF">
        <w:trPr>
          <w:trHeight w:val="300"/>
        </w:trPr>
        <w:tc>
          <w:tcPr>
            <w:tcW w:w="11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0EE583" w14:textId="77777777" w:rsidR="00BB6CC6" w:rsidRPr="008F6775" w:rsidRDefault="00BB6CC6" w:rsidP="00346688">
            <w:pPr>
              <w:spacing w:line="360" w:lineRule="auto"/>
              <w:jc w:val="center"/>
              <w:rPr>
                <w:rFonts w:ascii="Times New Roman" w:hAnsi="Times New Roman" w:cs="Times New Roman"/>
                <w:b/>
                <w:bCs/>
                <w:lang w:val="en-ID" w:eastAsia="en-ID"/>
                <w:rPrChange w:id="1483" w:author="Lingga Safitri" w:date="2025-07-01T17:21:00Z" w16du:dateUtc="2025-07-01T10:21:00Z">
                  <w:rPr>
                    <w:rFonts w:ascii="Times New Roman" w:hAnsi="Times New Roman" w:cs="Times New Roman"/>
                    <w:b/>
                    <w:bCs/>
                    <w:color w:val="000000"/>
                    <w:lang w:val="en-ID" w:eastAsia="en-ID"/>
                  </w:rPr>
                </w:rPrChange>
              </w:rPr>
            </w:pPr>
            <w:r w:rsidRPr="008F6775">
              <w:rPr>
                <w:rFonts w:ascii="Times New Roman" w:hAnsi="Times New Roman" w:cs="Times New Roman"/>
                <w:b/>
                <w:bCs/>
                <w:lang w:val="en-ID" w:eastAsia="en-ID"/>
                <w:rPrChange w:id="1484" w:author="Lingga Safitri" w:date="2025-07-01T17:21:00Z" w16du:dateUtc="2025-07-01T10:21:00Z">
                  <w:rPr>
                    <w:rFonts w:ascii="Times New Roman" w:hAnsi="Times New Roman" w:cs="Times New Roman"/>
                    <w:b/>
                    <w:bCs/>
                    <w:color w:val="000000"/>
                    <w:lang w:val="en-ID" w:eastAsia="en-ID"/>
                  </w:rPr>
                </w:rPrChange>
              </w:rPr>
              <w:t>Identitas Pengujian</w:t>
            </w:r>
          </w:p>
        </w:tc>
        <w:tc>
          <w:tcPr>
            <w:tcW w:w="2879" w:type="dxa"/>
            <w:tcBorders>
              <w:top w:val="single" w:sz="4" w:space="0" w:color="auto"/>
              <w:left w:val="nil"/>
              <w:bottom w:val="single" w:sz="4" w:space="0" w:color="auto"/>
              <w:right w:val="single" w:sz="4" w:space="0" w:color="auto"/>
            </w:tcBorders>
            <w:shd w:val="clear" w:color="auto" w:fill="auto"/>
            <w:noWrap/>
            <w:vAlign w:val="center"/>
            <w:hideMark/>
          </w:tcPr>
          <w:p w14:paraId="0D87A337" w14:textId="77777777" w:rsidR="00BB6CC6" w:rsidRPr="008F6775" w:rsidRDefault="00BB6CC6" w:rsidP="00346688">
            <w:pPr>
              <w:spacing w:line="360" w:lineRule="auto"/>
              <w:jc w:val="center"/>
              <w:rPr>
                <w:rFonts w:ascii="Times New Roman" w:hAnsi="Times New Roman" w:cs="Times New Roman"/>
                <w:b/>
                <w:bCs/>
                <w:lang w:val="en-ID" w:eastAsia="en-ID"/>
                <w:rPrChange w:id="1485" w:author="Lingga Safitri" w:date="2025-07-01T17:21:00Z" w16du:dateUtc="2025-07-01T10:21:00Z">
                  <w:rPr>
                    <w:rFonts w:ascii="Times New Roman" w:hAnsi="Times New Roman" w:cs="Times New Roman"/>
                    <w:b/>
                    <w:bCs/>
                    <w:color w:val="000000"/>
                    <w:lang w:val="en-ID" w:eastAsia="en-ID"/>
                  </w:rPr>
                </w:rPrChange>
              </w:rPr>
            </w:pPr>
            <w:r w:rsidRPr="008F6775">
              <w:rPr>
                <w:rFonts w:ascii="Times New Roman" w:hAnsi="Times New Roman" w:cs="Times New Roman"/>
                <w:b/>
                <w:bCs/>
                <w:lang w:val="en-ID" w:eastAsia="en-ID"/>
                <w:rPrChange w:id="1486" w:author="Lingga Safitri" w:date="2025-07-01T17:21:00Z" w16du:dateUtc="2025-07-01T10:21:00Z">
                  <w:rPr>
                    <w:rFonts w:ascii="Times New Roman" w:hAnsi="Times New Roman" w:cs="Times New Roman"/>
                    <w:b/>
                    <w:bCs/>
                    <w:color w:val="000000"/>
                    <w:lang w:val="en-ID" w:eastAsia="en-ID"/>
                  </w:rPr>
                </w:rPrChange>
              </w:rPr>
              <w:t>Deskripsi</w:t>
            </w:r>
          </w:p>
        </w:tc>
        <w:tc>
          <w:tcPr>
            <w:tcW w:w="2363" w:type="dxa"/>
            <w:tcBorders>
              <w:top w:val="single" w:sz="4" w:space="0" w:color="auto"/>
              <w:left w:val="nil"/>
              <w:bottom w:val="single" w:sz="4" w:space="0" w:color="auto"/>
              <w:right w:val="single" w:sz="4" w:space="0" w:color="auto"/>
            </w:tcBorders>
            <w:shd w:val="clear" w:color="auto" w:fill="auto"/>
            <w:noWrap/>
            <w:vAlign w:val="center"/>
            <w:hideMark/>
          </w:tcPr>
          <w:p w14:paraId="278D398B" w14:textId="77777777" w:rsidR="00BB6CC6" w:rsidRPr="008F6775" w:rsidRDefault="00BB6CC6" w:rsidP="00346688">
            <w:pPr>
              <w:spacing w:line="360" w:lineRule="auto"/>
              <w:jc w:val="center"/>
              <w:rPr>
                <w:rFonts w:ascii="Times New Roman" w:hAnsi="Times New Roman" w:cs="Times New Roman"/>
                <w:b/>
                <w:bCs/>
                <w:lang w:val="en-ID" w:eastAsia="en-ID"/>
                <w:rPrChange w:id="1487" w:author="Lingga Safitri" w:date="2025-07-01T17:21:00Z" w16du:dateUtc="2025-07-01T10:21:00Z">
                  <w:rPr>
                    <w:rFonts w:ascii="Times New Roman" w:hAnsi="Times New Roman" w:cs="Times New Roman"/>
                    <w:b/>
                    <w:bCs/>
                    <w:color w:val="000000"/>
                    <w:lang w:val="en-ID" w:eastAsia="en-ID"/>
                  </w:rPr>
                </w:rPrChange>
              </w:rPr>
            </w:pPr>
            <w:r w:rsidRPr="008F6775">
              <w:rPr>
                <w:rFonts w:ascii="Times New Roman" w:hAnsi="Times New Roman" w:cs="Times New Roman"/>
                <w:b/>
                <w:bCs/>
                <w:lang w:val="en-ID" w:eastAsia="en-ID"/>
                <w:rPrChange w:id="1488" w:author="Lingga Safitri" w:date="2025-07-01T17:21:00Z" w16du:dateUtc="2025-07-01T10:21:00Z">
                  <w:rPr>
                    <w:rFonts w:ascii="Times New Roman" w:hAnsi="Times New Roman" w:cs="Times New Roman"/>
                    <w:b/>
                    <w:bCs/>
                    <w:color w:val="000000"/>
                    <w:lang w:val="en-ID" w:eastAsia="en-ID"/>
                  </w:rPr>
                </w:rPrChange>
              </w:rPr>
              <w:t>Hasil Yang Diharapkan</w:t>
            </w:r>
          </w:p>
        </w:tc>
        <w:tc>
          <w:tcPr>
            <w:tcW w:w="2363" w:type="dxa"/>
            <w:tcBorders>
              <w:top w:val="single" w:sz="4" w:space="0" w:color="auto"/>
              <w:left w:val="nil"/>
              <w:bottom w:val="single" w:sz="4" w:space="0" w:color="auto"/>
              <w:right w:val="single" w:sz="4" w:space="0" w:color="auto"/>
            </w:tcBorders>
            <w:shd w:val="clear" w:color="auto" w:fill="auto"/>
            <w:noWrap/>
            <w:vAlign w:val="center"/>
            <w:hideMark/>
          </w:tcPr>
          <w:p w14:paraId="6FE544B0" w14:textId="77777777" w:rsidR="00BB6CC6" w:rsidRPr="008F6775" w:rsidRDefault="00BB6CC6" w:rsidP="00346688">
            <w:pPr>
              <w:spacing w:line="360" w:lineRule="auto"/>
              <w:jc w:val="center"/>
              <w:rPr>
                <w:rFonts w:ascii="Times New Roman" w:hAnsi="Times New Roman" w:cs="Times New Roman"/>
                <w:b/>
                <w:bCs/>
                <w:lang w:val="en-ID" w:eastAsia="en-ID"/>
                <w:rPrChange w:id="1489" w:author="Lingga Safitri" w:date="2025-07-01T17:21:00Z" w16du:dateUtc="2025-07-01T10:21:00Z">
                  <w:rPr>
                    <w:rFonts w:ascii="Times New Roman" w:hAnsi="Times New Roman" w:cs="Times New Roman"/>
                    <w:b/>
                    <w:bCs/>
                    <w:color w:val="000000"/>
                    <w:lang w:val="en-ID" w:eastAsia="en-ID"/>
                  </w:rPr>
                </w:rPrChange>
              </w:rPr>
            </w:pPr>
            <w:r w:rsidRPr="008F6775">
              <w:rPr>
                <w:rFonts w:ascii="Times New Roman" w:hAnsi="Times New Roman" w:cs="Times New Roman"/>
                <w:b/>
                <w:bCs/>
                <w:lang w:val="en-ID" w:eastAsia="en-ID"/>
                <w:rPrChange w:id="1490" w:author="Lingga Safitri" w:date="2025-07-01T17:21:00Z" w16du:dateUtc="2025-07-01T10:21:00Z">
                  <w:rPr>
                    <w:rFonts w:ascii="Times New Roman" w:hAnsi="Times New Roman" w:cs="Times New Roman"/>
                    <w:b/>
                    <w:bCs/>
                    <w:color w:val="000000"/>
                    <w:lang w:val="en-ID" w:eastAsia="en-ID"/>
                  </w:rPr>
                </w:rPrChange>
              </w:rPr>
              <w:t>Hasil Pengujian</w:t>
            </w:r>
          </w:p>
        </w:tc>
        <w:tc>
          <w:tcPr>
            <w:tcW w:w="1395" w:type="dxa"/>
            <w:tcBorders>
              <w:top w:val="single" w:sz="4" w:space="0" w:color="auto"/>
              <w:left w:val="nil"/>
              <w:bottom w:val="single" w:sz="4" w:space="0" w:color="auto"/>
              <w:right w:val="single" w:sz="4" w:space="0" w:color="auto"/>
            </w:tcBorders>
            <w:shd w:val="clear" w:color="auto" w:fill="auto"/>
            <w:noWrap/>
            <w:vAlign w:val="center"/>
            <w:hideMark/>
          </w:tcPr>
          <w:p w14:paraId="498900CF" w14:textId="77777777" w:rsidR="00BB6CC6" w:rsidRPr="008F6775" w:rsidRDefault="00BB6CC6" w:rsidP="00346688">
            <w:pPr>
              <w:spacing w:line="360" w:lineRule="auto"/>
              <w:jc w:val="center"/>
              <w:rPr>
                <w:rFonts w:ascii="Times New Roman" w:hAnsi="Times New Roman" w:cs="Times New Roman"/>
                <w:b/>
                <w:bCs/>
                <w:lang w:val="en-ID" w:eastAsia="en-ID"/>
                <w:rPrChange w:id="1491" w:author="Lingga Safitri" w:date="2025-07-01T17:21:00Z" w16du:dateUtc="2025-07-01T10:21:00Z">
                  <w:rPr>
                    <w:rFonts w:ascii="Times New Roman" w:hAnsi="Times New Roman" w:cs="Times New Roman"/>
                    <w:b/>
                    <w:bCs/>
                    <w:color w:val="000000"/>
                    <w:lang w:val="en-ID" w:eastAsia="en-ID"/>
                  </w:rPr>
                </w:rPrChange>
              </w:rPr>
            </w:pPr>
            <w:r w:rsidRPr="008F6775">
              <w:rPr>
                <w:rFonts w:ascii="Times New Roman" w:hAnsi="Times New Roman" w:cs="Times New Roman"/>
                <w:b/>
                <w:bCs/>
                <w:lang w:val="en-ID" w:eastAsia="en-ID"/>
                <w:rPrChange w:id="1492" w:author="Lingga Safitri" w:date="2025-07-01T17:21:00Z" w16du:dateUtc="2025-07-01T10:21:00Z">
                  <w:rPr>
                    <w:rFonts w:ascii="Times New Roman" w:hAnsi="Times New Roman" w:cs="Times New Roman"/>
                    <w:b/>
                    <w:bCs/>
                    <w:color w:val="000000"/>
                    <w:lang w:val="en-ID" w:eastAsia="en-ID"/>
                  </w:rPr>
                </w:rPrChange>
              </w:rPr>
              <w:t>Kesimpulan</w:t>
            </w:r>
          </w:p>
        </w:tc>
      </w:tr>
      <w:tr w:rsidR="00BB6CC6" w:rsidRPr="008F6775" w14:paraId="5AAE6A5A" w14:textId="77777777" w:rsidTr="000465AF">
        <w:trPr>
          <w:trHeight w:val="300"/>
        </w:trPr>
        <w:tc>
          <w:tcPr>
            <w:tcW w:w="1118" w:type="dxa"/>
            <w:tcBorders>
              <w:top w:val="nil"/>
              <w:left w:val="single" w:sz="4" w:space="0" w:color="auto"/>
              <w:bottom w:val="single" w:sz="4" w:space="0" w:color="auto"/>
              <w:right w:val="single" w:sz="4" w:space="0" w:color="auto"/>
            </w:tcBorders>
            <w:shd w:val="clear" w:color="auto" w:fill="auto"/>
            <w:noWrap/>
            <w:vAlign w:val="center"/>
            <w:hideMark/>
          </w:tcPr>
          <w:p w14:paraId="5E3C1938" w14:textId="77777777" w:rsidR="00BB6CC6" w:rsidRPr="008F6775" w:rsidRDefault="00BB6CC6" w:rsidP="00346688">
            <w:pPr>
              <w:spacing w:line="360" w:lineRule="auto"/>
              <w:rPr>
                <w:rFonts w:ascii="Times New Roman" w:hAnsi="Times New Roman" w:cs="Times New Roman"/>
                <w:lang w:val="en-ID" w:eastAsia="en-ID"/>
                <w:rPrChange w:id="1493"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494" w:author="Lingga Safitri" w:date="2025-07-01T17:21:00Z" w16du:dateUtc="2025-07-01T10:21:00Z">
                  <w:rPr>
                    <w:rFonts w:ascii="Times New Roman" w:hAnsi="Times New Roman" w:cs="Times New Roman"/>
                    <w:color w:val="000000"/>
                    <w:lang w:val="en-ID" w:eastAsia="en-ID"/>
                  </w:rPr>
                </w:rPrChange>
              </w:rPr>
              <w:t>Kirim OTP (Valid)</w:t>
            </w:r>
          </w:p>
        </w:tc>
        <w:tc>
          <w:tcPr>
            <w:tcW w:w="2879" w:type="dxa"/>
            <w:tcBorders>
              <w:top w:val="nil"/>
              <w:left w:val="nil"/>
              <w:bottom w:val="single" w:sz="4" w:space="0" w:color="auto"/>
              <w:right w:val="single" w:sz="4" w:space="0" w:color="auto"/>
            </w:tcBorders>
            <w:shd w:val="clear" w:color="auto" w:fill="auto"/>
            <w:noWrap/>
            <w:vAlign w:val="center"/>
            <w:hideMark/>
          </w:tcPr>
          <w:p w14:paraId="42A055E1" w14:textId="77777777" w:rsidR="00BB6CC6" w:rsidRPr="008F6775" w:rsidRDefault="00BB6CC6" w:rsidP="00346688">
            <w:pPr>
              <w:spacing w:line="360" w:lineRule="auto"/>
              <w:rPr>
                <w:rFonts w:ascii="Times New Roman" w:hAnsi="Times New Roman" w:cs="Times New Roman"/>
                <w:lang w:val="en-ID" w:eastAsia="en-ID"/>
                <w:rPrChange w:id="1495"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496" w:author="Lingga Safitri" w:date="2025-07-01T17:21:00Z" w16du:dateUtc="2025-07-01T10:21:00Z">
                  <w:rPr>
                    <w:rFonts w:ascii="Times New Roman" w:hAnsi="Times New Roman" w:cs="Times New Roman"/>
                    <w:color w:val="000000"/>
                    <w:lang w:val="en-ID" w:eastAsia="en-ID"/>
                  </w:rPr>
                </w:rPrChange>
              </w:rPr>
              <w:t>Pengguna memasukkan nomor telepon yang valid dan terdaftar</w:t>
            </w:r>
          </w:p>
        </w:tc>
        <w:tc>
          <w:tcPr>
            <w:tcW w:w="2363" w:type="dxa"/>
            <w:tcBorders>
              <w:top w:val="nil"/>
              <w:left w:val="nil"/>
              <w:bottom w:val="single" w:sz="4" w:space="0" w:color="auto"/>
              <w:right w:val="single" w:sz="4" w:space="0" w:color="auto"/>
            </w:tcBorders>
            <w:shd w:val="clear" w:color="auto" w:fill="auto"/>
            <w:noWrap/>
            <w:vAlign w:val="center"/>
            <w:hideMark/>
          </w:tcPr>
          <w:p w14:paraId="1C0B7F18" w14:textId="77777777" w:rsidR="00BB6CC6" w:rsidRPr="008F6775" w:rsidRDefault="00BB6CC6" w:rsidP="00346688">
            <w:pPr>
              <w:spacing w:line="360" w:lineRule="auto"/>
              <w:rPr>
                <w:rFonts w:ascii="Times New Roman" w:hAnsi="Times New Roman" w:cs="Times New Roman"/>
                <w:lang w:val="en-ID" w:eastAsia="en-ID"/>
                <w:rPrChange w:id="1497"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498" w:author="Lingga Safitri" w:date="2025-07-01T17:21:00Z" w16du:dateUtc="2025-07-01T10:21:00Z">
                  <w:rPr>
                    <w:rFonts w:ascii="Times New Roman" w:hAnsi="Times New Roman" w:cs="Times New Roman"/>
                    <w:color w:val="000000"/>
                    <w:lang w:val="en-ID" w:eastAsia="en-ID"/>
                  </w:rPr>
                </w:rPrChange>
              </w:rPr>
              <w:t>Kode OTP terkirim ke nomor telepon</w:t>
            </w:r>
          </w:p>
        </w:tc>
        <w:tc>
          <w:tcPr>
            <w:tcW w:w="2363" w:type="dxa"/>
            <w:tcBorders>
              <w:top w:val="nil"/>
              <w:left w:val="nil"/>
              <w:bottom w:val="single" w:sz="4" w:space="0" w:color="auto"/>
              <w:right w:val="single" w:sz="4" w:space="0" w:color="auto"/>
            </w:tcBorders>
            <w:shd w:val="clear" w:color="auto" w:fill="auto"/>
            <w:noWrap/>
            <w:vAlign w:val="center"/>
            <w:hideMark/>
          </w:tcPr>
          <w:p w14:paraId="001773D8" w14:textId="77777777" w:rsidR="00BB6CC6" w:rsidRPr="008F6775" w:rsidRDefault="00BB6CC6" w:rsidP="00346688">
            <w:pPr>
              <w:spacing w:line="360" w:lineRule="auto"/>
              <w:rPr>
                <w:rFonts w:ascii="Times New Roman" w:hAnsi="Times New Roman" w:cs="Times New Roman"/>
                <w:lang w:val="en-ID" w:eastAsia="en-ID"/>
                <w:rPrChange w:id="1499"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00" w:author="Lingga Safitri" w:date="2025-07-01T17:21:00Z" w16du:dateUtc="2025-07-01T10:21:00Z">
                  <w:rPr>
                    <w:rFonts w:ascii="Times New Roman" w:hAnsi="Times New Roman" w:cs="Times New Roman"/>
                    <w:color w:val="000000"/>
                    <w:lang w:val="en-ID" w:eastAsia="en-ID"/>
                  </w:rPr>
                </w:rPrChange>
              </w:rPr>
              <w:t>Kode OTP terkirim ke nomor telepon</w:t>
            </w:r>
          </w:p>
        </w:tc>
        <w:tc>
          <w:tcPr>
            <w:tcW w:w="1395" w:type="dxa"/>
            <w:tcBorders>
              <w:top w:val="nil"/>
              <w:left w:val="nil"/>
              <w:bottom w:val="single" w:sz="4" w:space="0" w:color="auto"/>
              <w:right w:val="single" w:sz="4" w:space="0" w:color="auto"/>
            </w:tcBorders>
            <w:shd w:val="clear" w:color="auto" w:fill="auto"/>
            <w:noWrap/>
            <w:vAlign w:val="center"/>
            <w:hideMark/>
          </w:tcPr>
          <w:p w14:paraId="1EC3DAD2" w14:textId="77777777" w:rsidR="00BB6CC6" w:rsidRPr="008F6775" w:rsidRDefault="00BB6CC6" w:rsidP="00346688">
            <w:pPr>
              <w:spacing w:line="360" w:lineRule="auto"/>
              <w:rPr>
                <w:rFonts w:ascii="Times New Roman" w:hAnsi="Times New Roman" w:cs="Times New Roman"/>
                <w:lang w:val="en-ID" w:eastAsia="en-ID"/>
                <w:rPrChange w:id="1501"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02" w:author="Lingga Safitri" w:date="2025-07-01T17:21:00Z" w16du:dateUtc="2025-07-01T10:21:00Z">
                  <w:rPr>
                    <w:rFonts w:ascii="Times New Roman" w:hAnsi="Times New Roman" w:cs="Times New Roman"/>
                    <w:color w:val="000000"/>
                    <w:lang w:val="en-ID" w:eastAsia="en-ID"/>
                  </w:rPr>
                </w:rPrChange>
              </w:rPr>
              <w:t>Berhasil</w:t>
            </w:r>
          </w:p>
        </w:tc>
      </w:tr>
      <w:tr w:rsidR="00BB6CC6" w:rsidRPr="008F6775" w14:paraId="49C1D58D" w14:textId="77777777" w:rsidTr="000465AF">
        <w:trPr>
          <w:trHeight w:val="300"/>
        </w:trPr>
        <w:tc>
          <w:tcPr>
            <w:tcW w:w="1118" w:type="dxa"/>
            <w:tcBorders>
              <w:top w:val="nil"/>
              <w:left w:val="single" w:sz="4" w:space="0" w:color="auto"/>
              <w:bottom w:val="single" w:sz="4" w:space="0" w:color="auto"/>
              <w:right w:val="single" w:sz="4" w:space="0" w:color="auto"/>
            </w:tcBorders>
            <w:shd w:val="clear" w:color="auto" w:fill="auto"/>
            <w:noWrap/>
            <w:vAlign w:val="center"/>
            <w:hideMark/>
          </w:tcPr>
          <w:p w14:paraId="7032F1C8" w14:textId="77777777" w:rsidR="00BB6CC6" w:rsidRPr="008F6775" w:rsidRDefault="00BB6CC6" w:rsidP="00346688">
            <w:pPr>
              <w:spacing w:line="360" w:lineRule="auto"/>
              <w:rPr>
                <w:rFonts w:ascii="Times New Roman" w:hAnsi="Times New Roman" w:cs="Times New Roman"/>
                <w:lang w:val="en-ID" w:eastAsia="en-ID"/>
                <w:rPrChange w:id="1503"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04" w:author="Lingga Safitri" w:date="2025-07-01T17:21:00Z" w16du:dateUtc="2025-07-01T10:21:00Z">
                  <w:rPr>
                    <w:rFonts w:ascii="Times New Roman" w:hAnsi="Times New Roman" w:cs="Times New Roman"/>
                    <w:color w:val="000000"/>
                    <w:lang w:val="en-ID" w:eastAsia="en-ID"/>
                  </w:rPr>
                </w:rPrChange>
              </w:rPr>
              <w:t>Kirim OTP (Invalid)</w:t>
            </w:r>
          </w:p>
        </w:tc>
        <w:tc>
          <w:tcPr>
            <w:tcW w:w="2879" w:type="dxa"/>
            <w:tcBorders>
              <w:top w:val="nil"/>
              <w:left w:val="nil"/>
              <w:bottom w:val="single" w:sz="4" w:space="0" w:color="auto"/>
              <w:right w:val="single" w:sz="4" w:space="0" w:color="auto"/>
            </w:tcBorders>
            <w:shd w:val="clear" w:color="auto" w:fill="auto"/>
            <w:noWrap/>
            <w:vAlign w:val="center"/>
            <w:hideMark/>
          </w:tcPr>
          <w:p w14:paraId="6D7285DB" w14:textId="77777777" w:rsidR="00BB6CC6" w:rsidRPr="008F6775" w:rsidRDefault="00BB6CC6" w:rsidP="00346688">
            <w:pPr>
              <w:spacing w:line="360" w:lineRule="auto"/>
              <w:rPr>
                <w:rFonts w:ascii="Times New Roman" w:hAnsi="Times New Roman" w:cs="Times New Roman"/>
                <w:lang w:val="en-ID" w:eastAsia="en-ID"/>
                <w:rPrChange w:id="1505"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06" w:author="Lingga Safitri" w:date="2025-07-01T17:21:00Z" w16du:dateUtc="2025-07-01T10:21:00Z">
                  <w:rPr>
                    <w:rFonts w:ascii="Times New Roman" w:hAnsi="Times New Roman" w:cs="Times New Roman"/>
                    <w:color w:val="000000"/>
                    <w:lang w:val="en-ID" w:eastAsia="en-ID"/>
                  </w:rPr>
                </w:rPrChange>
              </w:rPr>
              <w:t>Pengguna memasukkan nomor telepon yang tidak valid atau tidak terdaftar</w:t>
            </w:r>
          </w:p>
        </w:tc>
        <w:tc>
          <w:tcPr>
            <w:tcW w:w="2363" w:type="dxa"/>
            <w:tcBorders>
              <w:top w:val="nil"/>
              <w:left w:val="nil"/>
              <w:bottom w:val="single" w:sz="4" w:space="0" w:color="auto"/>
              <w:right w:val="single" w:sz="4" w:space="0" w:color="auto"/>
            </w:tcBorders>
            <w:shd w:val="clear" w:color="auto" w:fill="auto"/>
            <w:noWrap/>
            <w:vAlign w:val="center"/>
            <w:hideMark/>
          </w:tcPr>
          <w:p w14:paraId="5D861AAB" w14:textId="77777777" w:rsidR="00BB6CC6" w:rsidRPr="008F6775" w:rsidRDefault="00BB6CC6" w:rsidP="00346688">
            <w:pPr>
              <w:spacing w:line="360" w:lineRule="auto"/>
              <w:rPr>
                <w:rFonts w:ascii="Times New Roman" w:hAnsi="Times New Roman" w:cs="Times New Roman"/>
                <w:lang w:val="en-ID" w:eastAsia="en-ID"/>
                <w:rPrChange w:id="1507"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08" w:author="Lingga Safitri" w:date="2025-07-01T17:21:00Z" w16du:dateUtc="2025-07-01T10:21:00Z">
                  <w:rPr>
                    <w:rFonts w:ascii="Times New Roman" w:hAnsi="Times New Roman" w:cs="Times New Roman"/>
                    <w:color w:val="000000"/>
                    <w:lang w:val="en-ID" w:eastAsia="en-ID"/>
                  </w:rPr>
                </w:rPrChange>
              </w:rPr>
              <w:t>Muncul pesan "Nomor tersebut tidak tersedia"</w:t>
            </w:r>
          </w:p>
        </w:tc>
        <w:tc>
          <w:tcPr>
            <w:tcW w:w="2363" w:type="dxa"/>
            <w:tcBorders>
              <w:top w:val="nil"/>
              <w:left w:val="nil"/>
              <w:bottom w:val="single" w:sz="4" w:space="0" w:color="auto"/>
              <w:right w:val="single" w:sz="4" w:space="0" w:color="auto"/>
            </w:tcBorders>
            <w:shd w:val="clear" w:color="auto" w:fill="auto"/>
            <w:noWrap/>
            <w:vAlign w:val="center"/>
            <w:hideMark/>
          </w:tcPr>
          <w:p w14:paraId="7CB9F28D" w14:textId="77777777" w:rsidR="00BB6CC6" w:rsidRPr="008F6775" w:rsidRDefault="00BB6CC6" w:rsidP="00346688">
            <w:pPr>
              <w:spacing w:line="360" w:lineRule="auto"/>
              <w:rPr>
                <w:rFonts w:ascii="Times New Roman" w:hAnsi="Times New Roman" w:cs="Times New Roman"/>
                <w:lang w:val="en-ID" w:eastAsia="en-ID"/>
                <w:rPrChange w:id="1509"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10" w:author="Lingga Safitri" w:date="2025-07-01T17:21:00Z" w16du:dateUtc="2025-07-01T10:21:00Z">
                  <w:rPr>
                    <w:rFonts w:ascii="Times New Roman" w:hAnsi="Times New Roman" w:cs="Times New Roman"/>
                    <w:color w:val="000000"/>
                    <w:lang w:val="en-ID" w:eastAsia="en-ID"/>
                  </w:rPr>
                </w:rPrChange>
              </w:rPr>
              <w:t>Muncul pesan "Nomor tersebut tidak tersedia"</w:t>
            </w:r>
          </w:p>
        </w:tc>
        <w:tc>
          <w:tcPr>
            <w:tcW w:w="1395" w:type="dxa"/>
            <w:tcBorders>
              <w:top w:val="nil"/>
              <w:left w:val="nil"/>
              <w:bottom w:val="single" w:sz="4" w:space="0" w:color="auto"/>
              <w:right w:val="single" w:sz="4" w:space="0" w:color="auto"/>
            </w:tcBorders>
            <w:shd w:val="clear" w:color="auto" w:fill="auto"/>
            <w:noWrap/>
            <w:vAlign w:val="center"/>
            <w:hideMark/>
          </w:tcPr>
          <w:p w14:paraId="049B02AA" w14:textId="77777777" w:rsidR="00BB6CC6" w:rsidRPr="008F6775" w:rsidRDefault="00BB6CC6" w:rsidP="00346688">
            <w:pPr>
              <w:spacing w:line="360" w:lineRule="auto"/>
              <w:rPr>
                <w:rFonts w:ascii="Times New Roman" w:hAnsi="Times New Roman" w:cs="Times New Roman"/>
                <w:lang w:val="en-ID" w:eastAsia="en-ID"/>
                <w:rPrChange w:id="1511"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12" w:author="Lingga Safitri" w:date="2025-07-01T17:21:00Z" w16du:dateUtc="2025-07-01T10:21:00Z">
                  <w:rPr>
                    <w:rFonts w:ascii="Times New Roman" w:hAnsi="Times New Roman" w:cs="Times New Roman"/>
                    <w:color w:val="000000"/>
                    <w:lang w:val="en-ID" w:eastAsia="en-ID"/>
                  </w:rPr>
                </w:rPrChange>
              </w:rPr>
              <w:t>Berhasil</w:t>
            </w:r>
          </w:p>
        </w:tc>
      </w:tr>
      <w:tr w:rsidR="00BB6CC6" w:rsidRPr="008F6775" w14:paraId="66AE38A7" w14:textId="77777777" w:rsidTr="000465AF">
        <w:trPr>
          <w:trHeight w:val="300"/>
        </w:trPr>
        <w:tc>
          <w:tcPr>
            <w:tcW w:w="1118" w:type="dxa"/>
            <w:tcBorders>
              <w:top w:val="nil"/>
              <w:left w:val="single" w:sz="4" w:space="0" w:color="auto"/>
              <w:bottom w:val="single" w:sz="4" w:space="0" w:color="auto"/>
              <w:right w:val="single" w:sz="4" w:space="0" w:color="auto"/>
            </w:tcBorders>
            <w:shd w:val="clear" w:color="auto" w:fill="auto"/>
            <w:noWrap/>
            <w:vAlign w:val="center"/>
            <w:hideMark/>
          </w:tcPr>
          <w:p w14:paraId="2C2A58FE" w14:textId="77777777" w:rsidR="00BB6CC6" w:rsidRPr="008F6775" w:rsidRDefault="00BB6CC6" w:rsidP="00346688">
            <w:pPr>
              <w:spacing w:line="360" w:lineRule="auto"/>
              <w:rPr>
                <w:rFonts w:ascii="Times New Roman" w:hAnsi="Times New Roman" w:cs="Times New Roman"/>
                <w:lang w:val="en-ID" w:eastAsia="en-ID"/>
                <w:rPrChange w:id="1513"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14" w:author="Lingga Safitri" w:date="2025-07-01T17:21:00Z" w16du:dateUtc="2025-07-01T10:21:00Z">
                  <w:rPr>
                    <w:rFonts w:ascii="Times New Roman" w:hAnsi="Times New Roman" w:cs="Times New Roman"/>
                    <w:color w:val="000000"/>
                    <w:lang w:val="en-ID" w:eastAsia="en-ID"/>
                  </w:rPr>
                </w:rPrChange>
              </w:rPr>
              <w:t>Kirim OTP (Limit)</w:t>
            </w:r>
          </w:p>
        </w:tc>
        <w:tc>
          <w:tcPr>
            <w:tcW w:w="2879" w:type="dxa"/>
            <w:tcBorders>
              <w:top w:val="nil"/>
              <w:left w:val="nil"/>
              <w:bottom w:val="single" w:sz="4" w:space="0" w:color="auto"/>
              <w:right w:val="single" w:sz="4" w:space="0" w:color="auto"/>
            </w:tcBorders>
            <w:shd w:val="clear" w:color="auto" w:fill="auto"/>
            <w:noWrap/>
            <w:vAlign w:val="center"/>
            <w:hideMark/>
          </w:tcPr>
          <w:p w14:paraId="6FA4C8C9" w14:textId="77777777" w:rsidR="00BB6CC6" w:rsidRPr="008F6775" w:rsidRDefault="00BB6CC6" w:rsidP="00346688">
            <w:pPr>
              <w:spacing w:line="360" w:lineRule="auto"/>
              <w:rPr>
                <w:rFonts w:ascii="Times New Roman" w:hAnsi="Times New Roman" w:cs="Times New Roman"/>
                <w:lang w:val="en-ID" w:eastAsia="en-ID"/>
                <w:rPrChange w:id="1515"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16" w:author="Lingga Safitri" w:date="2025-07-01T17:21:00Z" w16du:dateUtc="2025-07-01T10:21:00Z">
                  <w:rPr>
                    <w:rFonts w:ascii="Times New Roman" w:hAnsi="Times New Roman" w:cs="Times New Roman"/>
                    <w:color w:val="000000"/>
                    <w:lang w:val="en-ID" w:eastAsia="en-ID"/>
                  </w:rPr>
                </w:rPrChange>
              </w:rPr>
              <w:t>Pengguna telah mencapai batas permintaan OTP (3 kali)</w:t>
            </w:r>
          </w:p>
        </w:tc>
        <w:tc>
          <w:tcPr>
            <w:tcW w:w="2363" w:type="dxa"/>
            <w:tcBorders>
              <w:top w:val="nil"/>
              <w:left w:val="nil"/>
              <w:bottom w:val="single" w:sz="4" w:space="0" w:color="auto"/>
              <w:right w:val="single" w:sz="4" w:space="0" w:color="auto"/>
            </w:tcBorders>
            <w:shd w:val="clear" w:color="auto" w:fill="auto"/>
            <w:noWrap/>
            <w:vAlign w:val="center"/>
            <w:hideMark/>
          </w:tcPr>
          <w:p w14:paraId="1FB7AFEC" w14:textId="77777777" w:rsidR="00BB6CC6" w:rsidRPr="008F6775" w:rsidRDefault="00BB6CC6" w:rsidP="00346688">
            <w:pPr>
              <w:spacing w:line="360" w:lineRule="auto"/>
              <w:rPr>
                <w:rFonts w:ascii="Times New Roman" w:hAnsi="Times New Roman" w:cs="Times New Roman"/>
                <w:lang w:val="en-ID" w:eastAsia="en-ID"/>
                <w:rPrChange w:id="1517"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18" w:author="Lingga Safitri" w:date="2025-07-01T17:21:00Z" w16du:dateUtc="2025-07-01T10:21:00Z">
                  <w:rPr>
                    <w:rFonts w:ascii="Times New Roman" w:hAnsi="Times New Roman" w:cs="Times New Roman"/>
                    <w:color w:val="000000"/>
                    <w:lang w:val="en-ID" w:eastAsia="en-ID"/>
                  </w:rPr>
                </w:rPrChange>
              </w:rPr>
              <w:t>Muncul pesan "Silakan coba lagi dalam X menit"</w:t>
            </w:r>
          </w:p>
        </w:tc>
        <w:tc>
          <w:tcPr>
            <w:tcW w:w="2363" w:type="dxa"/>
            <w:tcBorders>
              <w:top w:val="nil"/>
              <w:left w:val="nil"/>
              <w:bottom w:val="single" w:sz="4" w:space="0" w:color="auto"/>
              <w:right w:val="single" w:sz="4" w:space="0" w:color="auto"/>
            </w:tcBorders>
            <w:shd w:val="clear" w:color="auto" w:fill="auto"/>
            <w:noWrap/>
            <w:vAlign w:val="center"/>
            <w:hideMark/>
          </w:tcPr>
          <w:p w14:paraId="64E4AF99" w14:textId="77777777" w:rsidR="00BB6CC6" w:rsidRPr="008F6775" w:rsidRDefault="00BB6CC6" w:rsidP="00346688">
            <w:pPr>
              <w:spacing w:line="360" w:lineRule="auto"/>
              <w:rPr>
                <w:rFonts w:ascii="Times New Roman" w:hAnsi="Times New Roman" w:cs="Times New Roman"/>
                <w:lang w:val="en-ID" w:eastAsia="en-ID"/>
                <w:rPrChange w:id="1519"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20" w:author="Lingga Safitri" w:date="2025-07-01T17:21:00Z" w16du:dateUtc="2025-07-01T10:21:00Z">
                  <w:rPr>
                    <w:rFonts w:ascii="Times New Roman" w:hAnsi="Times New Roman" w:cs="Times New Roman"/>
                    <w:color w:val="000000"/>
                    <w:lang w:val="en-ID" w:eastAsia="en-ID"/>
                  </w:rPr>
                </w:rPrChange>
              </w:rPr>
              <w:t>Muncul pesan "Silakan coba lagi dalam X menit"</w:t>
            </w:r>
          </w:p>
        </w:tc>
        <w:tc>
          <w:tcPr>
            <w:tcW w:w="1395" w:type="dxa"/>
            <w:tcBorders>
              <w:top w:val="nil"/>
              <w:left w:val="nil"/>
              <w:bottom w:val="single" w:sz="4" w:space="0" w:color="auto"/>
              <w:right w:val="single" w:sz="4" w:space="0" w:color="auto"/>
            </w:tcBorders>
            <w:shd w:val="clear" w:color="auto" w:fill="auto"/>
            <w:noWrap/>
            <w:vAlign w:val="center"/>
            <w:hideMark/>
          </w:tcPr>
          <w:p w14:paraId="343169A2" w14:textId="77777777" w:rsidR="00BB6CC6" w:rsidRPr="008F6775" w:rsidRDefault="00BB6CC6" w:rsidP="00346688">
            <w:pPr>
              <w:spacing w:line="360" w:lineRule="auto"/>
              <w:rPr>
                <w:rFonts w:ascii="Times New Roman" w:hAnsi="Times New Roman" w:cs="Times New Roman"/>
                <w:lang w:val="en-ID" w:eastAsia="en-ID"/>
                <w:rPrChange w:id="1521"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22" w:author="Lingga Safitri" w:date="2025-07-01T17:21:00Z" w16du:dateUtc="2025-07-01T10:21:00Z">
                  <w:rPr>
                    <w:rFonts w:ascii="Times New Roman" w:hAnsi="Times New Roman" w:cs="Times New Roman"/>
                    <w:color w:val="000000"/>
                    <w:lang w:val="en-ID" w:eastAsia="en-ID"/>
                  </w:rPr>
                </w:rPrChange>
              </w:rPr>
              <w:t>Berhasil</w:t>
            </w:r>
          </w:p>
        </w:tc>
      </w:tr>
      <w:tr w:rsidR="00BB6CC6" w:rsidRPr="008F6775" w14:paraId="6454EB86" w14:textId="77777777" w:rsidTr="000465AF">
        <w:trPr>
          <w:trHeight w:val="300"/>
        </w:trPr>
        <w:tc>
          <w:tcPr>
            <w:tcW w:w="1118" w:type="dxa"/>
            <w:tcBorders>
              <w:top w:val="nil"/>
              <w:left w:val="single" w:sz="4" w:space="0" w:color="auto"/>
              <w:bottom w:val="single" w:sz="4" w:space="0" w:color="auto"/>
              <w:right w:val="single" w:sz="4" w:space="0" w:color="auto"/>
            </w:tcBorders>
            <w:shd w:val="clear" w:color="auto" w:fill="auto"/>
            <w:noWrap/>
            <w:vAlign w:val="center"/>
            <w:hideMark/>
          </w:tcPr>
          <w:p w14:paraId="44C03F7A" w14:textId="77777777" w:rsidR="00BB6CC6" w:rsidRPr="008F6775" w:rsidRDefault="00BB6CC6" w:rsidP="00346688">
            <w:pPr>
              <w:spacing w:line="360" w:lineRule="auto"/>
              <w:rPr>
                <w:rFonts w:ascii="Times New Roman" w:hAnsi="Times New Roman" w:cs="Times New Roman"/>
                <w:lang w:val="en-ID" w:eastAsia="en-ID"/>
                <w:rPrChange w:id="1523"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24" w:author="Lingga Safitri" w:date="2025-07-01T17:21:00Z" w16du:dateUtc="2025-07-01T10:21:00Z">
                  <w:rPr>
                    <w:rFonts w:ascii="Times New Roman" w:hAnsi="Times New Roman" w:cs="Times New Roman"/>
                    <w:color w:val="000000"/>
                    <w:lang w:val="en-ID" w:eastAsia="en-ID"/>
                  </w:rPr>
                </w:rPrChange>
              </w:rPr>
              <w:t>Verifikasi OTP (Valid)</w:t>
            </w:r>
          </w:p>
        </w:tc>
        <w:tc>
          <w:tcPr>
            <w:tcW w:w="2879" w:type="dxa"/>
            <w:tcBorders>
              <w:top w:val="nil"/>
              <w:left w:val="nil"/>
              <w:bottom w:val="single" w:sz="4" w:space="0" w:color="auto"/>
              <w:right w:val="single" w:sz="4" w:space="0" w:color="auto"/>
            </w:tcBorders>
            <w:shd w:val="clear" w:color="auto" w:fill="auto"/>
            <w:noWrap/>
            <w:vAlign w:val="center"/>
            <w:hideMark/>
          </w:tcPr>
          <w:p w14:paraId="1E4FF8E0" w14:textId="77777777" w:rsidR="00BB6CC6" w:rsidRPr="008F6775" w:rsidRDefault="00BB6CC6" w:rsidP="00346688">
            <w:pPr>
              <w:spacing w:line="360" w:lineRule="auto"/>
              <w:rPr>
                <w:rFonts w:ascii="Times New Roman" w:hAnsi="Times New Roman" w:cs="Times New Roman"/>
                <w:lang w:val="en-ID" w:eastAsia="en-ID"/>
                <w:rPrChange w:id="1525"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26" w:author="Lingga Safitri" w:date="2025-07-01T17:21:00Z" w16du:dateUtc="2025-07-01T10:21:00Z">
                  <w:rPr>
                    <w:rFonts w:ascii="Times New Roman" w:hAnsi="Times New Roman" w:cs="Times New Roman"/>
                    <w:color w:val="000000"/>
                    <w:lang w:val="en-ID" w:eastAsia="en-ID"/>
                  </w:rPr>
                </w:rPrChange>
              </w:rPr>
              <w:t>Pengguna memasukkan kode OTP yang benar</w:t>
            </w:r>
          </w:p>
        </w:tc>
        <w:tc>
          <w:tcPr>
            <w:tcW w:w="2363" w:type="dxa"/>
            <w:tcBorders>
              <w:top w:val="nil"/>
              <w:left w:val="nil"/>
              <w:bottom w:val="single" w:sz="4" w:space="0" w:color="auto"/>
              <w:right w:val="single" w:sz="4" w:space="0" w:color="auto"/>
            </w:tcBorders>
            <w:shd w:val="clear" w:color="auto" w:fill="auto"/>
            <w:noWrap/>
            <w:vAlign w:val="center"/>
            <w:hideMark/>
          </w:tcPr>
          <w:p w14:paraId="7D0B5CC6" w14:textId="77777777" w:rsidR="00BB6CC6" w:rsidRPr="008F6775" w:rsidRDefault="00BB6CC6" w:rsidP="00346688">
            <w:pPr>
              <w:spacing w:line="360" w:lineRule="auto"/>
              <w:rPr>
                <w:rFonts w:ascii="Times New Roman" w:hAnsi="Times New Roman" w:cs="Times New Roman"/>
                <w:lang w:val="en-ID" w:eastAsia="en-ID"/>
                <w:rPrChange w:id="1527"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28" w:author="Lingga Safitri" w:date="2025-07-01T17:21:00Z" w16du:dateUtc="2025-07-01T10:21:00Z">
                  <w:rPr>
                    <w:rFonts w:ascii="Times New Roman" w:hAnsi="Times New Roman" w:cs="Times New Roman"/>
                    <w:color w:val="000000"/>
                    <w:lang w:val="en-ID" w:eastAsia="en-ID"/>
                  </w:rPr>
                </w:rPrChange>
              </w:rPr>
              <w:t>Muncul pesan "Kode OTP valid. Anda dapat mengubah password."</w:t>
            </w:r>
          </w:p>
        </w:tc>
        <w:tc>
          <w:tcPr>
            <w:tcW w:w="2363" w:type="dxa"/>
            <w:tcBorders>
              <w:top w:val="nil"/>
              <w:left w:val="nil"/>
              <w:bottom w:val="single" w:sz="4" w:space="0" w:color="auto"/>
              <w:right w:val="single" w:sz="4" w:space="0" w:color="auto"/>
            </w:tcBorders>
            <w:shd w:val="clear" w:color="auto" w:fill="auto"/>
            <w:noWrap/>
            <w:vAlign w:val="center"/>
            <w:hideMark/>
          </w:tcPr>
          <w:p w14:paraId="37F308FF" w14:textId="77777777" w:rsidR="00BB6CC6" w:rsidRPr="008F6775" w:rsidRDefault="00BB6CC6" w:rsidP="00346688">
            <w:pPr>
              <w:spacing w:line="360" w:lineRule="auto"/>
              <w:rPr>
                <w:rFonts w:ascii="Times New Roman" w:hAnsi="Times New Roman" w:cs="Times New Roman"/>
                <w:lang w:val="en-ID" w:eastAsia="en-ID"/>
                <w:rPrChange w:id="1529"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30" w:author="Lingga Safitri" w:date="2025-07-01T17:21:00Z" w16du:dateUtc="2025-07-01T10:21:00Z">
                  <w:rPr>
                    <w:rFonts w:ascii="Times New Roman" w:hAnsi="Times New Roman" w:cs="Times New Roman"/>
                    <w:color w:val="000000"/>
                    <w:lang w:val="en-ID" w:eastAsia="en-ID"/>
                  </w:rPr>
                </w:rPrChange>
              </w:rPr>
              <w:t>Muncul pesan "Kode OTP valid. Anda dapat mengubah password."</w:t>
            </w:r>
          </w:p>
        </w:tc>
        <w:tc>
          <w:tcPr>
            <w:tcW w:w="1395" w:type="dxa"/>
            <w:tcBorders>
              <w:top w:val="nil"/>
              <w:left w:val="nil"/>
              <w:bottom w:val="single" w:sz="4" w:space="0" w:color="auto"/>
              <w:right w:val="single" w:sz="4" w:space="0" w:color="auto"/>
            </w:tcBorders>
            <w:shd w:val="clear" w:color="auto" w:fill="auto"/>
            <w:noWrap/>
            <w:vAlign w:val="center"/>
            <w:hideMark/>
          </w:tcPr>
          <w:p w14:paraId="01ACFC3A" w14:textId="77777777" w:rsidR="00BB6CC6" w:rsidRPr="008F6775" w:rsidRDefault="00BB6CC6" w:rsidP="00346688">
            <w:pPr>
              <w:spacing w:line="360" w:lineRule="auto"/>
              <w:rPr>
                <w:rFonts w:ascii="Times New Roman" w:hAnsi="Times New Roman" w:cs="Times New Roman"/>
                <w:lang w:val="en-ID" w:eastAsia="en-ID"/>
                <w:rPrChange w:id="1531"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32" w:author="Lingga Safitri" w:date="2025-07-01T17:21:00Z" w16du:dateUtc="2025-07-01T10:21:00Z">
                  <w:rPr>
                    <w:rFonts w:ascii="Times New Roman" w:hAnsi="Times New Roman" w:cs="Times New Roman"/>
                    <w:color w:val="000000"/>
                    <w:lang w:val="en-ID" w:eastAsia="en-ID"/>
                  </w:rPr>
                </w:rPrChange>
              </w:rPr>
              <w:t>Berhasil</w:t>
            </w:r>
          </w:p>
        </w:tc>
      </w:tr>
      <w:tr w:rsidR="00BB6CC6" w:rsidRPr="008F6775" w14:paraId="40C041DA" w14:textId="77777777" w:rsidTr="000465AF">
        <w:trPr>
          <w:trHeight w:val="300"/>
        </w:trPr>
        <w:tc>
          <w:tcPr>
            <w:tcW w:w="1118" w:type="dxa"/>
            <w:tcBorders>
              <w:top w:val="nil"/>
              <w:left w:val="single" w:sz="4" w:space="0" w:color="auto"/>
              <w:bottom w:val="single" w:sz="4" w:space="0" w:color="auto"/>
              <w:right w:val="single" w:sz="4" w:space="0" w:color="auto"/>
            </w:tcBorders>
            <w:shd w:val="clear" w:color="auto" w:fill="auto"/>
            <w:noWrap/>
            <w:vAlign w:val="center"/>
            <w:hideMark/>
          </w:tcPr>
          <w:p w14:paraId="28DC6533" w14:textId="77777777" w:rsidR="00BB6CC6" w:rsidRPr="008F6775" w:rsidRDefault="00BB6CC6" w:rsidP="00346688">
            <w:pPr>
              <w:spacing w:line="360" w:lineRule="auto"/>
              <w:rPr>
                <w:rFonts w:ascii="Times New Roman" w:hAnsi="Times New Roman" w:cs="Times New Roman"/>
                <w:lang w:val="en-ID" w:eastAsia="en-ID"/>
                <w:rPrChange w:id="1533"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34" w:author="Lingga Safitri" w:date="2025-07-01T17:21:00Z" w16du:dateUtc="2025-07-01T10:21:00Z">
                  <w:rPr>
                    <w:rFonts w:ascii="Times New Roman" w:hAnsi="Times New Roman" w:cs="Times New Roman"/>
                    <w:color w:val="000000"/>
                    <w:lang w:val="en-ID" w:eastAsia="en-ID"/>
                  </w:rPr>
                </w:rPrChange>
              </w:rPr>
              <w:t>Verifikasi OTP (Invalid)</w:t>
            </w:r>
          </w:p>
        </w:tc>
        <w:tc>
          <w:tcPr>
            <w:tcW w:w="2879" w:type="dxa"/>
            <w:tcBorders>
              <w:top w:val="nil"/>
              <w:left w:val="nil"/>
              <w:bottom w:val="single" w:sz="4" w:space="0" w:color="auto"/>
              <w:right w:val="single" w:sz="4" w:space="0" w:color="auto"/>
            </w:tcBorders>
            <w:shd w:val="clear" w:color="auto" w:fill="auto"/>
            <w:noWrap/>
            <w:vAlign w:val="center"/>
            <w:hideMark/>
          </w:tcPr>
          <w:p w14:paraId="2A232720" w14:textId="77777777" w:rsidR="00BB6CC6" w:rsidRPr="008F6775" w:rsidRDefault="00BB6CC6" w:rsidP="00346688">
            <w:pPr>
              <w:spacing w:line="360" w:lineRule="auto"/>
              <w:rPr>
                <w:rFonts w:ascii="Times New Roman" w:hAnsi="Times New Roman" w:cs="Times New Roman"/>
                <w:lang w:val="en-ID" w:eastAsia="en-ID"/>
                <w:rPrChange w:id="1535"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36" w:author="Lingga Safitri" w:date="2025-07-01T17:21:00Z" w16du:dateUtc="2025-07-01T10:21:00Z">
                  <w:rPr>
                    <w:rFonts w:ascii="Times New Roman" w:hAnsi="Times New Roman" w:cs="Times New Roman"/>
                    <w:color w:val="000000"/>
                    <w:lang w:val="en-ID" w:eastAsia="en-ID"/>
                  </w:rPr>
                </w:rPrChange>
              </w:rPr>
              <w:t>Pengguna memasukkan kode OTP yang salah</w:t>
            </w:r>
          </w:p>
        </w:tc>
        <w:tc>
          <w:tcPr>
            <w:tcW w:w="2363" w:type="dxa"/>
            <w:tcBorders>
              <w:top w:val="nil"/>
              <w:left w:val="nil"/>
              <w:bottom w:val="single" w:sz="4" w:space="0" w:color="auto"/>
              <w:right w:val="single" w:sz="4" w:space="0" w:color="auto"/>
            </w:tcBorders>
            <w:shd w:val="clear" w:color="auto" w:fill="auto"/>
            <w:noWrap/>
            <w:vAlign w:val="center"/>
            <w:hideMark/>
          </w:tcPr>
          <w:p w14:paraId="21A0C90C" w14:textId="77777777" w:rsidR="00BB6CC6" w:rsidRPr="008F6775" w:rsidRDefault="00BB6CC6" w:rsidP="00346688">
            <w:pPr>
              <w:spacing w:line="360" w:lineRule="auto"/>
              <w:rPr>
                <w:rFonts w:ascii="Times New Roman" w:hAnsi="Times New Roman" w:cs="Times New Roman"/>
                <w:lang w:val="en-ID" w:eastAsia="en-ID"/>
                <w:rPrChange w:id="1537"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38" w:author="Lingga Safitri" w:date="2025-07-01T17:21:00Z" w16du:dateUtc="2025-07-01T10:21:00Z">
                  <w:rPr>
                    <w:rFonts w:ascii="Times New Roman" w:hAnsi="Times New Roman" w:cs="Times New Roman"/>
                    <w:color w:val="000000"/>
                    <w:lang w:val="en-ID" w:eastAsia="en-ID"/>
                  </w:rPr>
                </w:rPrChange>
              </w:rPr>
              <w:t>Muncul pesan "Kode OTP tidak valid."</w:t>
            </w:r>
          </w:p>
        </w:tc>
        <w:tc>
          <w:tcPr>
            <w:tcW w:w="2363" w:type="dxa"/>
            <w:tcBorders>
              <w:top w:val="nil"/>
              <w:left w:val="nil"/>
              <w:bottom w:val="single" w:sz="4" w:space="0" w:color="auto"/>
              <w:right w:val="single" w:sz="4" w:space="0" w:color="auto"/>
            </w:tcBorders>
            <w:shd w:val="clear" w:color="auto" w:fill="auto"/>
            <w:noWrap/>
            <w:vAlign w:val="center"/>
            <w:hideMark/>
          </w:tcPr>
          <w:p w14:paraId="304DA3B5" w14:textId="77777777" w:rsidR="00BB6CC6" w:rsidRPr="008F6775" w:rsidRDefault="00BB6CC6" w:rsidP="00346688">
            <w:pPr>
              <w:spacing w:line="360" w:lineRule="auto"/>
              <w:rPr>
                <w:rFonts w:ascii="Times New Roman" w:hAnsi="Times New Roman" w:cs="Times New Roman"/>
                <w:lang w:val="en-ID" w:eastAsia="en-ID"/>
                <w:rPrChange w:id="1539"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40" w:author="Lingga Safitri" w:date="2025-07-01T17:21:00Z" w16du:dateUtc="2025-07-01T10:21:00Z">
                  <w:rPr>
                    <w:rFonts w:ascii="Times New Roman" w:hAnsi="Times New Roman" w:cs="Times New Roman"/>
                    <w:color w:val="000000"/>
                    <w:lang w:val="en-ID" w:eastAsia="en-ID"/>
                  </w:rPr>
                </w:rPrChange>
              </w:rPr>
              <w:t>Muncul pesan "Kode OTP tidak valid."</w:t>
            </w:r>
          </w:p>
        </w:tc>
        <w:tc>
          <w:tcPr>
            <w:tcW w:w="1395" w:type="dxa"/>
            <w:tcBorders>
              <w:top w:val="nil"/>
              <w:left w:val="nil"/>
              <w:bottom w:val="single" w:sz="4" w:space="0" w:color="auto"/>
              <w:right w:val="single" w:sz="4" w:space="0" w:color="auto"/>
            </w:tcBorders>
            <w:shd w:val="clear" w:color="auto" w:fill="auto"/>
            <w:noWrap/>
            <w:vAlign w:val="center"/>
            <w:hideMark/>
          </w:tcPr>
          <w:p w14:paraId="2D8E2222" w14:textId="77777777" w:rsidR="00BB6CC6" w:rsidRPr="008F6775" w:rsidRDefault="00BB6CC6" w:rsidP="00346688">
            <w:pPr>
              <w:spacing w:line="360" w:lineRule="auto"/>
              <w:rPr>
                <w:rFonts w:ascii="Times New Roman" w:hAnsi="Times New Roman" w:cs="Times New Roman"/>
                <w:lang w:val="en-ID" w:eastAsia="en-ID"/>
                <w:rPrChange w:id="1541"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42" w:author="Lingga Safitri" w:date="2025-07-01T17:21:00Z" w16du:dateUtc="2025-07-01T10:21:00Z">
                  <w:rPr>
                    <w:rFonts w:ascii="Times New Roman" w:hAnsi="Times New Roman" w:cs="Times New Roman"/>
                    <w:color w:val="000000"/>
                    <w:lang w:val="en-ID" w:eastAsia="en-ID"/>
                  </w:rPr>
                </w:rPrChange>
              </w:rPr>
              <w:t>Berhasil</w:t>
            </w:r>
          </w:p>
        </w:tc>
      </w:tr>
      <w:tr w:rsidR="00BB6CC6" w:rsidRPr="008F6775" w14:paraId="0680EFE8" w14:textId="77777777" w:rsidTr="000465AF">
        <w:trPr>
          <w:trHeight w:val="300"/>
        </w:trPr>
        <w:tc>
          <w:tcPr>
            <w:tcW w:w="1118" w:type="dxa"/>
            <w:tcBorders>
              <w:top w:val="nil"/>
              <w:left w:val="single" w:sz="4" w:space="0" w:color="auto"/>
              <w:bottom w:val="single" w:sz="4" w:space="0" w:color="auto"/>
              <w:right w:val="single" w:sz="4" w:space="0" w:color="auto"/>
            </w:tcBorders>
            <w:shd w:val="clear" w:color="auto" w:fill="auto"/>
            <w:noWrap/>
            <w:vAlign w:val="center"/>
            <w:hideMark/>
          </w:tcPr>
          <w:p w14:paraId="2AAB1752" w14:textId="77777777" w:rsidR="00BB6CC6" w:rsidRPr="008F6775" w:rsidRDefault="00BB6CC6" w:rsidP="00346688">
            <w:pPr>
              <w:spacing w:line="360" w:lineRule="auto"/>
              <w:rPr>
                <w:rFonts w:ascii="Times New Roman" w:hAnsi="Times New Roman" w:cs="Times New Roman"/>
                <w:lang w:val="en-ID" w:eastAsia="en-ID"/>
                <w:rPrChange w:id="1543"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44" w:author="Lingga Safitri" w:date="2025-07-01T17:21:00Z" w16du:dateUtc="2025-07-01T10:21:00Z">
                  <w:rPr>
                    <w:rFonts w:ascii="Times New Roman" w:hAnsi="Times New Roman" w:cs="Times New Roman"/>
                    <w:color w:val="000000"/>
                    <w:lang w:val="en-ID" w:eastAsia="en-ID"/>
                  </w:rPr>
                </w:rPrChange>
              </w:rPr>
              <w:t>Verifikasi OTP (Expired)</w:t>
            </w:r>
          </w:p>
        </w:tc>
        <w:tc>
          <w:tcPr>
            <w:tcW w:w="2879" w:type="dxa"/>
            <w:tcBorders>
              <w:top w:val="nil"/>
              <w:left w:val="nil"/>
              <w:bottom w:val="single" w:sz="4" w:space="0" w:color="auto"/>
              <w:right w:val="single" w:sz="4" w:space="0" w:color="auto"/>
            </w:tcBorders>
            <w:shd w:val="clear" w:color="auto" w:fill="auto"/>
            <w:noWrap/>
            <w:vAlign w:val="center"/>
            <w:hideMark/>
          </w:tcPr>
          <w:p w14:paraId="00AA7770" w14:textId="77777777" w:rsidR="00BB6CC6" w:rsidRPr="008F6775" w:rsidRDefault="00BB6CC6" w:rsidP="00346688">
            <w:pPr>
              <w:spacing w:line="360" w:lineRule="auto"/>
              <w:rPr>
                <w:rFonts w:ascii="Times New Roman" w:hAnsi="Times New Roman" w:cs="Times New Roman"/>
                <w:lang w:val="en-ID" w:eastAsia="en-ID"/>
                <w:rPrChange w:id="1545"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46" w:author="Lingga Safitri" w:date="2025-07-01T17:21:00Z" w16du:dateUtc="2025-07-01T10:21:00Z">
                  <w:rPr>
                    <w:rFonts w:ascii="Times New Roman" w:hAnsi="Times New Roman" w:cs="Times New Roman"/>
                    <w:color w:val="000000"/>
                    <w:lang w:val="en-ID" w:eastAsia="en-ID"/>
                  </w:rPr>
                </w:rPrChange>
              </w:rPr>
              <w:t>Pengguna memasukkan kode OTP yang telah kedaluwarsa</w:t>
            </w:r>
          </w:p>
        </w:tc>
        <w:tc>
          <w:tcPr>
            <w:tcW w:w="2363" w:type="dxa"/>
            <w:tcBorders>
              <w:top w:val="nil"/>
              <w:left w:val="nil"/>
              <w:bottom w:val="single" w:sz="4" w:space="0" w:color="auto"/>
              <w:right w:val="single" w:sz="4" w:space="0" w:color="auto"/>
            </w:tcBorders>
            <w:shd w:val="clear" w:color="auto" w:fill="auto"/>
            <w:noWrap/>
            <w:vAlign w:val="center"/>
            <w:hideMark/>
          </w:tcPr>
          <w:p w14:paraId="26B4C494" w14:textId="77777777" w:rsidR="00BB6CC6" w:rsidRPr="008F6775" w:rsidRDefault="00BB6CC6" w:rsidP="00346688">
            <w:pPr>
              <w:spacing w:line="360" w:lineRule="auto"/>
              <w:rPr>
                <w:rFonts w:ascii="Times New Roman" w:hAnsi="Times New Roman" w:cs="Times New Roman"/>
                <w:lang w:val="en-ID" w:eastAsia="en-ID"/>
                <w:rPrChange w:id="1547"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48" w:author="Lingga Safitri" w:date="2025-07-01T17:21:00Z" w16du:dateUtc="2025-07-01T10:21:00Z">
                  <w:rPr>
                    <w:rFonts w:ascii="Times New Roman" w:hAnsi="Times New Roman" w:cs="Times New Roman"/>
                    <w:color w:val="000000"/>
                    <w:lang w:val="en-ID" w:eastAsia="en-ID"/>
                  </w:rPr>
                </w:rPrChange>
              </w:rPr>
              <w:t>Muncul pesan "Kode OTP telah kedaluwarsa."</w:t>
            </w:r>
          </w:p>
        </w:tc>
        <w:tc>
          <w:tcPr>
            <w:tcW w:w="2363" w:type="dxa"/>
            <w:tcBorders>
              <w:top w:val="nil"/>
              <w:left w:val="nil"/>
              <w:bottom w:val="single" w:sz="4" w:space="0" w:color="auto"/>
              <w:right w:val="single" w:sz="4" w:space="0" w:color="auto"/>
            </w:tcBorders>
            <w:shd w:val="clear" w:color="auto" w:fill="auto"/>
            <w:noWrap/>
            <w:vAlign w:val="center"/>
            <w:hideMark/>
          </w:tcPr>
          <w:p w14:paraId="7FE620C7" w14:textId="77777777" w:rsidR="00BB6CC6" w:rsidRPr="008F6775" w:rsidRDefault="00BB6CC6" w:rsidP="00346688">
            <w:pPr>
              <w:spacing w:line="360" w:lineRule="auto"/>
              <w:rPr>
                <w:rFonts w:ascii="Times New Roman" w:hAnsi="Times New Roman" w:cs="Times New Roman"/>
                <w:lang w:val="en-ID" w:eastAsia="en-ID"/>
                <w:rPrChange w:id="1549"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50" w:author="Lingga Safitri" w:date="2025-07-01T17:21:00Z" w16du:dateUtc="2025-07-01T10:21:00Z">
                  <w:rPr>
                    <w:rFonts w:ascii="Times New Roman" w:hAnsi="Times New Roman" w:cs="Times New Roman"/>
                    <w:color w:val="000000"/>
                    <w:lang w:val="en-ID" w:eastAsia="en-ID"/>
                  </w:rPr>
                </w:rPrChange>
              </w:rPr>
              <w:t>Muncul pesan "Kode OTP telah kedaluwarsa."</w:t>
            </w:r>
          </w:p>
        </w:tc>
        <w:tc>
          <w:tcPr>
            <w:tcW w:w="1395" w:type="dxa"/>
            <w:tcBorders>
              <w:top w:val="nil"/>
              <w:left w:val="nil"/>
              <w:bottom w:val="single" w:sz="4" w:space="0" w:color="auto"/>
              <w:right w:val="single" w:sz="4" w:space="0" w:color="auto"/>
            </w:tcBorders>
            <w:shd w:val="clear" w:color="auto" w:fill="auto"/>
            <w:noWrap/>
            <w:vAlign w:val="center"/>
            <w:hideMark/>
          </w:tcPr>
          <w:p w14:paraId="3A8474C8" w14:textId="77777777" w:rsidR="00BB6CC6" w:rsidRPr="008F6775" w:rsidRDefault="00BB6CC6" w:rsidP="00346688">
            <w:pPr>
              <w:spacing w:line="360" w:lineRule="auto"/>
              <w:rPr>
                <w:rFonts w:ascii="Times New Roman" w:hAnsi="Times New Roman" w:cs="Times New Roman"/>
                <w:lang w:val="en-ID" w:eastAsia="en-ID"/>
                <w:rPrChange w:id="1551"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52" w:author="Lingga Safitri" w:date="2025-07-01T17:21:00Z" w16du:dateUtc="2025-07-01T10:21:00Z">
                  <w:rPr>
                    <w:rFonts w:ascii="Times New Roman" w:hAnsi="Times New Roman" w:cs="Times New Roman"/>
                    <w:color w:val="000000"/>
                    <w:lang w:val="en-ID" w:eastAsia="en-ID"/>
                  </w:rPr>
                </w:rPrChange>
              </w:rPr>
              <w:t>Berhasil</w:t>
            </w:r>
          </w:p>
        </w:tc>
      </w:tr>
      <w:tr w:rsidR="00BB6CC6" w:rsidRPr="008F6775" w14:paraId="0B8B3D10" w14:textId="77777777" w:rsidTr="000465AF">
        <w:trPr>
          <w:trHeight w:val="300"/>
        </w:trPr>
        <w:tc>
          <w:tcPr>
            <w:tcW w:w="1118" w:type="dxa"/>
            <w:tcBorders>
              <w:top w:val="nil"/>
              <w:left w:val="single" w:sz="4" w:space="0" w:color="auto"/>
              <w:bottom w:val="single" w:sz="4" w:space="0" w:color="auto"/>
              <w:right w:val="single" w:sz="4" w:space="0" w:color="auto"/>
            </w:tcBorders>
            <w:shd w:val="clear" w:color="auto" w:fill="auto"/>
            <w:noWrap/>
            <w:vAlign w:val="center"/>
            <w:hideMark/>
          </w:tcPr>
          <w:p w14:paraId="1B804331" w14:textId="77777777" w:rsidR="00BB6CC6" w:rsidRPr="008F6775" w:rsidRDefault="00BB6CC6" w:rsidP="00346688">
            <w:pPr>
              <w:spacing w:line="360" w:lineRule="auto"/>
              <w:rPr>
                <w:rFonts w:ascii="Times New Roman" w:hAnsi="Times New Roman" w:cs="Times New Roman"/>
                <w:lang w:val="en-ID" w:eastAsia="en-ID"/>
                <w:rPrChange w:id="1553"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54" w:author="Lingga Safitri" w:date="2025-07-01T17:21:00Z" w16du:dateUtc="2025-07-01T10:21:00Z">
                  <w:rPr>
                    <w:rFonts w:ascii="Times New Roman" w:hAnsi="Times New Roman" w:cs="Times New Roman"/>
                    <w:color w:val="000000"/>
                    <w:lang w:val="en-ID" w:eastAsia="en-ID"/>
                  </w:rPr>
                </w:rPrChange>
              </w:rPr>
              <w:t>Ubah Password (Valid)</w:t>
            </w:r>
          </w:p>
        </w:tc>
        <w:tc>
          <w:tcPr>
            <w:tcW w:w="2879" w:type="dxa"/>
            <w:tcBorders>
              <w:top w:val="nil"/>
              <w:left w:val="nil"/>
              <w:bottom w:val="single" w:sz="4" w:space="0" w:color="auto"/>
              <w:right w:val="single" w:sz="4" w:space="0" w:color="auto"/>
            </w:tcBorders>
            <w:shd w:val="clear" w:color="auto" w:fill="auto"/>
            <w:noWrap/>
            <w:vAlign w:val="center"/>
            <w:hideMark/>
          </w:tcPr>
          <w:p w14:paraId="229E7336" w14:textId="77777777" w:rsidR="00BB6CC6" w:rsidRPr="008F6775" w:rsidRDefault="00BB6CC6" w:rsidP="00346688">
            <w:pPr>
              <w:spacing w:line="360" w:lineRule="auto"/>
              <w:rPr>
                <w:rFonts w:ascii="Times New Roman" w:hAnsi="Times New Roman" w:cs="Times New Roman"/>
                <w:lang w:val="en-ID" w:eastAsia="en-ID"/>
                <w:rPrChange w:id="1555"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56" w:author="Lingga Safitri" w:date="2025-07-01T17:21:00Z" w16du:dateUtc="2025-07-01T10:21:00Z">
                  <w:rPr>
                    <w:rFonts w:ascii="Times New Roman" w:hAnsi="Times New Roman" w:cs="Times New Roman"/>
                    <w:color w:val="000000"/>
                    <w:lang w:val="en-ID" w:eastAsia="en-ID"/>
                  </w:rPr>
                </w:rPrChange>
              </w:rPr>
              <w:t>Pengguna memasukkan password baru yang valid</w:t>
            </w:r>
          </w:p>
        </w:tc>
        <w:tc>
          <w:tcPr>
            <w:tcW w:w="2363" w:type="dxa"/>
            <w:tcBorders>
              <w:top w:val="nil"/>
              <w:left w:val="nil"/>
              <w:bottom w:val="single" w:sz="4" w:space="0" w:color="auto"/>
              <w:right w:val="single" w:sz="4" w:space="0" w:color="auto"/>
            </w:tcBorders>
            <w:shd w:val="clear" w:color="auto" w:fill="auto"/>
            <w:noWrap/>
            <w:vAlign w:val="center"/>
            <w:hideMark/>
          </w:tcPr>
          <w:p w14:paraId="33B6B23D" w14:textId="77777777" w:rsidR="00BB6CC6" w:rsidRPr="008F6775" w:rsidRDefault="00BB6CC6" w:rsidP="00346688">
            <w:pPr>
              <w:spacing w:line="360" w:lineRule="auto"/>
              <w:rPr>
                <w:rFonts w:ascii="Times New Roman" w:hAnsi="Times New Roman" w:cs="Times New Roman"/>
                <w:lang w:val="en-ID" w:eastAsia="en-ID"/>
                <w:rPrChange w:id="1557"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58" w:author="Lingga Safitri" w:date="2025-07-01T17:21:00Z" w16du:dateUtc="2025-07-01T10:21:00Z">
                  <w:rPr>
                    <w:rFonts w:ascii="Times New Roman" w:hAnsi="Times New Roman" w:cs="Times New Roman"/>
                    <w:color w:val="000000"/>
                    <w:lang w:val="en-ID" w:eastAsia="en-ID"/>
                  </w:rPr>
                </w:rPrChange>
              </w:rPr>
              <w:t>Password berhasil diubah</w:t>
            </w:r>
          </w:p>
        </w:tc>
        <w:tc>
          <w:tcPr>
            <w:tcW w:w="2363" w:type="dxa"/>
            <w:tcBorders>
              <w:top w:val="nil"/>
              <w:left w:val="nil"/>
              <w:bottom w:val="single" w:sz="4" w:space="0" w:color="auto"/>
              <w:right w:val="single" w:sz="4" w:space="0" w:color="auto"/>
            </w:tcBorders>
            <w:shd w:val="clear" w:color="auto" w:fill="auto"/>
            <w:noWrap/>
            <w:vAlign w:val="center"/>
            <w:hideMark/>
          </w:tcPr>
          <w:p w14:paraId="02E09CEA" w14:textId="77777777" w:rsidR="00BB6CC6" w:rsidRPr="008F6775" w:rsidRDefault="00BB6CC6" w:rsidP="00346688">
            <w:pPr>
              <w:spacing w:line="360" w:lineRule="auto"/>
              <w:rPr>
                <w:rFonts w:ascii="Times New Roman" w:hAnsi="Times New Roman" w:cs="Times New Roman"/>
                <w:lang w:val="en-ID" w:eastAsia="en-ID"/>
                <w:rPrChange w:id="1559"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60" w:author="Lingga Safitri" w:date="2025-07-01T17:21:00Z" w16du:dateUtc="2025-07-01T10:21:00Z">
                  <w:rPr>
                    <w:rFonts w:ascii="Times New Roman" w:hAnsi="Times New Roman" w:cs="Times New Roman"/>
                    <w:color w:val="000000"/>
                    <w:lang w:val="en-ID" w:eastAsia="en-ID"/>
                  </w:rPr>
                </w:rPrChange>
              </w:rPr>
              <w:t>Password berhasil diubah</w:t>
            </w:r>
          </w:p>
        </w:tc>
        <w:tc>
          <w:tcPr>
            <w:tcW w:w="1395" w:type="dxa"/>
            <w:tcBorders>
              <w:top w:val="nil"/>
              <w:left w:val="nil"/>
              <w:bottom w:val="single" w:sz="4" w:space="0" w:color="auto"/>
              <w:right w:val="single" w:sz="4" w:space="0" w:color="auto"/>
            </w:tcBorders>
            <w:shd w:val="clear" w:color="auto" w:fill="auto"/>
            <w:noWrap/>
            <w:vAlign w:val="center"/>
            <w:hideMark/>
          </w:tcPr>
          <w:p w14:paraId="7DF06CCF" w14:textId="77777777" w:rsidR="00BB6CC6" w:rsidRPr="008F6775" w:rsidRDefault="00BB6CC6" w:rsidP="00346688">
            <w:pPr>
              <w:spacing w:line="360" w:lineRule="auto"/>
              <w:rPr>
                <w:rFonts w:ascii="Times New Roman" w:hAnsi="Times New Roman" w:cs="Times New Roman"/>
                <w:lang w:val="en-ID" w:eastAsia="en-ID"/>
                <w:rPrChange w:id="1561"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62" w:author="Lingga Safitri" w:date="2025-07-01T17:21:00Z" w16du:dateUtc="2025-07-01T10:21:00Z">
                  <w:rPr>
                    <w:rFonts w:ascii="Times New Roman" w:hAnsi="Times New Roman" w:cs="Times New Roman"/>
                    <w:color w:val="000000"/>
                    <w:lang w:val="en-ID" w:eastAsia="en-ID"/>
                  </w:rPr>
                </w:rPrChange>
              </w:rPr>
              <w:t>Berhasil</w:t>
            </w:r>
          </w:p>
        </w:tc>
      </w:tr>
      <w:tr w:rsidR="00BB6CC6" w:rsidRPr="008F6775" w14:paraId="769A6F07" w14:textId="77777777" w:rsidTr="000465AF">
        <w:trPr>
          <w:trHeight w:val="300"/>
        </w:trPr>
        <w:tc>
          <w:tcPr>
            <w:tcW w:w="1118" w:type="dxa"/>
            <w:tcBorders>
              <w:top w:val="nil"/>
              <w:left w:val="single" w:sz="4" w:space="0" w:color="auto"/>
              <w:bottom w:val="single" w:sz="4" w:space="0" w:color="auto"/>
              <w:right w:val="single" w:sz="4" w:space="0" w:color="auto"/>
            </w:tcBorders>
            <w:shd w:val="clear" w:color="auto" w:fill="auto"/>
            <w:noWrap/>
            <w:vAlign w:val="center"/>
            <w:hideMark/>
          </w:tcPr>
          <w:p w14:paraId="77B23C97" w14:textId="77777777" w:rsidR="00BB6CC6" w:rsidRPr="008F6775" w:rsidRDefault="00BB6CC6" w:rsidP="00346688">
            <w:pPr>
              <w:spacing w:line="360" w:lineRule="auto"/>
              <w:rPr>
                <w:rFonts w:ascii="Times New Roman" w:hAnsi="Times New Roman" w:cs="Times New Roman"/>
                <w:lang w:val="en-ID" w:eastAsia="en-ID"/>
                <w:rPrChange w:id="1563"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64" w:author="Lingga Safitri" w:date="2025-07-01T17:21:00Z" w16du:dateUtc="2025-07-01T10:21:00Z">
                  <w:rPr>
                    <w:rFonts w:ascii="Times New Roman" w:hAnsi="Times New Roman" w:cs="Times New Roman"/>
                    <w:color w:val="000000"/>
                    <w:lang w:val="en-ID" w:eastAsia="en-ID"/>
                  </w:rPr>
                </w:rPrChange>
              </w:rPr>
              <w:t>Ubah Password (Invalid)</w:t>
            </w:r>
          </w:p>
        </w:tc>
        <w:tc>
          <w:tcPr>
            <w:tcW w:w="2879" w:type="dxa"/>
            <w:tcBorders>
              <w:top w:val="nil"/>
              <w:left w:val="nil"/>
              <w:bottom w:val="single" w:sz="4" w:space="0" w:color="auto"/>
              <w:right w:val="single" w:sz="4" w:space="0" w:color="auto"/>
            </w:tcBorders>
            <w:shd w:val="clear" w:color="auto" w:fill="auto"/>
            <w:noWrap/>
            <w:vAlign w:val="center"/>
            <w:hideMark/>
          </w:tcPr>
          <w:p w14:paraId="0BCB6C63" w14:textId="77777777" w:rsidR="00BB6CC6" w:rsidRPr="008F6775" w:rsidRDefault="00BB6CC6" w:rsidP="00346688">
            <w:pPr>
              <w:spacing w:line="360" w:lineRule="auto"/>
              <w:rPr>
                <w:rFonts w:ascii="Times New Roman" w:hAnsi="Times New Roman" w:cs="Times New Roman"/>
                <w:lang w:val="en-ID" w:eastAsia="en-ID"/>
                <w:rPrChange w:id="1565"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66" w:author="Lingga Safitri" w:date="2025-07-01T17:21:00Z" w16du:dateUtc="2025-07-01T10:21:00Z">
                  <w:rPr>
                    <w:rFonts w:ascii="Times New Roman" w:hAnsi="Times New Roman" w:cs="Times New Roman"/>
                    <w:color w:val="000000"/>
                    <w:lang w:val="en-ID" w:eastAsia="en-ID"/>
                  </w:rPr>
                </w:rPrChange>
              </w:rPr>
              <w:t xml:space="preserve">Pengguna memasukkan password baru yang tidak </w:t>
            </w:r>
            <w:r w:rsidRPr="008F6775">
              <w:rPr>
                <w:rFonts w:ascii="Times New Roman" w:hAnsi="Times New Roman" w:cs="Times New Roman"/>
                <w:lang w:val="en-ID" w:eastAsia="en-ID"/>
                <w:rPrChange w:id="1567" w:author="Lingga Safitri" w:date="2025-07-01T17:21:00Z" w16du:dateUtc="2025-07-01T10:21:00Z">
                  <w:rPr>
                    <w:rFonts w:ascii="Times New Roman" w:hAnsi="Times New Roman" w:cs="Times New Roman"/>
                    <w:color w:val="000000"/>
                    <w:lang w:val="en-ID" w:eastAsia="en-ID"/>
                  </w:rPr>
                </w:rPrChange>
              </w:rPr>
              <w:lastRenderedPageBreak/>
              <w:t>valid (misalnya terlalu pendek)</w:t>
            </w:r>
          </w:p>
        </w:tc>
        <w:tc>
          <w:tcPr>
            <w:tcW w:w="2363" w:type="dxa"/>
            <w:tcBorders>
              <w:top w:val="nil"/>
              <w:left w:val="nil"/>
              <w:bottom w:val="single" w:sz="4" w:space="0" w:color="auto"/>
              <w:right w:val="single" w:sz="4" w:space="0" w:color="auto"/>
            </w:tcBorders>
            <w:shd w:val="clear" w:color="auto" w:fill="auto"/>
            <w:noWrap/>
            <w:vAlign w:val="center"/>
            <w:hideMark/>
          </w:tcPr>
          <w:p w14:paraId="1609CB70" w14:textId="77777777" w:rsidR="00BB6CC6" w:rsidRPr="008F6775" w:rsidRDefault="00BB6CC6" w:rsidP="00346688">
            <w:pPr>
              <w:spacing w:line="360" w:lineRule="auto"/>
              <w:rPr>
                <w:rFonts w:ascii="Times New Roman" w:hAnsi="Times New Roman" w:cs="Times New Roman"/>
                <w:lang w:val="en-ID" w:eastAsia="en-ID"/>
                <w:rPrChange w:id="1568"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69" w:author="Lingga Safitri" w:date="2025-07-01T17:21:00Z" w16du:dateUtc="2025-07-01T10:21:00Z">
                  <w:rPr>
                    <w:rFonts w:ascii="Times New Roman" w:hAnsi="Times New Roman" w:cs="Times New Roman"/>
                    <w:color w:val="000000"/>
                    <w:lang w:val="en-ID" w:eastAsia="en-ID"/>
                  </w:rPr>
                </w:rPrChange>
              </w:rPr>
              <w:lastRenderedPageBreak/>
              <w:t>Muncul pesan "Password tidak valid."</w:t>
            </w:r>
          </w:p>
        </w:tc>
        <w:tc>
          <w:tcPr>
            <w:tcW w:w="2363" w:type="dxa"/>
            <w:tcBorders>
              <w:top w:val="nil"/>
              <w:left w:val="nil"/>
              <w:bottom w:val="single" w:sz="4" w:space="0" w:color="auto"/>
              <w:right w:val="single" w:sz="4" w:space="0" w:color="auto"/>
            </w:tcBorders>
            <w:shd w:val="clear" w:color="auto" w:fill="auto"/>
            <w:noWrap/>
            <w:vAlign w:val="center"/>
            <w:hideMark/>
          </w:tcPr>
          <w:p w14:paraId="10CE4761" w14:textId="77777777" w:rsidR="00BB6CC6" w:rsidRPr="008F6775" w:rsidRDefault="00BB6CC6" w:rsidP="00346688">
            <w:pPr>
              <w:spacing w:line="360" w:lineRule="auto"/>
              <w:rPr>
                <w:rFonts w:ascii="Times New Roman" w:hAnsi="Times New Roman" w:cs="Times New Roman"/>
                <w:lang w:val="en-ID" w:eastAsia="en-ID"/>
                <w:rPrChange w:id="1570"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71" w:author="Lingga Safitri" w:date="2025-07-01T17:21:00Z" w16du:dateUtc="2025-07-01T10:21:00Z">
                  <w:rPr>
                    <w:rFonts w:ascii="Times New Roman" w:hAnsi="Times New Roman" w:cs="Times New Roman"/>
                    <w:color w:val="000000"/>
                    <w:lang w:val="en-ID" w:eastAsia="en-ID"/>
                  </w:rPr>
                </w:rPrChange>
              </w:rPr>
              <w:t>Muncul pesan "Password tidak valid."</w:t>
            </w:r>
          </w:p>
        </w:tc>
        <w:tc>
          <w:tcPr>
            <w:tcW w:w="1395" w:type="dxa"/>
            <w:tcBorders>
              <w:top w:val="nil"/>
              <w:left w:val="nil"/>
              <w:bottom w:val="single" w:sz="4" w:space="0" w:color="auto"/>
              <w:right w:val="single" w:sz="4" w:space="0" w:color="auto"/>
            </w:tcBorders>
            <w:shd w:val="clear" w:color="auto" w:fill="auto"/>
            <w:noWrap/>
            <w:vAlign w:val="center"/>
            <w:hideMark/>
          </w:tcPr>
          <w:p w14:paraId="549516D9" w14:textId="77777777" w:rsidR="00BB6CC6" w:rsidRPr="008F6775" w:rsidRDefault="00BB6CC6">
            <w:pPr>
              <w:keepNext/>
              <w:spacing w:line="360" w:lineRule="auto"/>
              <w:rPr>
                <w:rFonts w:ascii="Times New Roman" w:hAnsi="Times New Roman" w:cs="Times New Roman"/>
                <w:lang w:val="en-ID" w:eastAsia="en-ID"/>
                <w:rPrChange w:id="1572" w:author="Lingga Safitri" w:date="2025-07-01T17:21:00Z" w16du:dateUtc="2025-07-01T10:21:00Z">
                  <w:rPr>
                    <w:rFonts w:ascii="Times New Roman" w:hAnsi="Times New Roman" w:cs="Times New Roman"/>
                    <w:color w:val="000000"/>
                    <w:lang w:val="en-ID" w:eastAsia="en-ID"/>
                  </w:rPr>
                </w:rPrChange>
              </w:rPr>
              <w:pPrChange w:id="1573" w:author="Lingga Safitri" w:date="2025-07-01T17:14:00Z" w16du:dateUtc="2025-07-01T10:14:00Z">
                <w:pPr>
                  <w:spacing w:line="360" w:lineRule="auto"/>
                </w:pPr>
              </w:pPrChange>
            </w:pPr>
            <w:r w:rsidRPr="008F6775">
              <w:rPr>
                <w:rFonts w:ascii="Times New Roman" w:hAnsi="Times New Roman" w:cs="Times New Roman"/>
                <w:lang w:val="en-ID" w:eastAsia="en-ID"/>
                <w:rPrChange w:id="1574" w:author="Lingga Safitri" w:date="2025-07-01T17:21:00Z" w16du:dateUtc="2025-07-01T10:21:00Z">
                  <w:rPr>
                    <w:rFonts w:ascii="Times New Roman" w:hAnsi="Times New Roman" w:cs="Times New Roman"/>
                    <w:color w:val="000000"/>
                    <w:lang w:val="en-ID" w:eastAsia="en-ID"/>
                  </w:rPr>
                </w:rPrChange>
              </w:rPr>
              <w:t>Berhasil</w:t>
            </w:r>
          </w:p>
        </w:tc>
      </w:tr>
      <w:bookmarkEnd w:id="1064"/>
    </w:tbl>
    <w:p w14:paraId="4E95425A" w14:textId="77777777" w:rsidR="00974A8A" w:rsidRDefault="00974A8A" w:rsidP="00974A8A"/>
    <w:p w14:paraId="036FA3F1" w14:textId="18E61A8D" w:rsidR="00DC39AB" w:rsidRPr="008F6775" w:rsidRDefault="00DC39AB" w:rsidP="00346688">
      <w:pPr>
        <w:pStyle w:val="Heading2"/>
        <w:spacing w:line="360" w:lineRule="auto"/>
        <w:rPr>
          <w:ins w:id="1575" w:author="Lingga Safitri" w:date="2025-07-01T17:14:00Z" w16du:dateUtc="2025-07-01T10:14:00Z"/>
          <w:rFonts w:ascii="Times New Roman" w:hAnsi="Times New Roman" w:cs="Times New Roman"/>
        </w:rPr>
      </w:pPr>
      <w:bookmarkStart w:id="1576" w:name="_Toc202286236"/>
      <w:r w:rsidRPr="008F6775">
        <w:rPr>
          <w:rFonts w:ascii="Times New Roman" w:hAnsi="Times New Roman" w:cs="Times New Roman"/>
        </w:rPr>
        <w:t>4.2 Hasil Pengujian dan Analisis</w:t>
      </w:r>
      <w:bookmarkEnd w:id="1576"/>
    </w:p>
    <w:p w14:paraId="6011178B" w14:textId="77777777" w:rsidR="003C4760" w:rsidRPr="008F6775" w:rsidRDefault="003C4760">
      <w:pPr>
        <w:rPr>
          <w:rPrChange w:id="1577" w:author="Lingga Safitri" w:date="2025-07-01T17:21:00Z" w16du:dateUtc="2025-07-01T10:21:00Z">
            <w:rPr>
              <w:rFonts w:ascii="Times New Roman" w:hAnsi="Times New Roman" w:cs="Times New Roman"/>
              <w:lang w:val="en-ID"/>
            </w:rPr>
          </w:rPrChange>
        </w:rPr>
        <w:pPrChange w:id="1578" w:author="Lingga Safitri" w:date="2025-07-01T17:14:00Z" w16du:dateUtc="2025-07-01T10:14:00Z">
          <w:pPr>
            <w:pStyle w:val="Heading2"/>
            <w:spacing w:line="360" w:lineRule="auto"/>
          </w:pPr>
        </w:pPrChange>
      </w:pPr>
    </w:p>
    <w:p w14:paraId="559E85F7" w14:textId="77777777" w:rsidR="00DC39AB" w:rsidRPr="008F6775" w:rsidRDefault="00DC39AB" w:rsidP="00346688">
      <w:pPr>
        <w:pStyle w:val="NormalWeb"/>
        <w:spacing w:line="360" w:lineRule="auto"/>
        <w:jc w:val="both"/>
      </w:pPr>
      <w:r w:rsidRPr="008F6775">
        <w:t xml:space="preserve">Pada tahap ini, dilakukan analisis mendalam terhadap hasil pengujian </w:t>
      </w:r>
      <w:r w:rsidRPr="008F6775">
        <w:rPr>
          <w:i/>
          <w:iCs/>
        </w:rPr>
        <w:t>White-box</w:t>
      </w:r>
      <w:r w:rsidRPr="008F6775">
        <w:t xml:space="preserve"> dan </w:t>
      </w:r>
      <w:r w:rsidRPr="008F6775">
        <w:rPr>
          <w:i/>
          <w:iCs/>
        </w:rPr>
        <w:t>Black-box</w:t>
      </w:r>
      <w:r w:rsidRPr="008F6775">
        <w:t xml:space="preserve"> untuk mengevaluasi fungsionalitas, alur logika, dan kesesuaian sistem dengan kebutuhan pengguna. Analisis ini bertujuan untuk memastikan bahwa setiap komponen aplikasi "Medical Conversation" berjalan sesuai dengan yang diharapkan.</w:t>
      </w:r>
    </w:p>
    <w:p w14:paraId="3D864A98" w14:textId="77777777" w:rsidR="00DC39AB" w:rsidRPr="008F6775" w:rsidRDefault="00DC39AB" w:rsidP="00346688">
      <w:pPr>
        <w:pStyle w:val="Heading3"/>
      </w:pPr>
      <w:bookmarkStart w:id="1579" w:name="_Toc202286237"/>
      <w:r w:rsidRPr="008F6775">
        <w:t>4.2.1 Pengujian White-box dan Analisis</w:t>
      </w:r>
      <w:bookmarkEnd w:id="1579"/>
    </w:p>
    <w:p w14:paraId="63E87857" w14:textId="77777777" w:rsidR="00DC39AB" w:rsidRPr="008F6775" w:rsidRDefault="00DC39AB" w:rsidP="00346688">
      <w:pPr>
        <w:pStyle w:val="NormalWeb"/>
        <w:spacing w:line="360" w:lineRule="auto"/>
        <w:jc w:val="both"/>
      </w:pPr>
      <w:r w:rsidRPr="008F6775">
        <w:t xml:space="preserve">Pengujian </w:t>
      </w:r>
      <w:r w:rsidRPr="008F6775">
        <w:rPr>
          <w:i/>
          <w:iCs/>
        </w:rPr>
        <w:t>White-box</w:t>
      </w:r>
      <w:r w:rsidRPr="008F6775">
        <w:t xml:space="preserve"> difokuskan pada pengujian struktur internal dan alur logika dari kode sumber. Analisis dilakukan dengan menelusuri berbagai jalur eksekusi kode untuk setiap fungsionalitas utama.</w:t>
      </w:r>
    </w:p>
    <w:p w14:paraId="68E650BF" w14:textId="77777777" w:rsidR="00DC39AB" w:rsidRPr="008F6775" w:rsidRDefault="00DC39AB" w:rsidP="00346688">
      <w:pPr>
        <w:pStyle w:val="NormalWeb"/>
        <w:spacing w:line="360" w:lineRule="auto"/>
        <w:jc w:val="both"/>
      </w:pPr>
    </w:p>
    <w:p w14:paraId="685D9A9D" w14:textId="77777777" w:rsidR="00DC39AB" w:rsidRPr="008F6775" w:rsidRDefault="00DC39AB" w:rsidP="00346688">
      <w:pPr>
        <w:pStyle w:val="NormalWeb"/>
        <w:spacing w:line="360" w:lineRule="auto"/>
        <w:jc w:val="both"/>
      </w:pPr>
      <w:r w:rsidRPr="008F6775">
        <w:rPr>
          <w:b/>
          <w:bCs/>
        </w:rPr>
        <w:t>1. Fungsionalitas Login</w:t>
      </w:r>
    </w:p>
    <w:p w14:paraId="6A016049" w14:textId="77777777" w:rsidR="00DC39AB" w:rsidRPr="008F6775" w:rsidRDefault="00DC39AB" w:rsidP="00346688">
      <w:pPr>
        <w:pStyle w:val="NormalWeb"/>
        <w:numPr>
          <w:ilvl w:val="0"/>
          <w:numId w:val="82"/>
        </w:numPr>
        <w:spacing w:line="360" w:lineRule="auto"/>
        <w:jc w:val="both"/>
      </w:pPr>
      <w:r w:rsidRPr="008F6775">
        <w:rPr>
          <w:b/>
          <w:bCs/>
        </w:rPr>
        <w:t>Analisis:</w:t>
      </w:r>
    </w:p>
    <w:p w14:paraId="0DEEEE46" w14:textId="04E5905A" w:rsidR="00DC39AB" w:rsidRPr="008F6775" w:rsidRDefault="00DC39AB" w:rsidP="00346688">
      <w:pPr>
        <w:pStyle w:val="NormalWeb"/>
        <w:numPr>
          <w:ilvl w:val="1"/>
          <w:numId w:val="82"/>
        </w:numPr>
        <w:spacing w:line="360" w:lineRule="auto"/>
        <w:jc w:val="both"/>
      </w:pPr>
      <w:r w:rsidRPr="008F6775">
        <w:rPr>
          <w:rStyle w:val="citation-144"/>
          <w:b/>
          <w:bCs/>
        </w:rPr>
        <w:t>Jalur Sukses (P1 &amp; P2):</w:t>
      </w:r>
      <w:r w:rsidRPr="008F6775">
        <w:rPr>
          <w:rStyle w:val="citation-144"/>
        </w:rPr>
        <w:t xml:space="preserve"> Pengujian menunjukkan bahwa logika untuk membedakan login admin dan login pengguna biasa berjalan dengan benar</w:t>
      </w:r>
      <w:r w:rsidRPr="008F6775">
        <w:t xml:space="preserve">. </w:t>
      </w:r>
      <w:r w:rsidRPr="008F6775">
        <w:rPr>
          <w:rStyle w:val="citation-143"/>
        </w:rPr>
        <w:t xml:space="preserve">Untuk admin, sistem melakukan perbandingan dengan variabel lingkungan, sedangkan untuk pengguna, sistem melakukan </w:t>
      </w:r>
      <w:r w:rsidRPr="008F6775">
        <w:rPr>
          <w:rStyle w:val="citation-143"/>
          <w:i/>
          <w:iCs/>
        </w:rPr>
        <w:t>query</w:t>
      </w:r>
      <w:r w:rsidRPr="008F6775">
        <w:rPr>
          <w:rStyle w:val="citation-143"/>
        </w:rPr>
        <w:t xml:space="preserve"> ke tabel </w:t>
      </w:r>
      <w:r w:rsidRPr="008F6775">
        <w:rPr>
          <w:rStyle w:val="citation-143"/>
          <w:sz w:val="20"/>
          <w:szCs w:val="20"/>
        </w:rPr>
        <w:t>users</w:t>
      </w:r>
      <w:r w:rsidRPr="008F6775">
        <w:rPr>
          <w:rStyle w:val="citation-143"/>
        </w:rPr>
        <w:t xml:space="preserve"> di </w:t>
      </w:r>
      <w:r w:rsidRPr="008F6775">
        <w:rPr>
          <w:rStyle w:val="citation-143"/>
          <w:i/>
          <w:iCs/>
        </w:rPr>
        <w:t>database</w:t>
      </w:r>
      <w:r w:rsidRPr="008F6775">
        <w:t xml:space="preserve">. </w:t>
      </w:r>
      <w:r w:rsidRPr="008F6775">
        <w:rPr>
          <w:rStyle w:val="citation-142"/>
        </w:rPr>
        <w:t>Jika berhasil, sesi pengguna akan dibuat (</w:t>
      </w:r>
      <w:r w:rsidRPr="008F6775">
        <w:rPr>
          <w:rStyle w:val="citation-142"/>
          <w:sz w:val="20"/>
          <w:szCs w:val="20"/>
        </w:rPr>
        <w:t>req.session.user</w:t>
      </w:r>
      <w:r w:rsidRPr="008F6775">
        <w:rPr>
          <w:rStyle w:val="citation-142"/>
        </w:rPr>
        <w:t>) yang berisi peran dan ID pengguna, yang menjadi dasar otorisasi di seluruh aplikasi</w:t>
      </w:r>
      <w:r w:rsidRPr="008F6775">
        <w:t>.</w:t>
      </w:r>
    </w:p>
    <w:p w14:paraId="2237AEA0" w14:textId="77777777" w:rsidR="00DC39AB" w:rsidRPr="008F6775" w:rsidRDefault="00DC39AB" w:rsidP="00346688">
      <w:pPr>
        <w:pStyle w:val="NormalWeb"/>
        <w:numPr>
          <w:ilvl w:val="1"/>
          <w:numId w:val="82"/>
        </w:numPr>
        <w:spacing w:line="360" w:lineRule="auto"/>
        <w:jc w:val="both"/>
      </w:pPr>
      <w:r w:rsidRPr="008F6775">
        <w:rPr>
          <w:rStyle w:val="citation-141"/>
          <w:b/>
          <w:bCs/>
        </w:rPr>
        <w:t>Jalur Gagal (P3):</w:t>
      </w:r>
      <w:r w:rsidRPr="008F6775">
        <w:rPr>
          <w:rStyle w:val="citation-141"/>
        </w:rPr>
        <w:t xml:space="preserve"> Skenario ini berhasil membuktikan bahwa jika </w:t>
      </w:r>
      <w:r w:rsidRPr="008F6775">
        <w:rPr>
          <w:rStyle w:val="citation-141"/>
          <w:i/>
          <w:iCs/>
        </w:rPr>
        <w:t>query</w:t>
      </w:r>
      <w:r w:rsidRPr="008F6775">
        <w:rPr>
          <w:rStyle w:val="citation-141"/>
        </w:rPr>
        <w:t xml:space="preserve"> ke </w:t>
      </w:r>
      <w:r w:rsidRPr="008F6775">
        <w:rPr>
          <w:rStyle w:val="citation-141"/>
          <w:i/>
          <w:iCs/>
        </w:rPr>
        <w:t>database</w:t>
      </w:r>
      <w:r w:rsidRPr="008F6775">
        <w:rPr>
          <w:rStyle w:val="citation-141"/>
        </w:rPr>
        <w:t xml:space="preserve"> tidak menemukan kombinasi </w:t>
      </w:r>
      <w:r w:rsidRPr="008F6775">
        <w:rPr>
          <w:rStyle w:val="citation-141"/>
          <w:i/>
          <w:iCs/>
        </w:rPr>
        <w:t>username</w:t>
      </w:r>
      <w:r w:rsidRPr="008F6775">
        <w:rPr>
          <w:rStyle w:val="citation-141"/>
        </w:rPr>
        <w:t xml:space="preserve"> dan </w:t>
      </w:r>
      <w:r w:rsidRPr="008F6775">
        <w:rPr>
          <w:rStyle w:val="citation-141"/>
          <w:i/>
          <w:iCs/>
        </w:rPr>
        <w:t>password</w:t>
      </w:r>
      <w:r w:rsidRPr="008F6775">
        <w:rPr>
          <w:rStyle w:val="citation-141"/>
        </w:rPr>
        <w:t xml:space="preserve"> yang cocok, sistem akan masuk ke blok </w:t>
      </w:r>
      <w:r w:rsidRPr="008F6775">
        <w:rPr>
          <w:rStyle w:val="citation-141"/>
          <w:sz w:val="20"/>
          <w:szCs w:val="20"/>
        </w:rPr>
        <w:t>else</w:t>
      </w:r>
      <w:r w:rsidRPr="008F6775">
        <w:rPr>
          <w:rStyle w:val="citation-141"/>
        </w:rPr>
        <w:t xml:space="preserve"> dan </w:t>
      </w:r>
      <w:r w:rsidRPr="008F6775">
        <w:rPr>
          <w:rStyle w:val="citation-141"/>
        </w:rPr>
        <w:lastRenderedPageBreak/>
        <w:t xml:space="preserve">mengembalikan respons </w:t>
      </w:r>
      <w:r w:rsidRPr="008F6775">
        <w:rPr>
          <w:rStyle w:val="citation-141"/>
          <w:sz w:val="20"/>
          <w:szCs w:val="20"/>
        </w:rPr>
        <w:t>401 Invalid credentials</w:t>
      </w:r>
      <w:r w:rsidRPr="008F6775">
        <w:t>. Ini penting untuk mencegah akses yang tidak sah.</w:t>
      </w:r>
    </w:p>
    <w:p w14:paraId="372C7BC5" w14:textId="3F3BE50A" w:rsidR="00DC39AB" w:rsidRPr="008F6775" w:rsidRDefault="00DC39AB" w:rsidP="00346688">
      <w:pPr>
        <w:pStyle w:val="NormalWeb"/>
        <w:numPr>
          <w:ilvl w:val="1"/>
          <w:numId w:val="82"/>
        </w:numPr>
        <w:spacing w:line="360" w:lineRule="auto"/>
        <w:jc w:val="both"/>
      </w:pPr>
      <w:r w:rsidRPr="008F6775">
        <w:rPr>
          <w:b/>
          <w:bCs/>
        </w:rPr>
        <w:t>Jalur Error (P4):</w:t>
      </w:r>
      <w:r w:rsidRPr="008F6775">
        <w:t xml:space="preserve"> Jalur ini menguji penanganan kesalahan saat terjadi masalah pada koneksi atau </w:t>
      </w:r>
      <w:r w:rsidRPr="008F6775">
        <w:rPr>
          <w:i/>
          <w:iCs/>
        </w:rPr>
        <w:t>query</w:t>
      </w:r>
      <w:r w:rsidRPr="008F6775">
        <w:t xml:space="preserve"> ke </w:t>
      </w:r>
      <w:r w:rsidRPr="008F6775">
        <w:rPr>
          <w:i/>
          <w:iCs/>
        </w:rPr>
        <w:t>database</w:t>
      </w:r>
      <w:r w:rsidRPr="008F6775">
        <w:t xml:space="preserve">. </w:t>
      </w:r>
      <w:r w:rsidRPr="008F6775">
        <w:rPr>
          <w:rStyle w:val="citation-140"/>
        </w:rPr>
        <w:t xml:space="preserve">Sistem terbukti mampu menangkap </w:t>
      </w:r>
      <w:r w:rsidRPr="008F6775">
        <w:rPr>
          <w:rStyle w:val="citation-140"/>
          <w:i/>
          <w:iCs/>
        </w:rPr>
        <w:t>error</w:t>
      </w:r>
      <w:r w:rsidRPr="008F6775">
        <w:rPr>
          <w:rStyle w:val="citation-140"/>
        </w:rPr>
        <w:t xml:space="preserve"> (</w:t>
      </w:r>
      <w:r w:rsidRPr="008F6775">
        <w:rPr>
          <w:rStyle w:val="citation-140"/>
          <w:sz w:val="20"/>
          <w:szCs w:val="20"/>
        </w:rPr>
        <w:t>if (err)</w:t>
      </w:r>
      <w:r w:rsidRPr="008F6775">
        <w:rPr>
          <w:rStyle w:val="citation-140"/>
        </w:rPr>
        <w:t xml:space="preserve">) dan mengembalikan status </w:t>
      </w:r>
      <w:r w:rsidRPr="008F6775">
        <w:rPr>
          <w:rStyle w:val="citation-140"/>
          <w:sz w:val="20"/>
          <w:szCs w:val="20"/>
        </w:rPr>
        <w:t>500 Database error</w:t>
      </w:r>
      <w:r w:rsidRPr="008F6775">
        <w:rPr>
          <w:rStyle w:val="citation-140"/>
        </w:rPr>
        <w:t xml:space="preserve">, yang mencegah aplikasi dari </w:t>
      </w:r>
      <w:r w:rsidRPr="008F6775">
        <w:rPr>
          <w:rStyle w:val="citation-140"/>
          <w:i/>
          <w:iCs/>
        </w:rPr>
        <w:t>crash</w:t>
      </w:r>
      <w:r w:rsidRPr="008F6775">
        <w:rPr>
          <w:rStyle w:val="citation-140"/>
        </w:rPr>
        <w:t xml:space="preserve"> dan memberikan umpan balik yang jelas kepada </w:t>
      </w:r>
      <w:r w:rsidRPr="008F6775">
        <w:rPr>
          <w:rStyle w:val="citation-140"/>
          <w:i/>
          <w:iCs/>
        </w:rPr>
        <w:t>developer</w:t>
      </w:r>
      <w:r w:rsidRPr="008F6775">
        <w:t>.</w:t>
      </w:r>
    </w:p>
    <w:p w14:paraId="40950304" w14:textId="77777777" w:rsidR="00DC39AB" w:rsidRPr="008F6775" w:rsidRDefault="00DC39AB" w:rsidP="00346688">
      <w:pPr>
        <w:pStyle w:val="NormalWeb"/>
        <w:spacing w:line="360" w:lineRule="auto"/>
        <w:jc w:val="both"/>
      </w:pPr>
      <w:r w:rsidRPr="008F6775">
        <w:rPr>
          <w:b/>
          <w:bCs/>
        </w:rPr>
        <w:t>2. Fungsionalitas Pendaftaran (Register)</w:t>
      </w:r>
    </w:p>
    <w:p w14:paraId="2FA1911D" w14:textId="77777777" w:rsidR="00DC39AB" w:rsidRPr="008F6775" w:rsidRDefault="00DC39AB" w:rsidP="00346688">
      <w:pPr>
        <w:pStyle w:val="NormalWeb"/>
        <w:numPr>
          <w:ilvl w:val="0"/>
          <w:numId w:val="83"/>
        </w:numPr>
        <w:spacing w:line="360" w:lineRule="auto"/>
        <w:jc w:val="both"/>
      </w:pPr>
      <w:r w:rsidRPr="008F6775">
        <w:rPr>
          <w:b/>
          <w:bCs/>
        </w:rPr>
        <w:t>Analisis:</w:t>
      </w:r>
    </w:p>
    <w:p w14:paraId="24510985" w14:textId="18AAA943" w:rsidR="00DC39AB" w:rsidRPr="008F6775" w:rsidRDefault="00DC39AB" w:rsidP="00346688">
      <w:pPr>
        <w:pStyle w:val="NormalWeb"/>
        <w:numPr>
          <w:ilvl w:val="1"/>
          <w:numId w:val="83"/>
        </w:numPr>
        <w:spacing w:line="360" w:lineRule="auto"/>
        <w:jc w:val="both"/>
      </w:pPr>
      <w:r w:rsidRPr="008F6775">
        <w:rPr>
          <w:rStyle w:val="citation-139"/>
          <w:b/>
          <w:bCs/>
        </w:rPr>
        <w:t>Jalur Sukses (P1):</w:t>
      </w:r>
      <w:r w:rsidRPr="008F6775">
        <w:rPr>
          <w:rStyle w:val="citation-139"/>
        </w:rPr>
        <w:t xml:space="preserve"> Jalur ini memvalidasi alur pendaftaran yang ideal</w:t>
      </w:r>
      <w:r w:rsidRPr="008F6775">
        <w:t xml:space="preserve">. </w:t>
      </w:r>
      <w:r w:rsidRPr="008F6775">
        <w:rPr>
          <w:rStyle w:val="citation-138"/>
        </w:rPr>
        <w:t xml:space="preserve">Di sisi </w:t>
      </w:r>
      <w:r w:rsidRPr="008F6775">
        <w:rPr>
          <w:rStyle w:val="citation-138"/>
          <w:i/>
          <w:iCs/>
        </w:rPr>
        <w:t>frontend</w:t>
      </w:r>
      <w:r w:rsidRPr="008F6775">
        <w:rPr>
          <w:rStyle w:val="citation-138"/>
        </w:rPr>
        <w:t xml:space="preserve"> (</w:t>
      </w:r>
      <w:r w:rsidRPr="008F6775">
        <w:rPr>
          <w:rStyle w:val="citation-138"/>
          <w:sz w:val="20"/>
          <w:szCs w:val="20"/>
        </w:rPr>
        <w:t>register.html</w:t>
      </w:r>
      <w:r w:rsidRPr="008F6775">
        <w:rPr>
          <w:rStyle w:val="citation-138"/>
        </w:rPr>
        <w:t>), JavaScript melakukan validasi awal seperti format nomor telepon (</w:t>
      </w:r>
      <w:r w:rsidRPr="008F6775">
        <w:rPr>
          <w:rStyle w:val="citation-138"/>
          <w:sz w:val="20"/>
          <w:szCs w:val="20"/>
        </w:rPr>
        <w:t>^62[0-9]+$</w:t>
      </w:r>
      <w:r w:rsidRPr="008F6775">
        <w:rPr>
          <w:rStyle w:val="citation-138"/>
        </w:rPr>
        <w:t xml:space="preserve">) dan sanitasi input menggunakan </w:t>
      </w:r>
      <w:r w:rsidRPr="008F6775">
        <w:rPr>
          <w:rStyle w:val="citation-138"/>
          <w:sz w:val="20"/>
          <w:szCs w:val="20"/>
        </w:rPr>
        <w:t>DOMPurify</w:t>
      </w:r>
      <w:r w:rsidRPr="008F6775">
        <w:rPr>
          <w:rStyle w:val="citation-138"/>
        </w:rPr>
        <w:t xml:space="preserve"> untuk mencegah serangan XSS</w:t>
      </w:r>
      <w:r w:rsidRPr="008F6775">
        <w:t xml:space="preserve">. </w:t>
      </w:r>
      <w:r w:rsidRPr="008F6775">
        <w:rPr>
          <w:rStyle w:val="citation-137"/>
        </w:rPr>
        <w:t xml:space="preserve">Di sisi </w:t>
      </w:r>
      <w:r w:rsidRPr="008F6775">
        <w:rPr>
          <w:rStyle w:val="citation-137"/>
          <w:i/>
          <w:iCs/>
        </w:rPr>
        <w:t>backend</w:t>
      </w:r>
      <w:r w:rsidRPr="008F6775">
        <w:rPr>
          <w:rStyle w:val="citation-137"/>
        </w:rPr>
        <w:t xml:space="preserve"> (</w:t>
      </w:r>
      <w:r w:rsidRPr="008F6775">
        <w:rPr>
          <w:rStyle w:val="citation-137"/>
          <w:sz w:val="20"/>
          <w:szCs w:val="20"/>
        </w:rPr>
        <w:t>index.js</w:t>
      </w:r>
      <w:r w:rsidRPr="008F6775">
        <w:rPr>
          <w:rStyle w:val="citation-137"/>
        </w:rPr>
        <w:t xml:space="preserve">), </w:t>
      </w:r>
      <w:r w:rsidRPr="008F6775">
        <w:rPr>
          <w:rStyle w:val="citation-137"/>
          <w:i/>
          <w:iCs/>
        </w:rPr>
        <w:t>middleware</w:t>
      </w:r>
      <w:r w:rsidRPr="008F6775">
        <w:rPr>
          <w:rStyle w:val="citation-137"/>
        </w:rPr>
        <w:t xml:space="preserve"> </w:t>
      </w:r>
      <w:r w:rsidRPr="008F6775">
        <w:rPr>
          <w:rStyle w:val="citation-137"/>
          <w:sz w:val="20"/>
          <w:szCs w:val="20"/>
        </w:rPr>
        <w:t>express-validator</w:t>
      </w:r>
      <w:r w:rsidRPr="008F6775">
        <w:rPr>
          <w:rStyle w:val="citation-137"/>
        </w:rPr>
        <w:t xml:space="preserve"> melakukan validasi ulang sebelum data dimasukkan ke </w:t>
      </w:r>
      <w:r w:rsidRPr="008F6775">
        <w:rPr>
          <w:rStyle w:val="citation-137"/>
          <w:i/>
          <w:iCs/>
        </w:rPr>
        <w:t>database</w:t>
      </w:r>
      <w:r w:rsidRPr="008F6775">
        <w:rPr>
          <w:rStyle w:val="citation-137"/>
        </w:rPr>
        <w:t xml:space="preserve"> melalui perintah </w:t>
      </w:r>
      <w:r w:rsidRPr="008F6775">
        <w:rPr>
          <w:rStyle w:val="citation-137"/>
          <w:sz w:val="20"/>
          <w:szCs w:val="20"/>
        </w:rPr>
        <w:t>INSERT INTO users</w:t>
      </w:r>
      <w:r w:rsidRPr="008F6775">
        <w:t>. Jika berhasil, sesi pengguna langsung dibuat.</w:t>
      </w:r>
    </w:p>
    <w:p w14:paraId="5DCBD8EC" w14:textId="5290AD88" w:rsidR="00DC39AB" w:rsidRPr="008F6775" w:rsidRDefault="00DC39AB" w:rsidP="00346688">
      <w:pPr>
        <w:pStyle w:val="NormalWeb"/>
        <w:numPr>
          <w:ilvl w:val="1"/>
          <w:numId w:val="83"/>
        </w:numPr>
        <w:spacing w:line="360" w:lineRule="auto"/>
        <w:jc w:val="both"/>
      </w:pPr>
      <w:r w:rsidRPr="008F6775">
        <w:rPr>
          <w:rStyle w:val="citation-136"/>
          <w:b/>
          <w:bCs/>
        </w:rPr>
        <w:t>Jalur Gagal karena Duplikat (P2):</w:t>
      </w:r>
      <w:r w:rsidRPr="008F6775">
        <w:rPr>
          <w:rStyle w:val="citation-136"/>
        </w:rPr>
        <w:t xml:space="preserve"> Pengujian membuktikan bahwa </w:t>
      </w:r>
      <w:r w:rsidRPr="008F6775">
        <w:rPr>
          <w:rStyle w:val="citation-136"/>
          <w:i/>
          <w:iCs/>
        </w:rPr>
        <w:t>database</w:t>
      </w:r>
      <w:r w:rsidRPr="008F6775">
        <w:rPr>
          <w:rStyle w:val="citation-136"/>
        </w:rPr>
        <w:t xml:space="preserve"> memiliki batasan </w:t>
      </w:r>
      <w:r w:rsidRPr="008F6775">
        <w:rPr>
          <w:rStyle w:val="citation-136"/>
          <w:sz w:val="20"/>
          <w:szCs w:val="20"/>
        </w:rPr>
        <w:t>UNIQUE</w:t>
      </w:r>
      <w:r w:rsidRPr="008F6775">
        <w:rPr>
          <w:rStyle w:val="citation-136"/>
        </w:rPr>
        <w:t xml:space="preserve"> pada kolom </w:t>
      </w:r>
      <w:r w:rsidRPr="008F6775">
        <w:rPr>
          <w:rStyle w:val="citation-136"/>
          <w:sz w:val="20"/>
          <w:szCs w:val="20"/>
        </w:rPr>
        <w:t>username</w:t>
      </w:r>
      <w:r w:rsidRPr="008F6775">
        <w:t xml:space="preserve">. </w:t>
      </w:r>
      <w:r w:rsidRPr="008F6775">
        <w:rPr>
          <w:rStyle w:val="citation-135"/>
        </w:rPr>
        <w:t xml:space="preserve">Ketika terjadi duplikasi, perintah </w:t>
      </w:r>
      <w:r w:rsidRPr="008F6775">
        <w:rPr>
          <w:rStyle w:val="citation-135"/>
          <w:sz w:val="20"/>
          <w:szCs w:val="20"/>
        </w:rPr>
        <w:t>db.run</w:t>
      </w:r>
      <w:r w:rsidRPr="008F6775">
        <w:rPr>
          <w:rStyle w:val="citation-135"/>
        </w:rPr>
        <w:t xml:space="preserve"> akan menghasilkan </w:t>
      </w:r>
      <w:r w:rsidRPr="008F6775">
        <w:rPr>
          <w:rStyle w:val="citation-135"/>
          <w:i/>
          <w:iCs/>
        </w:rPr>
        <w:t>error</w:t>
      </w:r>
      <w:r w:rsidRPr="008F6775">
        <w:rPr>
          <w:rStyle w:val="citation-135"/>
        </w:rPr>
        <w:t xml:space="preserve"> (</w:t>
      </w:r>
      <w:r w:rsidRPr="008F6775">
        <w:rPr>
          <w:rStyle w:val="citation-135"/>
          <w:sz w:val="20"/>
          <w:szCs w:val="20"/>
        </w:rPr>
        <w:t>if (err)</w:t>
      </w:r>
      <w:r w:rsidRPr="008F6775">
        <w:rPr>
          <w:rStyle w:val="citation-135"/>
        </w:rPr>
        <w:t xml:space="preserve">), yang kemudian ditangkap oleh logika </w:t>
      </w:r>
      <w:r w:rsidRPr="008F6775">
        <w:rPr>
          <w:rStyle w:val="citation-135"/>
          <w:i/>
          <w:iCs/>
        </w:rPr>
        <w:t>backend</w:t>
      </w:r>
      <w:r w:rsidRPr="008F6775">
        <w:rPr>
          <w:rStyle w:val="citation-135"/>
        </w:rPr>
        <w:t xml:space="preserve"> untuk mengembalikan status </w:t>
      </w:r>
      <w:r w:rsidRPr="008F6775">
        <w:rPr>
          <w:rStyle w:val="citation-135"/>
          <w:sz w:val="20"/>
          <w:szCs w:val="20"/>
        </w:rPr>
        <w:t>400</w:t>
      </w:r>
      <w:r w:rsidRPr="008F6775">
        <w:rPr>
          <w:rStyle w:val="citation-135"/>
        </w:rPr>
        <w:t xml:space="preserve"> dengan pesan "Username already exists"</w:t>
      </w:r>
      <w:r w:rsidRPr="008F6775">
        <w:t>.</w:t>
      </w:r>
    </w:p>
    <w:p w14:paraId="72F0228F" w14:textId="29069AF9" w:rsidR="00DC39AB" w:rsidRPr="008F6775" w:rsidRDefault="00DC39AB" w:rsidP="00346688">
      <w:pPr>
        <w:pStyle w:val="NormalWeb"/>
        <w:numPr>
          <w:ilvl w:val="1"/>
          <w:numId w:val="83"/>
        </w:numPr>
        <w:spacing w:line="360" w:lineRule="auto"/>
        <w:jc w:val="both"/>
      </w:pPr>
      <w:r w:rsidRPr="008F6775">
        <w:rPr>
          <w:b/>
          <w:bCs/>
        </w:rPr>
        <w:t>Jalur Gagal di Frontend (P4 &amp; P5):</w:t>
      </w:r>
      <w:r w:rsidRPr="008F6775">
        <w:t xml:space="preserve"> Skenario ini menunjukkan bahwa validasi di sisi klien berfungsi efektif. </w:t>
      </w:r>
      <w:r w:rsidRPr="008F6775">
        <w:rPr>
          <w:rStyle w:val="citation-134"/>
        </w:rPr>
        <w:t xml:space="preserve">Jika pengguna tidak mengisi semua kolom atau memasukkan format nomor telepon yang salah, permintaan tidak akan pernah dikirim ke server, dan pengguna akan menerima umpan balik langsung melalui </w:t>
      </w:r>
      <w:r w:rsidRPr="008F6775">
        <w:rPr>
          <w:rStyle w:val="citation-134"/>
          <w:sz w:val="20"/>
          <w:szCs w:val="20"/>
        </w:rPr>
        <w:t>Swal.fire</w:t>
      </w:r>
      <w:r w:rsidRPr="008F6775">
        <w:t>.</w:t>
      </w:r>
    </w:p>
    <w:p w14:paraId="016AB546" w14:textId="77777777" w:rsidR="00DC39AB" w:rsidRPr="008F6775" w:rsidRDefault="00DC39AB" w:rsidP="00346688">
      <w:pPr>
        <w:pStyle w:val="NormalWeb"/>
        <w:spacing w:line="360" w:lineRule="auto"/>
        <w:jc w:val="both"/>
      </w:pPr>
      <w:r w:rsidRPr="008F6775">
        <w:rPr>
          <w:b/>
          <w:bCs/>
        </w:rPr>
        <w:t>3. Fungsionalitas Dashboard Pasien</w:t>
      </w:r>
    </w:p>
    <w:p w14:paraId="75B8F280" w14:textId="77777777" w:rsidR="00DC39AB" w:rsidRPr="008F6775" w:rsidRDefault="00DC39AB" w:rsidP="00346688">
      <w:pPr>
        <w:pStyle w:val="NormalWeb"/>
        <w:numPr>
          <w:ilvl w:val="0"/>
          <w:numId w:val="84"/>
        </w:numPr>
        <w:spacing w:line="360" w:lineRule="auto"/>
        <w:jc w:val="both"/>
      </w:pPr>
      <w:r w:rsidRPr="008F6775">
        <w:rPr>
          <w:b/>
          <w:bCs/>
        </w:rPr>
        <w:t>Analisis:</w:t>
      </w:r>
    </w:p>
    <w:p w14:paraId="22089338" w14:textId="5509DCCA" w:rsidR="00DC39AB" w:rsidRPr="008F6775" w:rsidRDefault="00DC39AB" w:rsidP="00346688">
      <w:pPr>
        <w:pStyle w:val="NormalWeb"/>
        <w:numPr>
          <w:ilvl w:val="1"/>
          <w:numId w:val="84"/>
        </w:numPr>
        <w:spacing w:line="360" w:lineRule="auto"/>
        <w:jc w:val="both"/>
      </w:pPr>
      <w:r w:rsidRPr="008F6775">
        <w:rPr>
          <w:rStyle w:val="citation-133"/>
          <w:b/>
          <w:bCs/>
        </w:rPr>
        <w:lastRenderedPageBreak/>
        <w:t>Jalur Sukses Booking (P1):</w:t>
      </w:r>
      <w:r w:rsidRPr="008F6775">
        <w:rPr>
          <w:rStyle w:val="citation-133"/>
        </w:rPr>
        <w:t xml:space="preserve"> Alur ini berhasil memvalidasi proses pemesanan konsultasi</w:t>
      </w:r>
      <w:r w:rsidRPr="008F6775">
        <w:t xml:space="preserve">. </w:t>
      </w:r>
      <w:r w:rsidRPr="008F6775">
        <w:rPr>
          <w:rStyle w:val="citation-132"/>
        </w:rPr>
        <w:t xml:space="preserve">Logika </w:t>
      </w:r>
      <w:r w:rsidRPr="008F6775">
        <w:rPr>
          <w:rStyle w:val="citation-132"/>
          <w:i/>
          <w:iCs/>
        </w:rPr>
        <w:t>frontend</w:t>
      </w:r>
      <w:r w:rsidRPr="008F6775">
        <w:rPr>
          <w:rStyle w:val="citation-132"/>
        </w:rPr>
        <w:t xml:space="preserve"> (</w:t>
      </w:r>
      <w:r w:rsidRPr="008F6775">
        <w:rPr>
          <w:rStyle w:val="citation-132"/>
          <w:sz w:val="20"/>
          <w:szCs w:val="20"/>
        </w:rPr>
        <w:t>patient.html</w:t>
      </w:r>
      <w:r w:rsidRPr="008F6775">
        <w:rPr>
          <w:rStyle w:val="citation-132"/>
        </w:rPr>
        <w:t xml:space="preserve">) pertama-tama akan memeriksa apakah ada sesi aktif dengan melakukan </w:t>
      </w:r>
      <w:r w:rsidRPr="008F6775">
        <w:rPr>
          <w:rStyle w:val="citation-132"/>
          <w:sz w:val="20"/>
          <w:szCs w:val="20"/>
        </w:rPr>
        <w:t>fetch</w:t>
      </w:r>
      <w:r w:rsidRPr="008F6775">
        <w:rPr>
          <w:rStyle w:val="citation-132"/>
        </w:rPr>
        <w:t xml:space="preserve"> ke </w:t>
      </w:r>
      <w:r w:rsidRPr="008F6775">
        <w:rPr>
          <w:rStyle w:val="citation-132"/>
          <w:i/>
          <w:iCs/>
        </w:rPr>
        <w:t>endpoint</w:t>
      </w:r>
      <w:r w:rsidRPr="008F6775">
        <w:rPr>
          <w:rStyle w:val="citation-132"/>
        </w:rPr>
        <w:t xml:space="preserve"> </w:t>
      </w:r>
      <w:r w:rsidRPr="008F6775">
        <w:rPr>
          <w:rStyle w:val="citation-132"/>
          <w:sz w:val="20"/>
          <w:szCs w:val="20"/>
        </w:rPr>
        <w:t>/bookings</w:t>
      </w:r>
      <w:r w:rsidRPr="008F6775">
        <w:t xml:space="preserve">. Jika tidak ada, permintaan </w:t>
      </w:r>
      <w:r w:rsidRPr="008F6775">
        <w:rPr>
          <w:rStyle w:val="HTMLCode"/>
          <w:rFonts w:ascii="Times New Roman" w:hAnsi="Times New Roman" w:cs="Times New Roman"/>
        </w:rPr>
        <w:t>POST</w:t>
      </w:r>
      <w:r w:rsidRPr="008F6775">
        <w:t xml:space="preserve"> akan dikirim ke </w:t>
      </w:r>
      <w:r w:rsidRPr="008F6775">
        <w:rPr>
          <w:rStyle w:val="HTMLCode"/>
          <w:rFonts w:ascii="Times New Roman" w:hAnsi="Times New Roman" w:cs="Times New Roman"/>
        </w:rPr>
        <w:t>/book</w:t>
      </w:r>
      <w:r w:rsidRPr="008F6775">
        <w:t xml:space="preserve">. </w:t>
      </w:r>
      <w:r w:rsidRPr="008F6775">
        <w:rPr>
          <w:rStyle w:val="citation-131"/>
          <w:i/>
          <w:iCs/>
        </w:rPr>
        <w:t>Backend</w:t>
      </w:r>
      <w:r w:rsidRPr="008F6775">
        <w:rPr>
          <w:rStyle w:val="citation-131"/>
        </w:rPr>
        <w:t xml:space="preserve"> kemudian akan menyimpan data ini ke </w:t>
      </w:r>
      <w:r w:rsidRPr="008F6775">
        <w:rPr>
          <w:rStyle w:val="citation-131"/>
          <w:i/>
          <w:iCs/>
        </w:rPr>
        <w:t>database</w:t>
      </w:r>
      <w:r w:rsidRPr="008F6775">
        <w:rPr>
          <w:rStyle w:val="citation-131"/>
        </w:rPr>
        <w:t>, yang menandakan dimulainya sesi konsultasi</w:t>
      </w:r>
      <w:r w:rsidRPr="008F6775">
        <w:t>.</w:t>
      </w:r>
    </w:p>
    <w:p w14:paraId="526197D5" w14:textId="39E50E40" w:rsidR="00DC39AB" w:rsidRPr="008F6775" w:rsidRDefault="00DC39AB" w:rsidP="00346688">
      <w:pPr>
        <w:pStyle w:val="NormalWeb"/>
        <w:numPr>
          <w:ilvl w:val="1"/>
          <w:numId w:val="84"/>
        </w:numPr>
        <w:spacing w:line="360" w:lineRule="auto"/>
        <w:jc w:val="both"/>
      </w:pPr>
      <w:r w:rsidRPr="008F6775">
        <w:rPr>
          <w:b/>
          <w:bCs/>
        </w:rPr>
        <w:t>Jalur Gagal Booking (P2):</w:t>
      </w:r>
      <w:r w:rsidRPr="008F6775">
        <w:t xml:space="preserve"> Skenario ini membuktikan bahwa sistem dapat mencegah pemesanan ganda. </w:t>
      </w:r>
      <w:r w:rsidRPr="008F6775">
        <w:rPr>
          <w:rStyle w:val="citation-130"/>
        </w:rPr>
        <w:t xml:space="preserve">Jika </w:t>
      </w:r>
      <w:r w:rsidRPr="008F6775">
        <w:rPr>
          <w:rStyle w:val="citation-130"/>
          <w:sz w:val="20"/>
          <w:szCs w:val="20"/>
        </w:rPr>
        <w:t>fetch</w:t>
      </w:r>
      <w:r w:rsidRPr="008F6775">
        <w:rPr>
          <w:rStyle w:val="citation-130"/>
        </w:rPr>
        <w:t xml:space="preserve"> awal menemukan adanya sesi aktif, </w:t>
      </w:r>
      <w:r w:rsidRPr="008F6775">
        <w:rPr>
          <w:rStyle w:val="citation-130"/>
          <w:i/>
          <w:iCs/>
        </w:rPr>
        <w:t>frontend</w:t>
      </w:r>
      <w:r w:rsidRPr="008F6775">
        <w:rPr>
          <w:rStyle w:val="citation-130"/>
        </w:rPr>
        <w:t xml:space="preserve"> akan menampilkan pesan error "Booking Aktif" dan tidak akan melanjutkan proses pengiriman data</w:t>
      </w:r>
      <w:r w:rsidRPr="008F6775">
        <w:t>.</w:t>
      </w:r>
    </w:p>
    <w:p w14:paraId="05CDBDB5" w14:textId="39ED69C4" w:rsidR="00DC39AB" w:rsidRPr="008F6775" w:rsidRDefault="00DC39AB" w:rsidP="00346688">
      <w:pPr>
        <w:pStyle w:val="NormalWeb"/>
        <w:numPr>
          <w:ilvl w:val="1"/>
          <w:numId w:val="84"/>
        </w:numPr>
        <w:spacing w:line="360" w:lineRule="auto"/>
        <w:jc w:val="both"/>
      </w:pPr>
      <w:r w:rsidRPr="008F6775">
        <w:rPr>
          <w:b/>
          <w:bCs/>
        </w:rPr>
        <w:t>Jalur Logout dan Hapus Akun (P4 &amp; P5):</w:t>
      </w:r>
      <w:r w:rsidRPr="008F6775">
        <w:t xml:space="preserve"> Kedua alur ini berhasil divalidasi. Prosesnya melibatkan konfirmasi dari pengguna melalui </w:t>
      </w:r>
      <w:r w:rsidRPr="008F6775">
        <w:rPr>
          <w:rStyle w:val="HTMLCode"/>
          <w:rFonts w:ascii="Times New Roman" w:hAnsi="Times New Roman" w:cs="Times New Roman"/>
        </w:rPr>
        <w:t>Swal.fire</w:t>
      </w:r>
      <w:r w:rsidRPr="008F6775">
        <w:t xml:space="preserve">, diikuti dengan pengiriman permintaan </w:t>
      </w:r>
      <w:r w:rsidRPr="008F6775">
        <w:rPr>
          <w:rStyle w:val="HTMLCode"/>
          <w:rFonts w:ascii="Times New Roman" w:hAnsi="Times New Roman" w:cs="Times New Roman"/>
        </w:rPr>
        <w:t>POST /logout</w:t>
      </w:r>
      <w:r w:rsidRPr="008F6775">
        <w:t xml:space="preserve"> atau </w:t>
      </w:r>
      <w:r w:rsidRPr="008F6775">
        <w:rPr>
          <w:rStyle w:val="HTMLCode"/>
          <w:rFonts w:ascii="Times New Roman" w:hAnsi="Times New Roman" w:cs="Times New Roman"/>
        </w:rPr>
        <w:t>DELETE /users/:id</w:t>
      </w:r>
      <w:r w:rsidRPr="008F6775">
        <w:t xml:space="preserve"> ke </w:t>
      </w:r>
      <w:r w:rsidRPr="008F6775">
        <w:rPr>
          <w:i/>
          <w:iCs/>
        </w:rPr>
        <w:t>backend</w:t>
      </w:r>
      <w:r w:rsidRPr="008F6775">
        <w:t xml:space="preserve">. </w:t>
      </w:r>
      <w:r w:rsidRPr="008F6775">
        <w:rPr>
          <w:rStyle w:val="citation-129"/>
          <w:i/>
          <w:iCs/>
        </w:rPr>
        <w:t>Backend</w:t>
      </w:r>
      <w:r w:rsidRPr="008F6775">
        <w:rPr>
          <w:rStyle w:val="citation-129"/>
        </w:rPr>
        <w:t xml:space="preserve"> kemudian akan menghancurkan sesi (</w:t>
      </w:r>
      <w:r w:rsidRPr="008F6775">
        <w:rPr>
          <w:rStyle w:val="citation-129"/>
          <w:sz w:val="20"/>
          <w:szCs w:val="20"/>
        </w:rPr>
        <w:t>req.session.destroy()</w:t>
      </w:r>
      <w:r w:rsidRPr="008F6775">
        <w:rPr>
          <w:rStyle w:val="citation-129"/>
        </w:rPr>
        <w:t xml:space="preserve">) atau menghapus data dari </w:t>
      </w:r>
      <w:r w:rsidRPr="008F6775">
        <w:rPr>
          <w:rStyle w:val="citation-129"/>
          <w:i/>
          <w:iCs/>
        </w:rPr>
        <w:t>database</w:t>
      </w:r>
      <w:r w:rsidRPr="008F6775">
        <w:t>.</w:t>
      </w:r>
    </w:p>
    <w:p w14:paraId="40F3744A" w14:textId="77777777" w:rsidR="00DC39AB" w:rsidRPr="008F6775" w:rsidRDefault="00DC39AB" w:rsidP="00346688">
      <w:pPr>
        <w:pStyle w:val="NormalWeb"/>
        <w:spacing w:line="360" w:lineRule="auto"/>
        <w:jc w:val="both"/>
      </w:pPr>
      <w:r w:rsidRPr="008F6775">
        <w:rPr>
          <w:b/>
          <w:bCs/>
        </w:rPr>
        <w:t>4. Fungsionalitas Lupa Password (OTP)</w:t>
      </w:r>
    </w:p>
    <w:p w14:paraId="56C102D0" w14:textId="77777777" w:rsidR="00DC39AB" w:rsidRPr="008F6775" w:rsidRDefault="00DC39AB" w:rsidP="00346688">
      <w:pPr>
        <w:pStyle w:val="NormalWeb"/>
        <w:numPr>
          <w:ilvl w:val="0"/>
          <w:numId w:val="85"/>
        </w:numPr>
        <w:spacing w:line="360" w:lineRule="auto"/>
        <w:jc w:val="both"/>
      </w:pPr>
      <w:r w:rsidRPr="008F6775">
        <w:rPr>
          <w:b/>
          <w:bCs/>
        </w:rPr>
        <w:t>Analisis:</w:t>
      </w:r>
    </w:p>
    <w:p w14:paraId="0C5F4AC1" w14:textId="4938F656" w:rsidR="00DC39AB" w:rsidRPr="008F6775" w:rsidRDefault="00DC39AB" w:rsidP="00346688">
      <w:pPr>
        <w:pStyle w:val="NormalWeb"/>
        <w:numPr>
          <w:ilvl w:val="1"/>
          <w:numId w:val="85"/>
        </w:numPr>
        <w:spacing w:line="360" w:lineRule="auto"/>
        <w:jc w:val="both"/>
      </w:pPr>
      <w:r w:rsidRPr="008F6775">
        <w:rPr>
          <w:rStyle w:val="citation-128"/>
          <w:b/>
          <w:bCs/>
        </w:rPr>
        <w:t>Jalur Sukses Penuh (P1):</w:t>
      </w:r>
      <w:r w:rsidRPr="008F6775">
        <w:rPr>
          <w:rStyle w:val="citation-128"/>
        </w:rPr>
        <w:t xml:space="preserve"> Alur ini memvalidasi keseluruhan proses dari pengiriman OTP hingga perubahan </w:t>
      </w:r>
      <w:r w:rsidRPr="008F6775">
        <w:rPr>
          <w:rStyle w:val="citation-128"/>
          <w:i/>
          <w:iCs/>
        </w:rPr>
        <w:t>password</w:t>
      </w:r>
      <w:r w:rsidRPr="008F6775">
        <w:t xml:space="preserve">. </w:t>
      </w:r>
      <w:r w:rsidRPr="008F6775">
        <w:rPr>
          <w:rStyle w:val="citation-127"/>
        </w:rPr>
        <w:t xml:space="preserve">Proses dimulai saat </w:t>
      </w:r>
      <w:r w:rsidRPr="008F6775">
        <w:rPr>
          <w:rStyle w:val="citation-127"/>
          <w:i/>
          <w:iCs/>
        </w:rPr>
        <w:t>backend</w:t>
      </w:r>
      <w:r w:rsidRPr="008F6775">
        <w:rPr>
          <w:rStyle w:val="citation-127"/>
        </w:rPr>
        <w:t xml:space="preserve"> menerima permintaan kirim OTP, memvalidasi nomor telepon di </w:t>
      </w:r>
      <w:r w:rsidRPr="008F6775">
        <w:rPr>
          <w:rStyle w:val="citation-127"/>
          <w:i/>
          <w:iCs/>
        </w:rPr>
        <w:t>database</w:t>
      </w:r>
      <w:r w:rsidRPr="008F6775">
        <w:rPr>
          <w:rStyle w:val="citation-127"/>
        </w:rPr>
        <w:t xml:space="preserve">, menghasilkan OTP acak, menyimpannya sementara di </w:t>
      </w:r>
      <w:r w:rsidRPr="008F6775">
        <w:rPr>
          <w:rStyle w:val="citation-127"/>
          <w:sz w:val="20"/>
          <w:szCs w:val="20"/>
        </w:rPr>
        <w:t>otpStore</w:t>
      </w:r>
      <w:r w:rsidRPr="008F6775">
        <w:rPr>
          <w:rStyle w:val="citation-127"/>
        </w:rPr>
        <w:t xml:space="preserve">, dan mengirimkannya melalui </w:t>
      </w:r>
      <w:r w:rsidRPr="008F6775">
        <w:rPr>
          <w:rStyle w:val="citation-127"/>
          <w:sz w:val="20"/>
          <w:szCs w:val="20"/>
        </w:rPr>
        <w:t>sendOtpViaBot</w:t>
      </w:r>
      <w:r w:rsidRPr="008F6775">
        <w:t xml:space="preserve">. </w:t>
      </w:r>
      <w:r w:rsidRPr="008F6775">
        <w:rPr>
          <w:rStyle w:val="citation-126"/>
        </w:rPr>
        <w:t xml:space="preserve">Setelah verifikasi berhasil, OTP akan dihapus dari </w:t>
      </w:r>
      <w:r w:rsidRPr="008F6775">
        <w:rPr>
          <w:rStyle w:val="citation-126"/>
          <w:sz w:val="20"/>
          <w:szCs w:val="20"/>
        </w:rPr>
        <w:t>otpStore</w:t>
      </w:r>
      <w:r w:rsidRPr="008F6775">
        <w:rPr>
          <w:rStyle w:val="citation-126"/>
        </w:rPr>
        <w:t xml:space="preserve"> dan </w:t>
      </w:r>
      <w:r w:rsidRPr="008F6775">
        <w:rPr>
          <w:rStyle w:val="citation-126"/>
          <w:i/>
          <w:iCs/>
        </w:rPr>
        <w:t>password</w:t>
      </w:r>
      <w:r w:rsidRPr="008F6775">
        <w:rPr>
          <w:rStyle w:val="citation-126"/>
        </w:rPr>
        <w:t xml:space="preserve"> diubah di </w:t>
      </w:r>
      <w:r w:rsidRPr="008F6775">
        <w:rPr>
          <w:rStyle w:val="citation-126"/>
          <w:i/>
          <w:iCs/>
        </w:rPr>
        <w:t>database</w:t>
      </w:r>
      <w:r w:rsidRPr="008F6775">
        <w:rPr>
          <w:rStyle w:val="citation-126"/>
        </w:rPr>
        <w:t xml:space="preserve"> menggunakan perintah </w:t>
      </w:r>
      <w:r w:rsidRPr="008F6775">
        <w:rPr>
          <w:rStyle w:val="citation-126"/>
          <w:sz w:val="20"/>
          <w:szCs w:val="20"/>
        </w:rPr>
        <w:t>UPDATE</w:t>
      </w:r>
      <w:r w:rsidRPr="008F6775">
        <w:t>.</w:t>
      </w:r>
    </w:p>
    <w:p w14:paraId="709989A2" w14:textId="106616D9" w:rsidR="00DC39AB" w:rsidRPr="008F6775" w:rsidRDefault="00DC39AB" w:rsidP="00346688">
      <w:pPr>
        <w:pStyle w:val="NormalWeb"/>
        <w:numPr>
          <w:ilvl w:val="1"/>
          <w:numId w:val="85"/>
        </w:numPr>
        <w:spacing w:line="360" w:lineRule="auto"/>
        <w:jc w:val="both"/>
      </w:pPr>
      <w:r w:rsidRPr="008F6775">
        <w:rPr>
          <w:b/>
          <w:bCs/>
        </w:rPr>
        <w:t>Jalur Gagal (P2, P3, P4):</w:t>
      </w:r>
      <w:r w:rsidRPr="008F6775">
        <w:t xml:space="preserve"> Pengujian membuktikan bahwa sistem memiliki beberapa lapisan validasi. </w:t>
      </w:r>
      <w:r w:rsidRPr="008F6775">
        <w:rPr>
          <w:rStyle w:val="citation-125"/>
        </w:rPr>
        <w:t>Jika nomor tidak valid atau tidak terdaftar, sistem akan mengembalikan pesan error</w:t>
      </w:r>
      <w:r w:rsidRPr="008F6775">
        <w:t xml:space="preserve">. </w:t>
      </w:r>
      <w:r w:rsidRPr="008F6775">
        <w:rPr>
          <w:rStyle w:val="citation-124"/>
        </w:rPr>
        <w:t xml:space="preserve">Sistem juga berhasil menerapkan </w:t>
      </w:r>
      <w:r w:rsidRPr="008F6775">
        <w:rPr>
          <w:rStyle w:val="citation-124"/>
          <w:i/>
          <w:iCs/>
        </w:rPr>
        <w:t>rate limiting</w:t>
      </w:r>
      <w:r w:rsidRPr="008F6775">
        <w:rPr>
          <w:rStyle w:val="citation-124"/>
        </w:rPr>
        <w:t xml:space="preserve"> untuk mencegah </w:t>
      </w:r>
      <w:r w:rsidRPr="008F6775">
        <w:rPr>
          <w:rStyle w:val="citation-124"/>
          <w:i/>
          <w:iCs/>
        </w:rPr>
        <w:t>spam</w:t>
      </w:r>
      <w:r w:rsidRPr="008F6775">
        <w:rPr>
          <w:rStyle w:val="citation-124"/>
        </w:rPr>
        <w:t xml:space="preserve"> OTP, di </w:t>
      </w:r>
      <w:r w:rsidRPr="008F6775">
        <w:rPr>
          <w:rStyle w:val="citation-124"/>
        </w:rPr>
        <w:lastRenderedPageBreak/>
        <w:t>mana jika batas permintaan terlampaui, pengguna harus menunggu sebelum bisa meminta lagi</w:t>
      </w:r>
      <w:r w:rsidRPr="008F6775">
        <w:t>.</w:t>
      </w:r>
    </w:p>
    <w:p w14:paraId="4D41F965" w14:textId="77777777" w:rsidR="00DC39AB" w:rsidRPr="008F6775" w:rsidRDefault="00DC39AB" w:rsidP="00346688">
      <w:pPr>
        <w:pStyle w:val="NormalWeb"/>
        <w:numPr>
          <w:ilvl w:val="1"/>
          <w:numId w:val="85"/>
        </w:numPr>
        <w:spacing w:line="360" w:lineRule="auto"/>
        <w:jc w:val="both"/>
      </w:pPr>
      <w:r w:rsidRPr="008F6775">
        <w:rPr>
          <w:b/>
          <w:bCs/>
        </w:rPr>
        <w:t>Jalur Verifikasi Gagal (P5, P6, P7):</w:t>
      </w:r>
      <w:r w:rsidRPr="008F6775">
        <w:t xml:space="preserve"> Skenario ini menunjukkan bahwa logika verifikasi di </w:t>
      </w:r>
      <w:r w:rsidRPr="008F6775">
        <w:rPr>
          <w:i/>
          <w:iCs/>
        </w:rPr>
        <w:t>backend</w:t>
      </w:r>
      <w:r w:rsidRPr="008F6775">
        <w:t xml:space="preserve"> berjalan dengan baik. Sistem akan memeriksa apakah OTP yang dimasukkan cocok dengan yang ada di </w:t>
      </w:r>
      <w:r w:rsidRPr="008F6775">
        <w:rPr>
          <w:rStyle w:val="HTMLCode"/>
          <w:rFonts w:ascii="Times New Roman" w:hAnsi="Times New Roman" w:cs="Times New Roman"/>
        </w:rPr>
        <w:t>otpStore</w:t>
      </w:r>
      <w:r w:rsidRPr="008F6775">
        <w:t xml:space="preserve"> dan apakah OTP tersebut belum kedaluwarsa. </w:t>
      </w:r>
      <w:r w:rsidRPr="008F6775">
        <w:rPr>
          <w:rStyle w:val="citation-123"/>
        </w:rPr>
        <w:t>Jika salah satu kondisi tidak terpenuhi, proses akan gagal</w:t>
      </w:r>
      <w:r w:rsidRPr="008F6775">
        <w:t>.</w:t>
      </w:r>
    </w:p>
    <w:p w14:paraId="798295ED" w14:textId="77777777" w:rsidR="00DC39AB" w:rsidRPr="008F6775" w:rsidRDefault="00DC39AB" w:rsidP="00346688">
      <w:pPr>
        <w:pStyle w:val="Heading3"/>
      </w:pPr>
      <w:bookmarkStart w:id="1580" w:name="_Toc202286238"/>
      <w:r w:rsidRPr="008F6775">
        <w:t>4.2.2 Pengujian Black-box dan Analisis</w:t>
      </w:r>
      <w:bookmarkEnd w:id="1580"/>
    </w:p>
    <w:p w14:paraId="79D4B691" w14:textId="57728399" w:rsidR="00DC39AB" w:rsidRPr="008F6775" w:rsidRDefault="00DC39AB" w:rsidP="00346688">
      <w:pPr>
        <w:pStyle w:val="NormalWeb"/>
        <w:spacing w:line="360" w:lineRule="auto"/>
        <w:jc w:val="both"/>
      </w:pPr>
      <w:r w:rsidRPr="008F6775">
        <w:t xml:space="preserve">Pengujian </w:t>
      </w:r>
      <w:r w:rsidRPr="008F6775">
        <w:rPr>
          <w:i/>
          <w:iCs/>
        </w:rPr>
        <w:t>Black-box</w:t>
      </w:r>
      <w:r w:rsidRPr="008F6775">
        <w:t xml:space="preserve"> dilakukan dari perspektif pengguna akhir tanpa melihat struktur kode internal. Tujuannya adalah untuk memverifikasi bahwa setiap fitur berfungsi sesuai dengan kebutuhan fungsional yang telah ditentukan.</w:t>
      </w:r>
    </w:p>
    <w:p w14:paraId="29BE6DF6" w14:textId="77777777" w:rsidR="00DC39AB" w:rsidRPr="008F6775" w:rsidRDefault="00DC39AB" w:rsidP="00346688">
      <w:pPr>
        <w:pStyle w:val="NormalWeb"/>
        <w:spacing w:line="360" w:lineRule="auto"/>
        <w:jc w:val="both"/>
      </w:pPr>
      <w:r w:rsidRPr="008F6775">
        <w:rPr>
          <w:b/>
          <w:bCs/>
        </w:rPr>
        <w:t>1. Fungsionalitas Login</w:t>
      </w:r>
    </w:p>
    <w:p w14:paraId="098D360F" w14:textId="77777777" w:rsidR="00DC39AB" w:rsidRPr="008F6775" w:rsidRDefault="00DC39AB" w:rsidP="00346688">
      <w:pPr>
        <w:pStyle w:val="NormalWeb"/>
        <w:numPr>
          <w:ilvl w:val="0"/>
          <w:numId w:val="86"/>
        </w:numPr>
        <w:spacing w:line="360" w:lineRule="auto"/>
        <w:jc w:val="both"/>
      </w:pPr>
      <w:r w:rsidRPr="008F6775">
        <w:rPr>
          <w:b/>
          <w:bCs/>
        </w:rPr>
        <w:t>Hasil Pengujian:</w:t>
      </w:r>
    </w:p>
    <w:p w14:paraId="095FA010" w14:textId="77777777" w:rsidR="00DC39AB" w:rsidRPr="008F6775" w:rsidRDefault="00DC39AB" w:rsidP="00346688">
      <w:pPr>
        <w:pStyle w:val="NormalWeb"/>
        <w:numPr>
          <w:ilvl w:val="1"/>
          <w:numId w:val="86"/>
        </w:numPr>
        <w:spacing w:line="360" w:lineRule="auto"/>
        <w:jc w:val="both"/>
      </w:pPr>
      <w:r w:rsidRPr="008F6775">
        <w:rPr>
          <w:rStyle w:val="citation-122"/>
          <w:b/>
          <w:bCs/>
        </w:rPr>
        <w:t>Login Valid:</w:t>
      </w:r>
      <w:r w:rsidRPr="008F6775">
        <w:rPr>
          <w:rStyle w:val="citation-122"/>
        </w:rPr>
        <w:t xml:space="preserve"> Pengguna berhasil masuk ke sistem saat menggunakan kredensial yang benar</w:t>
      </w:r>
      <w:r w:rsidRPr="008F6775">
        <w:t>.</w:t>
      </w:r>
    </w:p>
    <w:p w14:paraId="348C4BA6" w14:textId="77777777" w:rsidR="00DC39AB" w:rsidRPr="008F6775" w:rsidRDefault="00DC39AB" w:rsidP="00346688">
      <w:pPr>
        <w:pStyle w:val="NormalWeb"/>
        <w:numPr>
          <w:ilvl w:val="1"/>
          <w:numId w:val="86"/>
        </w:numPr>
        <w:spacing w:line="360" w:lineRule="auto"/>
        <w:jc w:val="both"/>
      </w:pPr>
      <w:r w:rsidRPr="008F6775">
        <w:rPr>
          <w:rStyle w:val="citation-121"/>
          <w:b/>
          <w:bCs/>
        </w:rPr>
        <w:t>Login Invalid:</w:t>
      </w:r>
      <w:r w:rsidRPr="008F6775">
        <w:rPr>
          <w:rStyle w:val="citation-121"/>
        </w:rPr>
        <w:t xml:space="preserve"> Sistem menampilkan pesan kesalahan dan menolak akses saat pengguna memasukkan kredensial yang salah</w:t>
      </w:r>
      <w:r w:rsidRPr="008F6775">
        <w:t>.</w:t>
      </w:r>
    </w:p>
    <w:p w14:paraId="053EDDE0" w14:textId="77777777" w:rsidR="00DC39AB" w:rsidRPr="008F6775" w:rsidRDefault="00DC39AB" w:rsidP="00346688">
      <w:pPr>
        <w:pStyle w:val="NormalWeb"/>
        <w:numPr>
          <w:ilvl w:val="0"/>
          <w:numId w:val="86"/>
        </w:numPr>
        <w:spacing w:line="360" w:lineRule="auto"/>
        <w:jc w:val="both"/>
        <w:rPr>
          <w:ins w:id="1581" w:author="Lingga Safitri" w:date="2025-07-01T17:15:00Z" w16du:dateUtc="2025-07-01T10:15:00Z"/>
        </w:rPr>
      </w:pPr>
      <w:r w:rsidRPr="008F6775">
        <w:rPr>
          <w:b/>
          <w:bCs/>
        </w:rPr>
        <w:t>Analisis Hasil:</w:t>
      </w:r>
      <w:r w:rsidRPr="008F6775">
        <w:t xml:space="preserve"> Hasil pengujian </w:t>
      </w:r>
      <w:r w:rsidRPr="008F6775">
        <w:rPr>
          <w:i/>
          <w:iCs/>
        </w:rPr>
        <w:t>Black-box</w:t>
      </w:r>
      <w:r w:rsidRPr="008F6775">
        <w:t xml:space="preserve"> untuk fungsionalitas login dinyatakan </w:t>
      </w:r>
      <w:r w:rsidRPr="008F6775">
        <w:rPr>
          <w:b/>
          <w:bCs/>
        </w:rPr>
        <w:t>Berhasil</w:t>
      </w:r>
      <w:r w:rsidRPr="008F6775">
        <w:t>. Sistem mampu membedakan input yang valid dan invalid, serta memberikan respons yang sesuai, sejalan dengan spesifikasi kebutuhan fungsional.</w:t>
      </w:r>
    </w:p>
    <w:p w14:paraId="7A4F59EB" w14:textId="77777777" w:rsidR="003C4760" w:rsidRPr="008F6775" w:rsidRDefault="003C4760" w:rsidP="003C4760">
      <w:pPr>
        <w:pStyle w:val="NormalWeb"/>
        <w:spacing w:line="360" w:lineRule="auto"/>
        <w:jc w:val="both"/>
        <w:rPr>
          <w:ins w:id="1582" w:author="Lingga Safitri" w:date="2025-07-01T17:15:00Z" w16du:dateUtc="2025-07-01T10:15:00Z"/>
        </w:rPr>
      </w:pPr>
    </w:p>
    <w:p w14:paraId="2CE8DAEC" w14:textId="77777777" w:rsidR="003C4760" w:rsidRPr="008F6775" w:rsidRDefault="003C4760">
      <w:pPr>
        <w:pStyle w:val="NormalWeb"/>
        <w:spacing w:line="360" w:lineRule="auto"/>
        <w:jc w:val="both"/>
        <w:pPrChange w:id="1583" w:author="Lingga Safitri" w:date="2025-07-01T17:15:00Z" w16du:dateUtc="2025-07-01T10:15:00Z">
          <w:pPr>
            <w:pStyle w:val="NormalWeb"/>
            <w:numPr>
              <w:numId w:val="86"/>
            </w:numPr>
            <w:tabs>
              <w:tab w:val="num" w:pos="720"/>
            </w:tabs>
            <w:spacing w:line="360" w:lineRule="auto"/>
            <w:ind w:left="720" w:hanging="360"/>
            <w:jc w:val="both"/>
          </w:pPr>
        </w:pPrChange>
      </w:pPr>
    </w:p>
    <w:p w14:paraId="57D28130" w14:textId="77777777" w:rsidR="00DC39AB" w:rsidRPr="008F6775" w:rsidRDefault="00DC39AB" w:rsidP="00346688">
      <w:pPr>
        <w:pStyle w:val="NormalWeb"/>
        <w:spacing w:line="360" w:lineRule="auto"/>
        <w:jc w:val="both"/>
      </w:pPr>
      <w:r w:rsidRPr="008F6775">
        <w:rPr>
          <w:b/>
          <w:bCs/>
        </w:rPr>
        <w:t>2. Fungsionalitas Pendaftaran (Register)</w:t>
      </w:r>
    </w:p>
    <w:p w14:paraId="41B2EBB9" w14:textId="77777777" w:rsidR="00DC39AB" w:rsidRPr="008F6775" w:rsidRDefault="00DC39AB" w:rsidP="00346688">
      <w:pPr>
        <w:pStyle w:val="NormalWeb"/>
        <w:numPr>
          <w:ilvl w:val="0"/>
          <w:numId w:val="87"/>
        </w:numPr>
        <w:spacing w:line="360" w:lineRule="auto"/>
        <w:jc w:val="both"/>
      </w:pPr>
      <w:r w:rsidRPr="008F6775">
        <w:rPr>
          <w:b/>
          <w:bCs/>
        </w:rPr>
        <w:t>Hasil Pengujian:</w:t>
      </w:r>
    </w:p>
    <w:p w14:paraId="0809F785" w14:textId="77777777" w:rsidR="00DC39AB" w:rsidRPr="008F6775" w:rsidRDefault="00DC39AB" w:rsidP="00346688">
      <w:pPr>
        <w:pStyle w:val="NormalWeb"/>
        <w:numPr>
          <w:ilvl w:val="1"/>
          <w:numId w:val="87"/>
        </w:numPr>
        <w:spacing w:line="360" w:lineRule="auto"/>
        <w:jc w:val="both"/>
      </w:pPr>
      <w:r w:rsidRPr="008F6775">
        <w:rPr>
          <w:rStyle w:val="citation-120"/>
          <w:b/>
          <w:bCs/>
        </w:rPr>
        <w:lastRenderedPageBreak/>
        <w:t>Register Valid:</w:t>
      </w:r>
      <w:r w:rsidRPr="008F6775">
        <w:rPr>
          <w:rStyle w:val="citation-120"/>
        </w:rPr>
        <w:t xml:space="preserve"> Pengguna berhasil membuat akun baru dan masuk ke </w:t>
      </w:r>
      <w:r w:rsidRPr="008F6775">
        <w:rPr>
          <w:rStyle w:val="citation-120"/>
          <w:i/>
          <w:iCs/>
        </w:rPr>
        <w:t>dashboard</w:t>
      </w:r>
      <w:r w:rsidRPr="008F6775">
        <w:t>.</w:t>
      </w:r>
    </w:p>
    <w:p w14:paraId="01695E98" w14:textId="77777777" w:rsidR="00DC39AB" w:rsidRPr="008F6775" w:rsidRDefault="00DC39AB" w:rsidP="00346688">
      <w:pPr>
        <w:pStyle w:val="NormalWeb"/>
        <w:numPr>
          <w:ilvl w:val="1"/>
          <w:numId w:val="87"/>
        </w:numPr>
        <w:spacing w:line="360" w:lineRule="auto"/>
        <w:jc w:val="both"/>
      </w:pPr>
      <w:r w:rsidRPr="008F6775">
        <w:rPr>
          <w:rStyle w:val="citation-119"/>
          <w:b/>
          <w:bCs/>
        </w:rPr>
        <w:t>Register Kosong:</w:t>
      </w:r>
      <w:r w:rsidRPr="008F6775">
        <w:rPr>
          <w:rStyle w:val="citation-119"/>
        </w:rPr>
        <w:t xml:space="preserve"> Sistem menampilkan pesan peringatan saat pengguna mencoba mendaftar dengan form kosong</w:t>
      </w:r>
      <w:r w:rsidRPr="008F6775">
        <w:t>.</w:t>
      </w:r>
    </w:p>
    <w:p w14:paraId="425EA650" w14:textId="77777777" w:rsidR="00DC39AB" w:rsidRPr="008F6775" w:rsidRDefault="00DC39AB" w:rsidP="00346688">
      <w:pPr>
        <w:pStyle w:val="NormalWeb"/>
        <w:numPr>
          <w:ilvl w:val="1"/>
          <w:numId w:val="87"/>
        </w:numPr>
        <w:spacing w:line="360" w:lineRule="auto"/>
        <w:jc w:val="both"/>
      </w:pPr>
      <w:r w:rsidRPr="008F6775">
        <w:rPr>
          <w:rStyle w:val="citation-118"/>
          <w:b/>
          <w:bCs/>
        </w:rPr>
        <w:t>Register Duplikat:</w:t>
      </w:r>
      <w:r w:rsidRPr="008F6775">
        <w:rPr>
          <w:rStyle w:val="citation-118"/>
        </w:rPr>
        <w:t xml:space="preserve"> Sistem menampilkan pesan bahwa </w:t>
      </w:r>
      <w:r w:rsidRPr="008F6775">
        <w:rPr>
          <w:rStyle w:val="citation-118"/>
          <w:i/>
          <w:iCs/>
        </w:rPr>
        <w:t>username</w:t>
      </w:r>
      <w:r w:rsidRPr="008F6775">
        <w:rPr>
          <w:rStyle w:val="citation-118"/>
        </w:rPr>
        <w:t xml:space="preserve"> sudah terdaftar saat pengguna mencoba mendaftar dengan nomor HP yang sama</w:t>
      </w:r>
      <w:r w:rsidRPr="008F6775">
        <w:t>.</w:t>
      </w:r>
    </w:p>
    <w:p w14:paraId="441F34A3" w14:textId="77777777" w:rsidR="00DC39AB" w:rsidRPr="008F6775" w:rsidRDefault="00DC39AB" w:rsidP="00346688">
      <w:pPr>
        <w:pStyle w:val="NormalWeb"/>
        <w:numPr>
          <w:ilvl w:val="0"/>
          <w:numId w:val="87"/>
        </w:numPr>
        <w:spacing w:line="360" w:lineRule="auto"/>
        <w:jc w:val="both"/>
      </w:pPr>
      <w:r w:rsidRPr="008F6775">
        <w:rPr>
          <w:b/>
          <w:bCs/>
        </w:rPr>
        <w:t>Analisis Hasil:</w:t>
      </w:r>
      <w:r w:rsidRPr="008F6775">
        <w:t xml:space="preserve"> Fungsionalitas pendaftaran dinyatakan </w:t>
      </w:r>
      <w:r w:rsidRPr="008F6775">
        <w:rPr>
          <w:b/>
          <w:bCs/>
        </w:rPr>
        <w:t>Berhasil</w:t>
      </w:r>
      <w:r w:rsidRPr="008F6775">
        <w:t>. Sistem telah terbukti mampu menangani skenario pendaftaran normal, validasi input kosong, dan pencegahan duplikasi akun, yang semuanya merupakan kebutuhan kritis.</w:t>
      </w:r>
    </w:p>
    <w:p w14:paraId="7C3333E4" w14:textId="77777777" w:rsidR="00DC39AB" w:rsidRPr="008F6775" w:rsidRDefault="00DC39AB" w:rsidP="00346688">
      <w:pPr>
        <w:pStyle w:val="NormalWeb"/>
        <w:spacing w:line="360" w:lineRule="auto"/>
        <w:jc w:val="both"/>
      </w:pPr>
      <w:r w:rsidRPr="008F6775">
        <w:rPr>
          <w:b/>
          <w:bCs/>
        </w:rPr>
        <w:t>3. Fungsionalitas Dashboard Pasien</w:t>
      </w:r>
    </w:p>
    <w:p w14:paraId="535ABA7F" w14:textId="77777777" w:rsidR="00DC39AB" w:rsidRPr="008F6775" w:rsidRDefault="00DC39AB" w:rsidP="00346688">
      <w:pPr>
        <w:pStyle w:val="NormalWeb"/>
        <w:numPr>
          <w:ilvl w:val="0"/>
          <w:numId w:val="88"/>
        </w:numPr>
        <w:spacing w:line="360" w:lineRule="auto"/>
        <w:jc w:val="both"/>
      </w:pPr>
      <w:r w:rsidRPr="008F6775">
        <w:rPr>
          <w:b/>
          <w:bCs/>
        </w:rPr>
        <w:t>Hasil Pengujian:</w:t>
      </w:r>
    </w:p>
    <w:p w14:paraId="5AB17FF7" w14:textId="77777777" w:rsidR="00DC39AB" w:rsidRPr="008F6775" w:rsidRDefault="00DC39AB" w:rsidP="00346688">
      <w:pPr>
        <w:pStyle w:val="NormalWeb"/>
        <w:numPr>
          <w:ilvl w:val="1"/>
          <w:numId w:val="88"/>
        </w:numPr>
        <w:spacing w:line="360" w:lineRule="auto"/>
        <w:jc w:val="both"/>
      </w:pPr>
      <w:r w:rsidRPr="008F6775">
        <w:rPr>
          <w:rStyle w:val="citation-117"/>
          <w:b/>
          <w:bCs/>
        </w:rPr>
        <w:t>Pilih Dokter dan Tulis Keluhan:</w:t>
      </w:r>
      <w:r w:rsidRPr="008F6775">
        <w:rPr>
          <w:rStyle w:val="citation-117"/>
        </w:rPr>
        <w:t xml:space="preserve"> Keluhan pengguna berhasil terkirim dan tersimpan saat dokter dipilih</w:t>
      </w:r>
      <w:r w:rsidRPr="008F6775">
        <w:t>.</w:t>
      </w:r>
    </w:p>
    <w:p w14:paraId="6686FACC" w14:textId="77777777" w:rsidR="00DC39AB" w:rsidRPr="008F6775" w:rsidRDefault="00DC39AB" w:rsidP="00346688">
      <w:pPr>
        <w:pStyle w:val="NormalWeb"/>
        <w:numPr>
          <w:ilvl w:val="1"/>
          <w:numId w:val="88"/>
        </w:numPr>
        <w:spacing w:line="360" w:lineRule="auto"/>
        <w:jc w:val="both"/>
      </w:pPr>
      <w:r w:rsidRPr="008F6775">
        <w:rPr>
          <w:rStyle w:val="citation-116"/>
          <w:b/>
          <w:bCs/>
        </w:rPr>
        <w:t>Tulis Keluhan Kosong:</w:t>
      </w:r>
      <w:r w:rsidRPr="008F6775">
        <w:rPr>
          <w:rStyle w:val="citation-116"/>
        </w:rPr>
        <w:t xml:space="preserve"> Sistem menampilkan pesan peringatan saat pengguna mencoba mengirim keluhan tanpa mengisinya</w:t>
      </w:r>
      <w:r w:rsidRPr="008F6775">
        <w:t>.</w:t>
      </w:r>
    </w:p>
    <w:p w14:paraId="63505CAB" w14:textId="77777777" w:rsidR="00DC39AB" w:rsidRPr="008F6775" w:rsidRDefault="00DC39AB" w:rsidP="00346688">
      <w:pPr>
        <w:pStyle w:val="NormalWeb"/>
        <w:numPr>
          <w:ilvl w:val="1"/>
          <w:numId w:val="88"/>
        </w:numPr>
        <w:spacing w:line="360" w:lineRule="auto"/>
        <w:jc w:val="both"/>
      </w:pPr>
      <w:r w:rsidRPr="008F6775">
        <w:rPr>
          <w:rStyle w:val="citation-115"/>
          <w:b/>
          <w:bCs/>
        </w:rPr>
        <w:t>Logout dan Hapus Akun:</w:t>
      </w:r>
      <w:r w:rsidRPr="008F6775">
        <w:rPr>
          <w:rStyle w:val="citation-115"/>
        </w:rPr>
        <w:t xml:space="preserve"> Fungsi keluar dan hapus akun berjalan sesuai harapan, dengan konfirmasi yang memastikan tindakan tidak dilakukan secara tidak sengaja</w:t>
      </w:r>
      <w:r w:rsidRPr="008F6775">
        <w:t>.</w:t>
      </w:r>
    </w:p>
    <w:p w14:paraId="1CFFEFEE" w14:textId="77777777" w:rsidR="00DC39AB" w:rsidRPr="008F6775" w:rsidRDefault="00DC39AB" w:rsidP="00346688">
      <w:pPr>
        <w:pStyle w:val="NormalWeb"/>
        <w:numPr>
          <w:ilvl w:val="0"/>
          <w:numId w:val="88"/>
        </w:numPr>
        <w:spacing w:line="360" w:lineRule="auto"/>
        <w:jc w:val="both"/>
      </w:pPr>
      <w:r w:rsidRPr="008F6775">
        <w:rPr>
          <w:b/>
          <w:bCs/>
        </w:rPr>
        <w:t>Analisis Hasil:</w:t>
      </w:r>
      <w:r w:rsidRPr="008F6775">
        <w:t xml:space="preserve"> Fungsionalitas </w:t>
      </w:r>
      <w:r w:rsidRPr="008F6775">
        <w:rPr>
          <w:i/>
          <w:iCs/>
        </w:rPr>
        <w:t>dashboard</w:t>
      </w:r>
      <w:r w:rsidRPr="008F6775">
        <w:t xml:space="preserve"> pasien dinyatakan </w:t>
      </w:r>
      <w:r w:rsidRPr="008F6775">
        <w:rPr>
          <w:b/>
          <w:bCs/>
        </w:rPr>
        <w:t>Berhasil</w:t>
      </w:r>
      <w:r w:rsidRPr="008F6775">
        <w:t>. Semua interaksi pengguna, mulai dari pengiriman keluhan hingga manajemen akun, memberikan hasil yang diharapkan dan menunjukkan bahwa alur kerja pengguna telah terimplementasi dengan baik.</w:t>
      </w:r>
    </w:p>
    <w:p w14:paraId="21A42ED7" w14:textId="77777777" w:rsidR="00DC39AB" w:rsidRPr="008F6775" w:rsidRDefault="00DC39AB" w:rsidP="00346688">
      <w:pPr>
        <w:pStyle w:val="NormalWeb"/>
        <w:spacing w:line="360" w:lineRule="auto"/>
        <w:jc w:val="both"/>
      </w:pPr>
      <w:r w:rsidRPr="008F6775">
        <w:rPr>
          <w:b/>
          <w:bCs/>
        </w:rPr>
        <w:t>4. Fungsionalitas Dashboard Admin</w:t>
      </w:r>
    </w:p>
    <w:p w14:paraId="32A5BC7B" w14:textId="77777777" w:rsidR="00DC39AB" w:rsidRPr="008F6775" w:rsidRDefault="00DC39AB" w:rsidP="00346688">
      <w:pPr>
        <w:pStyle w:val="NormalWeb"/>
        <w:numPr>
          <w:ilvl w:val="0"/>
          <w:numId w:val="89"/>
        </w:numPr>
        <w:spacing w:line="360" w:lineRule="auto"/>
        <w:jc w:val="both"/>
      </w:pPr>
      <w:r w:rsidRPr="008F6775">
        <w:rPr>
          <w:b/>
          <w:bCs/>
        </w:rPr>
        <w:t>Hasil Pengujian:</w:t>
      </w:r>
    </w:p>
    <w:p w14:paraId="1B3C9460" w14:textId="77777777" w:rsidR="00DC39AB" w:rsidRPr="008F6775" w:rsidRDefault="00DC39AB" w:rsidP="00346688">
      <w:pPr>
        <w:pStyle w:val="NormalWeb"/>
        <w:numPr>
          <w:ilvl w:val="1"/>
          <w:numId w:val="89"/>
        </w:numPr>
        <w:spacing w:line="360" w:lineRule="auto"/>
        <w:jc w:val="both"/>
      </w:pPr>
      <w:r w:rsidRPr="008F6775">
        <w:rPr>
          <w:b/>
          <w:bCs/>
        </w:rPr>
        <w:lastRenderedPageBreak/>
        <w:t>Manajemen Dokter:</w:t>
      </w:r>
      <w:r w:rsidRPr="008F6775">
        <w:t xml:space="preserve"> Admin berhasil menambah dan menghapus data dokter. </w:t>
      </w:r>
      <w:r w:rsidRPr="008F6775">
        <w:rPr>
          <w:rStyle w:val="citation-114"/>
        </w:rPr>
        <w:t>Validasi input untuk form tambah dokter juga berfungsi dengan baik</w:t>
      </w:r>
      <w:r w:rsidRPr="008F6775">
        <w:t>.</w:t>
      </w:r>
    </w:p>
    <w:p w14:paraId="7E14EA9B" w14:textId="77777777" w:rsidR="00DC39AB" w:rsidRPr="008F6775" w:rsidRDefault="00DC39AB" w:rsidP="00346688">
      <w:pPr>
        <w:pStyle w:val="NormalWeb"/>
        <w:numPr>
          <w:ilvl w:val="1"/>
          <w:numId w:val="89"/>
        </w:numPr>
        <w:spacing w:line="360" w:lineRule="auto"/>
        <w:jc w:val="both"/>
      </w:pPr>
      <w:r w:rsidRPr="008F6775">
        <w:rPr>
          <w:rStyle w:val="citation-113"/>
          <w:b/>
          <w:bCs/>
        </w:rPr>
        <w:t>Manajemen Pengguna:</w:t>
      </w:r>
      <w:r w:rsidRPr="008F6775">
        <w:rPr>
          <w:rStyle w:val="citation-113"/>
        </w:rPr>
        <w:t xml:space="preserve"> Admin berhasil menghapus data pengguna dari sistem</w:t>
      </w:r>
      <w:r w:rsidRPr="008F6775">
        <w:t>.</w:t>
      </w:r>
    </w:p>
    <w:p w14:paraId="0379444F" w14:textId="77777777" w:rsidR="00DC39AB" w:rsidRPr="008F6775" w:rsidRDefault="00DC39AB" w:rsidP="00346688">
      <w:pPr>
        <w:pStyle w:val="NormalWeb"/>
        <w:numPr>
          <w:ilvl w:val="1"/>
          <w:numId w:val="89"/>
        </w:numPr>
        <w:spacing w:line="360" w:lineRule="auto"/>
        <w:jc w:val="both"/>
      </w:pPr>
      <w:r w:rsidRPr="008F6775">
        <w:rPr>
          <w:rStyle w:val="citation-112"/>
          <w:b/>
          <w:bCs/>
        </w:rPr>
        <w:t>Manajemen Log:</w:t>
      </w:r>
      <w:r w:rsidRPr="008F6775">
        <w:rPr>
          <w:rStyle w:val="citation-112"/>
        </w:rPr>
        <w:t xml:space="preserve"> Admin dapat melihat dan menghapus log aktivitas sistem</w:t>
      </w:r>
      <w:r w:rsidRPr="008F6775">
        <w:t>.</w:t>
      </w:r>
    </w:p>
    <w:p w14:paraId="5E3E31E3" w14:textId="77777777" w:rsidR="00DC39AB" w:rsidRPr="008F6775" w:rsidRDefault="00DC39AB" w:rsidP="00346688">
      <w:pPr>
        <w:pStyle w:val="NormalWeb"/>
        <w:numPr>
          <w:ilvl w:val="0"/>
          <w:numId w:val="89"/>
        </w:numPr>
        <w:spacing w:line="360" w:lineRule="auto"/>
        <w:jc w:val="both"/>
      </w:pPr>
      <w:r w:rsidRPr="008F6775">
        <w:rPr>
          <w:b/>
          <w:bCs/>
        </w:rPr>
        <w:t>Analisis Hasil:</w:t>
      </w:r>
      <w:r w:rsidRPr="008F6775">
        <w:t xml:space="preserve"> Fungsionalitas </w:t>
      </w:r>
      <w:r w:rsidRPr="008F6775">
        <w:rPr>
          <w:i/>
          <w:iCs/>
        </w:rPr>
        <w:t>dashboard</w:t>
      </w:r>
      <w:r w:rsidRPr="008F6775">
        <w:t xml:space="preserve"> admin dinyatakan </w:t>
      </w:r>
      <w:r w:rsidRPr="008F6775">
        <w:rPr>
          <w:b/>
          <w:bCs/>
        </w:rPr>
        <w:t>Berhasil</w:t>
      </w:r>
      <w:r w:rsidRPr="008F6775">
        <w:t>. Sistem menyediakan kontrol administratif yang diperlukan dan semua fungsi berjalan sesuai spesifikasi, membuktikan bahwa hak akses dan fitur-fitur khusus admin telah diimplementasikan dengan benar.</w:t>
      </w:r>
    </w:p>
    <w:p w14:paraId="130CAB3B" w14:textId="77777777" w:rsidR="00DC39AB" w:rsidRPr="008F6775" w:rsidRDefault="00DC39AB" w:rsidP="00346688">
      <w:pPr>
        <w:pStyle w:val="NormalWeb"/>
        <w:spacing w:line="360" w:lineRule="auto"/>
        <w:jc w:val="both"/>
      </w:pPr>
      <w:r w:rsidRPr="008F6775">
        <w:rPr>
          <w:b/>
          <w:bCs/>
        </w:rPr>
        <w:t>5. Fungsionalitas Lupa Password (OTP)</w:t>
      </w:r>
    </w:p>
    <w:p w14:paraId="6811C123" w14:textId="77777777" w:rsidR="00DC39AB" w:rsidRPr="008F6775" w:rsidRDefault="00DC39AB" w:rsidP="00346688">
      <w:pPr>
        <w:pStyle w:val="NormalWeb"/>
        <w:numPr>
          <w:ilvl w:val="0"/>
          <w:numId w:val="90"/>
        </w:numPr>
        <w:spacing w:line="360" w:lineRule="auto"/>
        <w:jc w:val="both"/>
      </w:pPr>
      <w:r w:rsidRPr="008F6775">
        <w:rPr>
          <w:b/>
          <w:bCs/>
        </w:rPr>
        <w:t>Hasil Pengujian:</w:t>
      </w:r>
    </w:p>
    <w:p w14:paraId="0C2B393B" w14:textId="77777777" w:rsidR="00DC39AB" w:rsidRPr="008F6775" w:rsidRDefault="00DC39AB" w:rsidP="00346688">
      <w:pPr>
        <w:pStyle w:val="NormalWeb"/>
        <w:numPr>
          <w:ilvl w:val="1"/>
          <w:numId w:val="90"/>
        </w:numPr>
        <w:spacing w:line="360" w:lineRule="auto"/>
        <w:jc w:val="both"/>
      </w:pPr>
      <w:r w:rsidRPr="008F6775">
        <w:rPr>
          <w:rStyle w:val="citation-111"/>
          <w:b/>
          <w:bCs/>
        </w:rPr>
        <w:t>Alur OTP Valid:</w:t>
      </w:r>
      <w:r w:rsidRPr="008F6775">
        <w:rPr>
          <w:rStyle w:val="citation-111"/>
        </w:rPr>
        <w:t xml:space="preserve"> Pengguna berhasil menerima OTP, melakukan verifikasi, dan mengubah </w:t>
      </w:r>
      <w:r w:rsidRPr="008F6775">
        <w:rPr>
          <w:rStyle w:val="citation-111"/>
          <w:i/>
          <w:iCs/>
        </w:rPr>
        <w:t>password</w:t>
      </w:r>
      <w:r w:rsidRPr="008F6775">
        <w:rPr>
          <w:rStyle w:val="citation-111"/>
        </w:rPr>
        <w:t xml:space="preserve"> mereka</w:t>
      </w:r>
      <w:r w:rsidRPr="008F6775">
        <w:t>.</w:t>
      </w:r>
    </w:p>
    <w:p w14:paraId="713F33EB" w14:textId="77777777" w:rsidR="00DC39AB" w:rsidRPr="008F6775" w:rsidRDefault="00DC39AB" w:rsidP="00346688">
      <w:pPr>
        <w:pStyle w:val="NormalWeb"/>
        <w:numPr>
          <w:ilvl w:val="1"/>
          <w:numId w:val="90"/>
        </w:numPr>
        <w:spacing w:line="360" w:lineRule="auto"/>
        <w:jc w:val="both"/>
      </w:pPr>
      <w:r w:rsidRPr="008F6775">
        <w:rPr>
          <w:rStyle w:val="citation-110"/>
          <w:b/>
          <w:bCs/>
        </w:rPr>
        <w:t>Alur OTP Invalid:</w:t>
      </w:r>
      <w:r w:rsidRPr="008F6775">
        <w:rPr>
          <w:rStyle w:val="citation-110"/>
        </w:rPr>
        <w:t xml:space="preserve"> Sistem dengan benar menangani semua skenario negatif, seperti nomor tidak terdaftar, OTP salah, OTP kedaluwarsa, dan permintaan OTP yang berlebihan</w:t>
      </w:r>
      <w:r w:rsidRPr="008F6775">
        <w:t>.</w:t>
      </w:r>
    </w:p>
    <w:p w14:paraId="55851B82" w14:textId="28D0A5C3" w:rsidR="00DC39AB" w:rsidRPr="008F6775" w:rsidRDefault="00DC39AB" w:rsidP="00346688">
      <w:pPr>
        <w:pStyle w:val="NormalWeb"/>
        <w:numPr>
          <w:ilvl w:val="0"/>
          <w:numId w:val="90"/>
        </w:numPr>
        <w:spacing w:line="360" w:lineRule="auto"/>
        <w:jc w:val="both"/>
      </w:pPr>
      <w:r w:rsidRPr="008F6775">
        <w:rPr>
          <w:b/>
          <w:bCs/>
        </w:rPr>
        <w:t>Analisis Hasil:</w:t>
      </w:r>
      <w:r w:rsidRPr="008F6775">
        <w:t xml:space="preserve"> Fungsionalitas OTP dinyatakan </w:t>
      </w:r>
      <w:r w:rsidRPr="008F6775">
        <w:rPr>
          <w:b/>
          <w:bCs/>
        </w:rPr>
        <w:t>Berhasil</w:t>
      </w:r>
      <w:r w:rsidRPr="008F6775">
        <w:t>. Sistem terbukti andal dan aman dalam menangani proses pemulihan akun, yang merupakan salah satu fitur keamanan paling vital dalam aplikasi.</w:t>
      </w:r>
    </w:p>
    <w:p w14:paraId="37C1C159" w14:textId="77777777" w:rsidR="00C935BE" w:rsidRPr="008F6775" w:rsidRDefault="00C935BE" w:rsidP="00346688">
      <w:pPr>
        <w:pStyle w:val="NormalWeb"/>
        <w:spacing w:line="360" w:lineRule="auto"/>
        <w:ind w:left="720"/>
        <w:jc w:val="both"/>
      </w:pPr>
    </w:p>
    <w:p w14:paraId="6DEF699E" w14:textId="14B3C4D1" w:rsidR="00DC39AB" w:rsidRPr="008F6775" w:rsidRDefault="00DC39AB" w:rsidP="00346688">
      <w:pPr>
        <w:pStyle w:val="Heading2"/>
        <w:spacing w:line="360" w:lineRule="auto"/>
        <w:jc w:val="both"/>
        <w:rPr>
          <w:rFonts w:ascii="Times New Roman" w:hAnsi="Times New Roman" w:cs="Times New Roman"/>
        </w:rPr>
      </w:pPr>
      <w:bookmarkStart w:id="1584" w:name="_Toc202286239"/>
      <w:r w:rsidRPr="008F6775">
        <w:rPr>
          <w:rFonts w:ascii="Times New Roman" w:hAnsi="Times New Roman" w:cs="Times New Roman"/>
          <w:lang w:val="en-ID"/>
        </w:rPr>
        <w:t xml:space="preserve">4.3 </w:t>
      </w:r>
      <w:r w:rsidRPr="008F6775">
        <w:rPr>
          <w:rFonts w:ascii="Times New Roman" w:hAnsi="Times New Roman" w:cs="Times New Roman"/>
        </w:rPr>
        <w:t>Evaluasi Sistem oleh Pengguna</w:t>
      </w:r>
      <w:bookmarkEnd w:id="1584"/>
    </w:p>
    <w:p w14:paraId="22520AF5" w14:textId="77777777" w:rsidR="00DC39AB" w:rsidRPr="008F6775" w:rsidRDefault="00DC39AB" w:rsidP="00346688">
      <w:pPr>
        <w:pStyle w:val="NormalWeb"/>
        <w:spacing w:line="360" w:lineRule="auto"/>
        <w:jc w:val="both"/>
        <w:rPr>
          <w:ins w:id="1585" w:author="Lingga Safitri" w:date="2025-07-01T17:16:00Z" w16du:dateUtc="2025-07-01T10:16:00Z"/>
        </w:rPr>
      </w:pPr>
      <w:r w:rsidRPr="008F6775">
        <w:t>Evaluasi sistem oleh pengguna dilakukan melalui sesi tanya jawab dan demonstrasi aplikasi. Sesi ini bertujuan untuk mengumpulkan umpan balik, mengidentifikasi potensi kebingungan, dan mengukur pemahaman pengguna terhadap alur kerja aplikasi "Medical Conversation". Berikut adalah rekapitulasi dari evaluasi yang dilakukan berdasarkan pertanyaan-pertanyaan yang diajukan:</w:t>
      </w:r>
    </w:p>
    <w:p w14:paraId="326B1B72" w14:textId="6386B120" w:rsidR="003C4760" w:rsidRPr="0081315E" w:rsidRDefault="003C4760">
      <w:pPr>
        <w:pStyle w:val="Caption"/>
        <w:jc w:val="center"/>
        <w:pPrChange w:id="1586" w:author="Lingga Safitri" w:date="2025-07-01T17:16:00Z" w16du:dateUtc="2025-07-01T10:16:00Z">
          <w:pPr>
            <w:pStyle w:val="NormalWeb"/>
            <w:spacing w:line="360" w:lineRule="auto"/>
            <w:jc w:val="both"/>
          </w:pPr>
        </w:pPrChange>
      </w:pPr>
      <w:bookmarkStart w:id="1587" w:name="_Toc202282811"/>
      <w:ins w:id="1588" w:author="Lingga Safitri" w:date="2025-07-01T17:16:00Z" w16du:dateUtc="2025-07-01T10:16:00Z">
        <w:r w:rsidRPr="008F6775">
          <w:rPr>
            <w:color w:val="auto"/>
            <w:rPrChange w:id="1589" w:author="Lingga Safitri" w:date="2025-07-01T17:21:00Z" w16du:dateUtc="2025-07-01T10:21:00Z">
              <w:rPr>
                <w:i/>
                <w:iCs/>
              </w:rPr>
            </w:rPrChange>
          </w:rPr>
          <w:lastRenderedPageBreak/>
          <w:t xml:space="preserve">Tabel 4 </w:t>
        </w:r>
        <w:r w:rsidRPr="008F6775">
          <w:rPr>
            <w:color w:val="auto"/>
            <w:rPrChange w:id="1590" w:author="Lingga Safitri" w:date="2025-07-01T17:21:00Z" w16du:dateUtc="2025-07-01T10:21:00Z">
              <w:rPr>
                <w:i/>
                <w:iCs/>
              </w:rPr>
            </w:rPrChange>
          </w:rPr>
          <w:fldChar w:fldCharType="begin"/>
        </w:r>
        <w:r w:rsidRPr="008F6775">
          <w:rPr>
            <w:color w:val="auto"/>
            <w:rPrChange w:id="1591" w:author="Lingga Safitri" w:date="2025-07-01T17:21:00Z" w16du:dateUtc="2025-07-01T10:21:00Z">
              <w:rPr>
                <w:i/>
                <w:iCs/>
              </w:rPr>
            </w:rPrChange>
          </w:rPr>
          <w:instrText xml:space="preserve"> SEQ Tabel_4 \* ARABIC </w:instrText>
        </w:r>
        <w:r w:rsidRPr="008F6775">
          <w:rPr>
            <w:color w:val="auto"/>
            <w:rPrChange w:id="1592" w:author="Lingga Safitri" w:date="2025-07-01T17:21:00Z" w16du:dateUtc="2025-07-01T10:21:00Z">
              <w:rPr>
                <w:i/>
                <w:iCs/>
              </w:rPr>
            </w:rPrChange>
          </w:rPr>
          <w:fldChar w:fldCharType="separate"/>
        </w:r>
      </w:ins>
      <w:r w:rsidR="00461B03">
        <w:rPr>
          <w:noProof/>
          <w:color w:val="auto"/>
        </w:rPr>
        <w:t>15</w:t>
      </w:r>
      <w:ins w:id="1593" w:author="Lingga Safitri" w:date="2025-07-01T17:16:00Z" w16du:dateUtc="2025-07-01T10:16:00Z">
        <w:r w:rsidRPr="008F6775">
          <w:rPr>
            <w:color w:val="auto"/>
            <w:rPrChange w:id="1594" w:author="Lingga Safitri" w:date="2025-07-01T17:21:00Z" w16du:dateUtc="2025-07-01T10:21:00Z">
              <w:rPr>
                <w:i/>
                <w:iCs/>
              </w:rPr>
            </w:rPrChange>
          </w:rPr>
          <w:fldChar w:fldCharType="end"/>
        </w:r>
        <w:r w:rsidRPr="008F6775">
          <w:rPr>
            <w:color w:val="auto"/>
            <w:rPrChange w:id="1595" w:author="Lingga Safitri" w:date="2025-07-01T17:21:00Z" w16du:dateUtc="2025-07-01T10:21:00Z">
              <w:rPr>
                <w:i/>
                <w:iCs/>
              </w:rPr>
            </w:rPrChange>
          </w:rPr>
          <w:t xml:space="preserve"> Pertanyaan</w:t>
        </w:r>
      </w:ins>
      <w:bookmarkEnd w:id="1587"/>
    </w:p>
    <w:tbl>
      <w:tblPr>
        <w:tblW w:w="10076" w:type="dxa"/>
        <w:tblInd w:w="-1139" w:type="dxa"/>
        <w:tblLook w:val="04A0" w:firstRow="1" w:lastRow="0" w:firstColumn="1" w:lastColumn="0" w:noHBand="0" w:noVBand="1"/>
      </w:tblPr>
      <w:tblGrid>
        <w:gridCol w:w="485"/>
        <w:gridCol w:w="1145"/>
        <w:gridCol w:w="2203"/>
        <w:gridCol w:w="6288"/>
      </w:tblGrid>
      <w:tr w:rsidR="00DC39AB" w:rsidRPr="008F6775" w14:paraId="05CFC9F0" w14:textId="77777777" w:rsidTr="00DC39AB">
        <w:trPr>
          <w:trHeight w:val="300"/>
        </w:trPr>
        <w:tc>
          <w:tcPr>
            <w:tcW w:w="4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BCC488" w14:textId="77777777" w:rsidR="00DC39AB" w:rsidRPr="008F6775" w:rsidRDefault="00DC39AB" w:rsidP="00346688">
            <w:pPr>
              <w:spacing w:line="360" w:lineRule="auto"/>
              <w:jc w:val="both"/>
              <w:rPr>
                <w:rFonts w:ascii="Times New Roman" w:hAnsi="Times New Roman" w:cs="Times New Roman"/>
                <w:lang w:val="en-ID" w:eastAsia="en-ID"/>
                <w:rPrChange w:id="1596"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97" w:author="Lingga Safitri" w:date="2025-07-01T17:21:00Z" w16du:dateUtc="2025-07-01T10:21:00Z">
                  <w:rPr>
                    <w:rFonts w:ascii="Times New Roman" w:hAnsi="Times New Roman" w:cs="Times New Roman"/>
                    <w:color w:val="000000"/>
                    <w:lang w:val="en-ID" w:eastAsia="en-ID"/>
                  </w:rPr>
                </w:rPrChange>
              </w:rPr>
              <w:t>No</w:t>
            </w:r>
          </w:p>
        </w:tc>
        <w:tc>
          <w:tcPr>
            <w:tcW w:w="1110" w:type="dxa"/>
            <w:tcBorders>
              <w:top w:val="single" w:sz="4" w:space="0" w:color="auto"/>
              <w:left w:val="nil"/>
              <w:bottom w:val="single" w:sz="4" w:space="0" w:color="auto"/>
              <w:right w:val="single" w:sz="4" w:space="0" w:color="auto"/>
            </w:tcBorders>
            <w:shd w:val="clear" w:color="auto" w:fill="auto"/>
            <w:noWrap/>
            <w:vAlign w:val="center"/>
            <w:hideMark/>
          </w:tcPr>
          <w:p w14:paraId="24CC6728" w14:textId="77777777" w:rsidR="00DC39AB" w:rsidRPr="008F6775" w:rsidRDefault="00DC39AB" w:rsidP="00346688">
            <w:pPr>
              <w:spacing w:line="360" w:lineRule="auto"/>
              <w:jc w:val="both"/>
              <w:rPr>
                <w:rFonts w:ascii="Times New Roman" w:hAnsi="Times New Roman" w:cs="Times New Roman"/>
                <w:lang w:val="en-ID" w:eastAsia="en-ID"/>
                <w:rPrChange w:id="1598"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599" w:author="Lingga Safitri" w:date="2025-07-01T17:21:00Z" w16du:dateUtc="2025-07-01T10:21:00Z">
                  <w:rPr>
                    <w:rFonts w:ascii="Times New Roman" w:hAnsi="Times New Roman" w:cs="Times New Roman"/>
                    <w:color w:val="000000"/>
                    <w:lang w:val="en-ID" w:eastAsia="en-ID"/>
                  </w:rPr>
                </w:rPrChange>
              </w:rPr>
              <w:t>Kelompok</w:t>
            </w:r>
          </w:p>
        </w:tc>
        <w:tc>
          <w:tcPr>
            <w:tcW w:w="2203" w:type="dxa"/>
            <w:tcBorders>
              <w:top w:val="single" w:sz="4" w:space="0" w:color="auto"/>
              <w:left w:val="nil"/>
              <w:bottom w:val="single" w:sz="4" w:space="0" w:color="auto"/>
              <w:right w:val="single" w:sz="4" w:space="0" w:color="auto"/>
            </w:tcBorders>
            <w:shd w:val="clear" w:color="auto" w:fill="auto"/>
            <w:noWrap/>
            <w:vAlign w:val="center"/>
            <w:hideMark/>
          </w:tcPr>
          <w:p w14:paraId="509E2386" w14:textId="77777777" w:rsidR="00DC39AB" w:rsidRPr="008F6775" w:rsidRDefault="00DC39AB" w:rsidP="00346688">
            <w:pPr>
              <w:spacing w:line="360" w:lineRule="auto"/>
              <w:jc w:val="both"/>
              <w:rPr>
                <w:rFonts w:ascii="Times New Roman" w:hAnsi="Times New Roman" w:cs="Times New Roman"/>
                <w:lang w:val="en-ID" w:eastAsia="en-ID"/>
                <w:rPrChange w:id="1600"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601" w:author="Lingga Safitri" w:date="2025-07-01T17:21:00Z" w16du:dateUtc="2025-07-01T10:21:00Z">
                  <w:rPr>
                    <w:rFonts w:ascii="Times New Roman" w:hAnsi="Times New Roman" w:cs="Times New Roman"/>
                    <w:color w:val="000000"/>
                    <w:lang w:val="en-ID" w:eastAsia="en-ID"/>
                  </w:rPr>
                </w:rPrChange>
              </w:rPr>
              <w:t>Pertanyaan</w:t>
            </w:r>
          </w:p>
        </w:tc>
        <w:tc>
          <w:tcPr>
            <w:tcW w:w="6288" w:type="dxa"/>
            <w:tcBorders>
              <w:top w:val="single" w:sz="4" w:space="0" w:color="auto"/>
              <w:left w:val="nil"/>
              <w:bottom w:val="single" w:sz="4" w:space="0" w:color="auto"/>
              <w:right w:val="single" w:sz="4" w:space="0" w:color="auto"/>
            </w:tcBorders>
            <w:shd w:val="clear" w:color="auto" w:fill="auto"/>
            <w:noWrap/>
            <w:vAlign w:val="center"/>
            <w:hideMark/>
          </w:tcPr>
          <w:p w14:paraId="5DC5BC25" w14:textId="77777777" w:rsidR="00DC39AB" w:rsidRPr="008F6775" w:rsidRDefault="00DC39AB" w:rsidP="00346688">
            <w:pPr>
              <w:spacing w:line="360" w:lineRule="auto"/>
              <w:jc w:val="both"/>
              <w:rPr>
                <w:rFonts w:ascii="Times New Roman" w:hAnsi="Times New Roman" w:cs="Times New Roman"/>
                <w:lang w:val="en-ID" w:eastAsia="en-ID"/>
                <w:rPrChange w:id="1602"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603" w:author="Lingga Safitri" w:date="2025-07-01T17:21:00Z" w16du:dateUtc="2025-07-01T10:21:00Z">
                  <w:rPr>
                    <w:rFonts w:ascii="Times New Roman" w:hAnsi="Times New Roman" w:cs="Times New Roman"/>
                    <w:color w:val="000000"/>
                    <w:lang w:val="en-ID" w:eastAsia="en-ID"/>
                  </w:rPr>
                </w:rPrChange>
              </w:rPr>
              <w:t>Jawaban</w:t>
            </w:r>
          </w:p>
        </w:tc>
      </w:tr>
      <w:tr w:rsidR="00DC39AB" w:rsidRPr="008F6775" w14:paraId="172FF0E2" w14:textId="77777777" w:rsidTr="00DC39AB">
        <w:trPr>
          <w:trHeight w:val="30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0F829E48" w14:textId="77777777" w:rsidR="00DC39AB" w:rsidRPr="008F6775" w:rsidRDefault="00DC39AB" w:rsidP="00346688">
            <w:pPr>
              <w:spacing w:line="360" w:lineRule="auto"/>
              <w:jc w:val="both"/>
              <w:rPr>
                <w:rFonts w:ascii="Times New Roman" w:hAnsi="Times New Roman" w:cs="Times New Roman"/>
                <w:lang w:val="en-ID" w:eastAsia="en-ID"/>
                <w:rPrChange w:id="1604"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605" w:author="Lingga Safitri" w:date="2025-07-01T17:21:00Z" w16du:dateUtc="2025-07-01T10:21:00Z">
                  <w:rPr>
                    <w:rFonts w:ascii="Times New Roman" w:hAnsi="Times New Roman" w:cs="Times New Roman"/>
                    <w:color w:val="000000"/>
                    <w:lang w:val="en-ID" w:eastAsia="en-ID"/>
                  </w:rPr>
                </w:rPrChange>
              </w:rPr>
              <w:t>1</w:t>
            </w:r>
          </w:p>
        </w:tc>
        <w:tc>
          <w:tcPr>
            <w:tcW w:w="1110" w:type="dxa"/>
            <w:tcBorders>
              <w:top w:val="nil"/>
              <w:left w:val="nil"/>
              <w:bottom w:val="single" w:sz="4" w:space="0" w:color="auto"/>
              <w:right w:val="single" w:sz="4" w:space="0" w:color="auto"/>
            </w:tcBorders>
            <w:shd w:val="clear" w:color="auto" w:fill="auto"/>
            <w:noWrap/>
            <w:vAlign w:val="center"/>
            <w:hideMark/>
          </w:tcPr>
          <w:p w14:paraId="20FEFC6F" w14:textId="77777777" w:rsidR="00DC39AB" w:rsidRPr="008F6775" w:rsidRDefault="00DC39AB" w:rsidP="00346688">
            <w:pPr>
              <w:spacing w:line="360" w:lineRule="auto"/>
              <w:jc w:val="both"/>
              <w:rPr>
                <w:rFonts w:ascii="Times New Roman" w:hAnsi="Times New Roman" w:cs="Times New Roman"/>
                <w:lang w:val="en-ID" w:eastAsia="en-ID"/>
                <w:rPrChange w:id="1606"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607" w:author="Lingga Safitri" w:date="2025-07-01T17:21:00Z" w16du:dateUtc="2025-07-01T10:21:00Z">
                  <w:rPr>
                    <w:rFonts w:ascii="Times New Roman" w:hAnsi="Times New Roman" w:cs="Times New Roman"/>
                    <w:color w:val="000000"/>
                    <w:lang w:val="en-ID" w:eastAsia="en-ID"/>
                  </w:rPr>
                </w:rPrChange>
              </w:rPr>
              <w:t>5</w:t>
            </w:r>
          </w:p>
        </w:tc>
        <w:tc>
          <w:tcPr>
            <w:tcW w:w="2203" w:type="dxa"/>
            <w:tcBorders>
              <w:top w:val="nil"/>
              <w:left w:val="nil"/>
              <w:bottom w:val="single" w:sz="4" w:space="0" w:color="auto"/>
              <w:right w:val="single" w:sz="4" w:space="0" w:color="auto"/>
            </w:tcBorders>
            <w:shd w:val="clear" w:color="auto" w:fill="auto"/>
            <w:noWrap/>
            <w:vAlign w:val="center"/>
            <w:hideMark/>
          </w:tcPr>
          <w:p w14:paraId="712704B7" w14:textId="77777777" w:rsidR="00DC39AB" w:rsidRPr="008F6775" w:rsidRDefault="00DC39AB" w:rsidP="00346688">
            <w:pPr>
              <w:spacing w:line="360" w:lineRule="auto"/>
              <w:jc w:val="both"/>
              <w:rPr>
                <w:rFonts w:ascii="Times New Roman" w:hAnsi="Times New Roman" w:cs="Times New Roman"/>
                <w:lang w:val="en-ID" w:eastAsia="en-ID"/>
                <w:rPrChange w:id="1608"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US" w:eastAsia="en-ID"/>
                <w:rPrChange w:id="1609" w:author="Lingga Safitri" w:date="2025-07-01T17:21:00Z" w16du:dateUtc="2025-07-01T10:21:00Z">
                  <w:rPr>
                    <w:rFonts w:ascii="Times New Roman" w:hAnsi="Times New Roman" w:cs="Times New Roman"/>
                    <w:color w:val="000000"/>
                    <w:lang w:val="en-US" w:eastAsia="en-ID"/>
                  </w:rPr>
                </w:rPrChange>
              </w:rPr>
              <w:t>Jika user atau pengguna lupa kata sandi itu bagaimana ?</w:t>
            </w:r>
          </w:p>
        </w:tc>
        <w:tc>
          <w:tcPr>
            <w:tcW w:w="6288" w:type="dxa"/>
            <w:tcBorders>
              <w:top w:val="nil"/>
              <w:left w:val="nil"/>
              <w:bottom w:val="single" w:sz="4" w:space="0" w:color="auto"/>
              <w:right w:val="single" w:sz="4" w:space="0" w:color="auto"/>
            </w:tcBorders>
            <w:shd w:val="clear" w:color="auto" w:fill="auto"/>
            <w:noWrap/>
            <w:vAlign w:val="center"/>
            <w:hideMark/>
          </w:tcPr>
          <w:p w14:paraId="00ECCAE2" w14:textId="77777777" w:rsidR="00DC39AB" w:rsidRPr="008F6775" w:rsidRDefault="00DC39AB" w:rsidP="00346688">
            <w:pPr>
              <w:spacing w:line="360" w:lineRule="auto"/>
              <w:jc w:val="both"/>
              <w:rPr>
                <w:rFonts w:ascii="Times New Roman" w:hAnsi="Times New Roman" w:cs="Times New Roman"/>
                <w:lang w:val="en-ID" w:eastAsia="en-ID"/>
                <w:rPrChange w:id="1610"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US" w:eastAsia="en-ID"/>
                <w:rPrChange w:id="1611" w:author="Lingga Safitri" w:date="2025-07-01T17:21:00Z" w16du:dateUtc="2025-07-01T10:21:00Z">
                  <w:rPr>
                    <w:rFonts w:ascii="Times New Roman" w:hAnsi="Times New Roman" w:cs="Times New Roman"/>
                    <w:color w:val="000000"/>
                    <w:lang w:val="en-US" w:eastAsia="en-ID"/>
                  </w:rPr>
                </w:rPrChange>
              </w:rPr>
              <w:t>Jika tidak ada kata sandi, bisa menggunakan kontak Instagram atau sosial media lainnya ke admin atau bisa menggunakan kode otp.</w:t>
            </w:r>
          </w:p>
        </w:tc>
      </w:tr>
      <w:tr w:rsidR="00DC39AB" w:rsidRPr="008F6775" w14:paraId="3A19D3A0" w14:textId="77777777" w:rsidTr="00DC39AB">
        <w:trPr>
          <w:trHeight w:val="30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538CB19" w14:textId="77777777" w:rsidR="00DC39AB" w:rsidRPr="008F6775" w:rsidRDefault="00DC39AB" w:rsidP="00346688">
            <w:pPr>
              <w:spacing w:line="360" w:lineRule="auto"/>
              <w:jc w:val="both"/>
              <w:rPr>
                <w:rFonts w:ascii="Times New Roman" w:hAnsi="Times New Roman" w:cs="Times New Roman"/>
                <w:lang w:val="en-ID" w:eastAsia="en-ID"/>
                <w:rPrChange w:id="1612"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613" w:author="Lingga Safitri" w:date="2025-07-01T17:21:00Z" w16du:dateUtc="2025-07-01T10:21:00Z">
                  <w:rPr>
                    <w:rFonts w:ascii="Times New Roman" w:hAnsi="Times New Roman" w:cs="Times New Roman"/>
                    <w:color w:val="000000"/>
                    <w:lang w:val="en-ID" w:eastAsia="en-ID"/>
                  </w:rPr>
                </w:rPrChange>
              </w:rPr>
              <w:t>2</w:t>
            </w:r>
          </w:p>
        </w:tc>
        <w:tc>
          <w:tcPr>
            <w:tcW w:w="1110" w:type="dxa"/>
            <w:tcBorders>
              <w:top w:val="nil"/>
              <w:left w:val="nil"/>
              <w:bottom w:val="single" w:sz="4" w:space="0" w:color="auto"/>
              <w:right w:val="single" w:sz="4" w:space="0" w:color="auto"/>
            </w:tcBorders>
            <w:shd w:val="clear" w:color="auto" w:fill="auto"/>
            <w:noWrap/>
            <w:vAlign w:val="center"/>
            <w:hideMark/>
          </w:tcPr>
          <w:p w14:paraId="0ED43785" w14:textId="77777777" w:rsidR="00DC39AB" w:rsidRPr="008F6775" w:rsidRDefault="00DC39AB" w:rsidP="00346688">
            <w:pPr>
              <w:spacing w:line="360" w:lineRule="auto"/>
              <w:jc w:val="both"/>
              <w:rPr>
                <w:rFonts w:ascii="Times New Roman" w:hAnsi="Times New Roman" w:cs="Times New Roman"/>
                <w:lang w:val="en-ID" w:eastAsia="en-ID"/>
                <w:rPrChange w:id="1614"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615" w:author="Lingga Safitri" w:date="2025-07-01T17:21:00Z" w16du:dateUtc="2025-07-01T10:21:00Z">
                  <w:rPr>
                    <w:rFonts w:ascii="Times New Roman" w:hAnsi="Times New Roman" w:cs="Times New Roman"/>
                    <w:color w:val="000000"/>
                    <w:lang w:val="en-ID" w:eastAsia="en-ID"/>
                  </w:rPr>
                </w:rPrChange>
              </w:rPr>
              <w:t>4</w:t>
            </w:r>
          </w:p>
        </w:tc>
        <w:tc>
          <w:tcPr>
            <w:tcW w:w="2203" w:type="dxa"/>
            <w:tcBorders>
              <w:top w:val="nil"/>
              <w:left w:val="nil"/>
              <w:bottom w:val="single" w:sz="4" w:space="0" w:color="auto"/>
              <w:right w:val="single" w:sz="4" w:space="0" w:color="auto"/>
            </w:tcBorders>
            <w:shd w:val="clear" w:color="auto" w:fill="auto"/>
            <w:noWrap/>
            <w:vAlign w:val="center"/>
            <w:hideMark/>
          </w:tcPr>
          <w:p w14:paraId="7E629256" w14:textId="77777777" w:rsidR="00DC39AB" w:rsidRPr="008F6775" w:rsidRDefault="00DC39AB" w:rsidP="00346688">
            <w:pPr>
              <w:spacing w:line="360" w:lineRule="auto"/>
              <w:jc w:val="both"/>
              <w:rPr>
                <w:rFonts w:ascii="Times New Roman" w:hAnsi="Times New Roman" w:cs="Times New Roman"/>
                <w:lang w:val="en-ID" w:eastAsia="en-ID"/>
                <w:rPrChange w:id="1616"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US" w:eastAsia="en-ID"/>
                <w:rPrChange w:id="1617" w:author="Lingga Safitri" w:date="2025-07-01T17:21:00Z" w16du:dateUtc="2025-07-01T10:21:00Z">
                  <w:rPr>
                    <w:rFonts w:ascii="Times New Roman" w:hAnsi="Times New Roman" w:cs="Times New Roman"/>
                    <w:color w:val="000000"/>
                    <w:lang w:val="en-US" w:eastAsia="en-ID"/>
                  </w:rPr>
                </w:rPrChange>
              </w:rPr>
              <w:t>Feedback atau umpan balik dari dokter tidak terlihat di user ?</w:t>
            </w:r>
          </w:p>
        </w:tc>
        <w:tc>
          <w:tcPr>
            <w:tcW w:w="6288" w:type="dxa"/>
            <w:tcBorders>
              <w:top w:val="nil"/>
              <w:left w:val="nil"/>
              <w:bottom w:val="single" w:sz="4" w:space="0" w:color="auto"/>
              <w:right w:val="single" w:sz="4" w:space="0" w:color="auto"/>
            </w:tcBorders>
            <w:shd w:val="clear" w:color="auto" w:fill="auto"/>
            <w:noWrap/>
            <w:vAlign w:val="center"/>
            <w:hideMark/>
          </w:tcPr>
          <w:p w14:paraId="2694EB76" w14:textId="77777777" w:rsidR="00DC39AB" w:rsidRPr="008F6775" w:rsidRDefault="00DC39AB" w:rsidP="00346688">
            <w:pPr>
              <w:spacing w:line="360" w:lineRule="auto"/>
              <w:jc w:val="both"/>
              <w:rPr>
                <w:rFonts w:ascii="Times New Roman" w:hAnsi="Times New Roman" w:cs="Times New Roman"/>
                <w:lang w:val="en-ID" w:eastAsia="en-ID"/>
                <w:rPrChange w:id="1618"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US" w:eastAsia="en-ID"/>
                <w:rPrChange w:id="1619" w:author="Lingga Safitri" w:date="2025-07-01T17:21:00Z" w16du:dateUtc="2025-07-01T10:21:00Z">
                  <w:rPr>
                    <w:rFonts w:ascii="Times New Roman" w:hAnsi="Times New Roman" w:cs="Times New Roman"/>
                    <w:color w:val="000000"/>
                    <w:lang w:val="en-US" w:eastAsia="en-ID"/>
                  </w:rPr>
                </w:rPrChange>
              </w:rPr>
              <w:t>Karena feedback dari dokter tersebut itu dari WhatsApp, jadi setelah dari website yang mengirim keluhan lalu diteruskan ke dokter, dan dokter menerima pesan, dan dokter membalas, pada sisi bot, bot mengirimkan pesan yang dikirim dari dokter untuk diteruskan ke pasien yang sudah daftar di website menggunakan nomor WhatsApp yang valid atau aktif atau benar</w:t>
            </w:r>
          </w:p>
        </w:tc>
      </w:tr>
      <w:tr w:rsidR="00DC39AB" w:rsidRPr="008F6775" w14:paraId="547858A5" w14:textId="77777777" w:rsidTr="00DC39AB">
        <w:trPr>
          <w:trHeight w:val="30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0BD87F17" w14:textId="77777777" w:rsidR="00DC39AB" w:rsidRPr="008F6775" w:rsidRDefault="00DC39AB" w:rsidP="00346688">
            <w:pPr>
              <w:spacing w:line="360" w:lineRule="auto"/>
              <w:jc w:val="both"/>
              <w:rPr>
                <w:rFonts w:ascii="Times New Roman" w:hAnsi="Times New Roman" w:cs="Times New Roman"/>
                <w:lang w:val="en-ID" w:eastAsia="en-ID"/>
                <w:rPrChange w:id="1620"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621" w:author="Lingga Safitri" w:date="2025-07-01T17:21:00Z" w16du:dateUtc="2025-07-01T10:21:00Z">
                  <w:rPr>
                    <w:rFonts w:ascii="Times New Roman" w:hAnsi="Times New Roman" w:cs="Times New Roman"/>
                    <w:color w:val="000000"/>
                    <w:lang w:val="en-ID" w:eastAsia="en-ID"/>
                  </w:rPr>
                </w:rPrChange>
              </w:rPr>
              <w:t>3</w:t>
            </w:r>
          </w:p>
        </w:tc>
        <w:tc>
          <w:tcPr>
            <w:tcW w:w="1110" w:type="dxa"/>
            <w:tcBorders>
              <w:top w:val="nil"/>
              <w:left w:val="nil"/>
              <w:bottom w:val="single" w:sz="4" w:space="0" w:color="auto"/>
              <w:right w:val="single" w:sz="4" w:space="0" w:color="auto"/>
            </w:tcBorders>
            <w:shd w:val="clear" w:color="auto" w:fill="auto"/>
            <w:noWrap/>
            <w:vAlign w:val="center"/>
            <w:hideMark/>
          </w:tcPr>
          <w:p w14:paraId="0B90404B" w14:textId="77777777" w:rsidR="00DC39AB" w:rsidRPr="008F6775" w:rsidRDefault="00DC39AB" w:rsidP="00346688">
            <w:pPr>
              <w:spacing w:line="360" w:lineRule="auto"/>
              <w:jc w:val="both"/>
              <w:rPr>
                <w:rFonts w:ascii="Times New Roman" w:hAnsi="Times New Roman" w:cs="Times New Roman"/>
                <w:lang w:val="en-ID" w:eastAsia="en-ID"/>
                <w:rPrChange w:id="1622"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623" w:author="Lingga Safitri" w:date="2025-07-01T17:21:00Z" w16du:dateUtc="2025-07-01T10:21:00Z">
                  <w:rPr>
                    <w:rFonts w:ascii="Times New Roman" w:hAnsi="Times New Roman" w:cs="Times New Roman"/>
                    <w:color w:val="000000"/>
                    <w:lang w:val="en-ID" w:eastAsia="en-ID"/>
                  </w:rPr>
                </w:rPrChange>
              </w:rPr>
              <w:t>6</w:t>
            </w:r>
          </w:p>
        </w:tc>
        <w:tc>
          <w:tcPr>
            <w:tcW w:w="2203" w:type="dxa"/>
            <w:tcBorders>
              <w:top w:val="nil"/>
              <w:left w:val="nil"/>
              <w:bottom w:val="single" w:sz="4" w:space="0" w:color="auto"/>
              <w:right w:val="single" w:sz="4" w:space="0" w:color="auto"/>
            </w:tcBorders>
            <w:shd w:val="clear" w:color="auto" w:fill="auto"/>
            <w:noWrap/>
            <w:vAlign w:val="center"/>
            <w:hideMark/>
          </w:tcPr>
          <w:p w14:paraId="37FF33CB" w14:textId="77777777" w:rsidR="00DC39AB" w:rsidRPr="008F6775" w:rsidRDefault="00DC39AB" w:rsidP="00346688">
            <w:pPr>
              <w:spacing w:line="360" w:lineRule="auto"/>
              <w:jc w:val="both"/>
              <w:rPr>
                <w:rFonts w:ascii="Times New Roman" w:hAnsi="Times New Roman" w:cs="Times New Roman"/>
                <w:lang w:val="en-ID" w:eastAsia="en-ID"/>
                <w:rPrChange w:id="1624"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US" w:eastAsia="en-ID"/>
                <w:rPrChange w:id="1625" w:author="Lingga Safitri" w:date="2025-07-01T17:21:00Z" w16du:dateUtc="2025-07-01T10:21:00Z">
                  <w:rPr>
                    <w:rFonts w:ascii="Times New Roman" w:hAnsi="Times New Roman" w:cs="Times New Roman"/>
                    <w:color w:val="000000"/>
                    <w:lang w:val="en-US" w:eastAsia="en-ID"/>
                  </w:rPr>
                </w:rPrChange>
              </w:rPr>
              <w:t>kenapa menggunakan admin.html ?</w:t>
            </w:r>
          </w:p>
        </w:tc>
        <w:tc>
          <w:tcPr>
            <w:tcW w:w="6288" w:type="dxa"/>
            <w:tcBorders>
              <w:top w:val="nil"/>
              <w:left w:val="nil"/>
              <w:bottom w:val="single" w:sz="4" w:space="0" w:color="auto"/>
              <w:right w:val="single" w:sz="4" w:space="0" w:color="auto"/>
            </w:tcBorders>
            <w:shd w:val="clear" w:color="auto" w:fill="auto"/>
            <w:noWrap/>
            <w:vAlign w:val="center"/>
            <w:hideMark/>
          </w:tcPr>
          <w:p w14:paraId="5472D593" w14:textId="77777777" w:rsidR="00DC39AB" w:rsidRPr="008F6775" w:rsidRDefault="00DC39AB" w:rsidP="00346688">
            <w:pPr>
              <w:spacing w:line="360" w:lineRule="auto"/>
              <w:jc w:val="both"/>
              <w:rPr>
                <w:rFonts w:ascii="Times New Roman" w:hAnsi="Times New Roman" w:cs="Times New Roman"/>
                <w:lang w:val="en-ID" w:eastAsia="en-ID"/>
                <w:rPrChange w:id="1626"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US" w:eastAsia="en-ID"/>
                <w:rPrChange w:id="1627" w:author="Lingga Safitri" w:date="2025-07-01T17:21:00Z" w16du:dateUtc="2025-07-01T10:21:00Z">
                  <w:rPr>
                    <w:rFonts w:ascii="Times New Roman" w:hAnsi="Times New Roman" w:cs="Times New Roman"/>
                    <w:color w:val="000000"/>
                    <w:lang w:val="en-US" w:eastAsia="en-ID"/>
                  </w:rPr>
                </w:rPrChange>
              </w:rPr>
              <w:t>memang benar menggunakan admin.html akan tetapi pada bagian backend atau ExpressJS ini, kita me-routing admin.html dan pasien.html ini ke /dashboard yang dimana admin.html atau pasien.html ini tersembunyi, kalaupun user menuju ke web /admin.html ataupun sebaliknya misal admin menuju ke web /patient.html maka sistem atau website akan mendeteksi perilaku tersebut dan langsung melempar ke /dashboard masing masing user ataupun admin atau bisa juga menuju halaman login jika user belum login/register. Sebenernya hal ini bisa dicegah dengan menggunakan encoding atau dilakukan oleh sisi server (seperti routing) tapi ini tidak memungkinkan bug atau mengalami kebocoran informasi. Hal seperti ini dilakukan agar mudah di praktikan saja, akan tetapi keamanan tetap bagus dan stabil.</w:t>
            </w:r>
          </w:p>
        </w:tc>
      </w:tr>
      <w:tr w:rsidR="00DC39AB" w:rsidRPr="008F6775" w14:paraId="34EAF56E" w14:textId="77777777" w:rsidTr="00DC39AB">
        <w:trPr>
          <w:trHeight w:val="30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27ED8F87" w14:textId="77777777" w:rsidR="00DC39AB" w:rsidRPr="008F6775" w:rsidRDefault="00DC39AB" w:rsidP="00346688">
            <w:pPr>
              <w:spacing w:line="360" w:lineRule="auto"/>
              <w:jc w:val="both"/>
              <w:rPr>
                <w:rFonts w:ascii="Times New Roman" w:hAnsi="Times New Roman" w:cs="Times New Roman"/>
                <w:lang w:val="en-ID" w:eastAsia="en-ID"/>
                <w:rPrChange w:id="1628"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629" w:author="Lingga Safitri" w:date="2025-07-01T17:21:00Z" w16du:dateUtc="2025-07-01T10:21:00Z">
                  <w:rPr>
                    <w:rFonts w:ascii="Times New Roman" w:hAnsi="Times New Roman" w:cs="Times New Roman"/>
                    <w:color w:val="000000"/>
                    <w:lang w:val="en-ID" w:eastAsia="en-ID"/>
                  </w:rPr>
                </w:rPrChange>
              </w:rPr>
              <w:t>4</w:t>
            </w:r>
          </w:p>
        </w:tc>
        <w:tc>
          <w:tcPr>
            <w:tcW w:w="1110" w:type="dxa"/>
            <w:tcBorders>
              <w:top w:val="nil"/>
              <w:left w:val="nil"/>
              <w:bottom w:val="single" w:sz="4" w:space="0" w:color="auto"/>
              <w:right w:val="single" w:sz="4" w:space="0" w:color="auto"/>
            </w:tcBorders>
            <w:shd w:val="clear" w:color="auto" w:fill="auto"/>
            <w:noWrap/>
            <w:vAlign w:val="center"/>
            <w:hideMark/>
          </w:tcPr>
          <w:p w14:paraId="5FA802DC" w14:textId="77777777" w:rsidR="00DC39AB" w:rsidRPr="008F6775" w:rsidRDefault="00DC39AB" w:rsidP="00346688">
            <w:pPr>
              <w:spacing w:line="360" w:lineRule="auto"/>
              <w:jc w:val="both"/>
              <w:rPr>
                <w:rFonts w:ascii="Times New Roman" w:hAnsi="Times New Roman" w:cs="Times New Roman"/>
                <w:lang w:val="en-ID" w:eastAsia="en-ID"/>
                <w:rPrChange w:id="1630"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631" w:author="Lingga Safitri" w:date="2025-07-01T17:21:00Z" w16du:dateUtc="2025-07-01T10:21:00Z">
                  <w:rPr>
                    <w:rFonts w:ascii="Times New Roman" w:hAnsi="Times New Roman" w:cs="Times New Roman"/>
                    <w:color w:val="000000"/>
                    <w:lang w:val="en-ID" w:eastAsia="en-ID"/>
                  </w:rPr>
                </w:rPrChange>
              </w:rPr>
              <w:t>1</w:t>
            </w:r>
          </w:p>
        </w:tc>
        <w:tc>
          <w:tcPr>
            <w:tcW w:w="2203" w:type="dxa"/>
            <w:tcBorders>
              <w:top w:val="nil"/>
              <w:left w:val="nil"/>
              <w:bottom w:val="single" w:sz="4" w:space="0" w:color="auto"/>
              <w:right w:val="single" w:sz="4" w:space="0" w:color="auto"/>
            </w:tcBorders>
            <w:shd w:val="clear" w:color="auto" w:fill="auto"/>
            <w:noWrap/>
            <w:vAlign w:val="center"/>
            <w:hideMark/>
          </w:tcPr>
          <w:p w14:paraId="4B82A370" w14:textId="77777777" w:rsidR="00DC39AB" w:rsidRPr="008F6775" w:rsidRDefault="00DC39AB" w:rsidP="00346688">
            <w:pPr>
              <w:spacing w:line="360" w:lineRule="auto"/>
              <w:jc w:val="both"/>
              <w:rPr>
                <w:rFonts w:ascii="Times New Roman" w:hAnsi="Times New Roman" w:cs="Times New Roman"/>
                <w:lang w:val="en-ID" w:eastAsia="en-ID"/>
                <w:rPrChange w:id="1632"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633" w:author="Lingga Safitri" w:date="2025-07-01T17:21:00Z" w16du:dateUtc="2025-07-01T10:21:00Z">
                  <w:rPr>
                    <w:rFonts w:ascii="Times New Roman" w:hAnsi="Times New Roman" w:cs="Times New Roman"/>
                    <w:color w:val="000000"/>
                    <w:lang w:val="en-ID" w:eastAsia="en-ID"/>
                  </w:rPr>
                </w:rPrChange>
              </w:rPr>
              <w:t>Kenapa saat kita memasukan form dokter atau admin tidak mau menambahkan dokter dan muncul di console log itu forbidden</w:t>
            </w:r>
          </w:p>
        </w:tc>
        <w:tc>
          <w:tcPr>
            <w:tcW w:w="6288" w:type="dxa"/>
            <w:tcBorders>
              <w:top w:val="nil"/>
              <w:left w:val="nil"/>
              <w:bottom w:val="single" w:sz="4" w:space="0" w:color="auto"/>
              <w:right w:val="single" w:sz="4" w:space="0" w:color="auto"/>
            </w:tcBorders>
            <w:shd w:val="clear" w:color="auto" w:fill="auto"/>
            <w:noWrap/>
            <w:vAlign w:val="center"/>
            <w:hideMark/>
          </w:tcPr>
          <w:p w14:paraId="6DC4E0A4" w14:textId="77777777" w:rsidR="00DC39AB" w:rsidRPr="008F6775" w:rsidRDefault="00DC39AB" w:rsidP="00346688">
            <w:pPr>
              <w:spacing w:line="360" w:lineRule="auto"/>
              <w:jc w:val="both"/>
              <w:rPr>
                <w:rFonts w:ascii="Times New Roman" w:hAnsi="Times New Roman" w:cs="Times New Roman"/>
                <w:lang w:val="en-ID" w:eastAsia="en-ID"/>
                <w:rPrChange w:id="1634"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635" w:author="Lingga Safitri" w:date="2025-07-01T17:21:00Z" w16du:dateUtc="2025-07-01T10:21:00Z">
                  <w:rPr>
                    <w:rFonts w:ascii="Times New Roman" w:hAnsi="Times New Roman" w:cs="Times New Roman"/>
                    <w:color w:val="000000"/>
                    <w:lang w:val="en-ID" w:eastAsia="en-ID"/>
                  </w:rPr>
                </w:rPrChange>
              </w:rPr>
              <w:t>Karena aplikasi pada project yang dibuat memiliki keamanan yang dimana jika user tidak melakukan aktifitas atau melakukan aktifitas namun melewati batas yang di tentukan (1-15 menit) maka akan otomatis keluar dan jika di refresh akan menampilkan json seperti ini</w:t>
            </w:r>
            <w:r w:rsidRPr="008F6775">
              <w:rPr>
                <w:rFonts w:ascii="Times New Roman" w:hAnsi="Times New Roman" w:cs="Times New Roman"/>
                <w:lang w:val="en-ID" w:eastAsia="en-ID"/>
                <w:rPrChange w:id="1636" w:author="Lingga Safitri" w:date="2025-07-01T17:21:00Z" w16du:dateUtc="2025-07-01T10:21:00Z">
                  <w:rPr>
                    <w:rFonts w:ascii="Times New Roman" w:hAnsi="Times New Roman" w:cs="Times New Roman"/>
                    <w:color w:val="000000"/>
                    <w:lang w:val="en-ID" w:eastAsia="en-ID"/>
                  </w:rPr>
                </w:rPrChange>
              </w:rPr>
              <w:br/>
              <w:t>{</w:t>
            </w:r>
            <w:r w:rsidRPr="008F6775">
              <w:rPr>
                <w:rFonts w:ascii="Times New Roman" w:hAnsi="Times New Roman" w:cs="Times New Roman"/>
                <w:lang w:val="en-ID" w:eastAsia="en-ID"/>
                <w:rPrChange w:id="1637" w:author="Lingga Safitri" w:date="2025-07-01T17:21:00Z" w16du:dateUtc="2025-07-01T10:21:00Z">
                  <w:rPr>
                    <w:rFonts w:ascii="Times New Roman" w:hAnsi="Times New Roman" w:cs="Times New Roman"/>
                    <w:color w:val="000000"/>
                    <w:lang w:val="en-ID" w:eastAsia="en-ID"/>
                  </w:rPr>
                </w:rPrChange>
              </w:rPr>
              <w:br/>
              <w:t xml:space="preserve">     error:"unauthorized"</w:t>
            </w:r>
            <w:r w:rsidRPr="008F6775">
              <w:rPr>
                <w:rFonts w:ascii="Times New Roman" w:hAnsi="Times New Roman" w:cs="Times New Roman"/>
                <w:lang w:val="en-ID" w:eastAsia="en-ID"/>
                <w:rPrChange w:id="1638" w:author="Lingga Safitri" w:date="2025-07-01T17:21:00Z" w16du:dateUtc="2025-07-01T10:21:00Z">
                  <w:rPr>
                    <w:rFonts w:ascii="Times New Roman" w:hAnsi="Times New Roman" w:cs="Times New Roman"/>
                    <w:color w:val="000000"/>
                    <w:lang w:val="en-ID" w:eastAsia="en-ID"/>
                  </w:rPr>
                </w:rPrChange>
              </w:rPr>
              <w:br/>
              <w:t>}</w:t>
            </w:r>
            <w:r w:rsidRPr="008F6775">
              <w:rPr>
                <w:rFonts w:ascii="Times New Roman" w:hAnsi="Times New Roman" w:cs="Times New Roman"/>
                <w:lang w:val="en-ID" w:eastAsia="en-ID"/>
                <w:rPrChange w:id="1639" w:author="Lingga Safitri" w:date="2025-07-01T17:21:00Z" w16du:dateUtc="2025-07-01T10:21:00Z">
                  <w:rPr>
                    <w:rFonts w:ascii="Times New Roman" w:hAnsi="Times New Roman" w:cs="Times New Roman"/>
                    <w:color w:val="000000"/>
                    <w:lang w:val="en-ID" w:eastAsia="en-ID"/>
                  </w:rPr>
                </w:rPrChange>
              </w:rPr>
              <w:br/>
            </w:r>
            <w:r w:rsidRPr="008F6775">
              <w:rPr>
                <w:rFonts w:ascii="Times New Roman" w:hAnsi="Times New Roman" w:cs="Times New Roman"/>
                <w:lang w:val="en-ID" w:eastAsia="en-ID"/>
                <w:rPrChange w:id="1640" w:author="Lingga Safitri" w:date="2025-07-01T17:21:00Z" w16du:dateUtc="2025-07-01T10:21:00Z">
                  <w:rPr>
                    <w:rFonts w:ascii="Times New Roman" w:hAnsi="Times New Roman" w:cs="Times New Roman"/>
                    <w:color w:val="000000"/>
                    <w:lang w:val="en-ID" w:eastAsia="en-ID"/>
                  </w:rPr>
                </w:rPrChange>
              </w:rPr>
              <w:lastRenderedPageBreak/>
              <w:br/>
              <w:t>Yang dimana error tersebut mengatakan "tidak diizinkan" dan admin ataupun user wajib melakukan login ulang kembali. Guna mencegah mendeteksi fraud, dan juga diberikan rate limiting pada login, register, dashboard admin/dokter &amp; dashboard user/pasien.</w:t>
            </w:r>
          </w:p>
        </w:tc>
      </w:tr>
      <w:tr w:rsidR="00DC39AB" w:rsidRPr="008F6775" w14:paraId="1F411CA0" w14:textId="77777777" w:rsidTr="00DC39AB">
        <w:trPr>
          <w:trHeight w:val="30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34D64E8F" w14:textId="77777777" w:rsidR="00DC39AB" w:rsidRPr="008F6775" w:rsidRDefault="00DC39AB" w:rsidP="00346688">
            <w:pPr>
              <w:spacing w:line="360" w:lineRule="auto"/>
              <w:jc w:val="both"/>
              <w:rPr>
                <w:rFonts w:ascii="Times New Roman" w:hAnsi="Times New Roman" w:cs="Times New Roman"/>
                <w:lang w:val="en-ID" w:eastAsia="en-ID"/>
                <w:rPrChange w:id="1641"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642" w:author="Lingga Safitri" w:date="2025-07-01T17:21:00Z" w16du:dateUtc="2025-07-01T10:21:00Z">
                  <w:rPr>
                    <w:rFonts w:ascii="Times New Roman" w:hAnsi="Times New Roman" w:cs="Times New Roman"/>
                    <w:color w:val="000000"/>
                    <w:lang w:val="en-ID" w:eastAsia="en-ID"/>
                  </w:rPr>
                </w:rPrChange>
              </w:rPr>
              <w:t>5</w:t>
            </w:r>
          </w:p>
        </w:tc>
        <w:tc>
          <w:tcPr>
            <w:tcW w:w="1110" w:type="dxa"/>
            <w:tcBorders>
              <w:top w:val="nil"/>
              <w:left w:val="nil"/>
              <w:bottom w:val="single" w:sz="4" w:space="0" w:color="auto"/>
              <w:right w:val="single" w:sz="4" w:space="0" w:color="auto"/>
            </w:tcBorders>
            <w:shd w:val="clear" w:color="auto" w:fill="auto"/>
            <w:noWrap/>
            <w:vAlign w:val="center"/>
            <w:hideMark/>
          </w:tcPr>
          <w:p w14:paraId="1C90965F" w14:textId="77777777" w:rsidR="00DC39AB" w:rsidRPr="008F6775" w:rsidRDefault="00DC39AB" w:rsidP="00346688">
            <w:pPr>
              <w:spacing w:line="360" w:lineRule="auto"/>
              <w:jc w:val="both"/>
              <w:rPr>
                <w:rFonts w:ascii="Times New Roman" w:hAnsi="Times New Roman" w:cs="Times New Roman"/>
                <w:lang w:val="en-ID" w:eastAsia="en-ID"/>
                <w:rPrChange w:id="1643"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644" w:author="Lingga Safitri" w:date="2025-07-01T17:21:00Z" w16du:dateUtc="2025-07-01T10:21:00Z">
                  <w:rPr>
                    <w:rFonts w:ascii="Times New Roman" w:hAnsi="Times New Roman" w:cs="Times New Roman"/>
                    <w:color w:val="000000"/>
                    <w:lang w:val="en-ID" w:eastAsia="en-ID"/>
                  </w:rPr>
                </w:rPrChange>
              </w:rPr>
              <w:t>1</w:t>
            </w:r>
          </w:p>
        </w:tc>
        <w:tc>
          <w:tcPr>
            <w:tcW w:w="2203" w:type="dxa"/>
            <w:tcBorders>
              <w:top w:val="nil"/>
              <w:left w:val="nil"/>
              <w:bottom w:val="single" w:sz="4" w:space="0" w:color="auto"/>
              <w:right w:val="single" w:sz="4" w:space="0" w:color="auto"/>
            </w:tcBorders>
            <w:shd w:val="clear" w:color="auto" w:fill="auto"/>
            <w:noWrap/>
            <w:vAlign w:val="center"/>
            <w:hideMark/>
          </w:tcPr>
          <w:p w14:paraId="71E58CDB" w14:textId="77777777" w:rsidR="00DC39AB" w:rsidRPr="008F6775" w:rsidRDefault="00DC39AB" w:rsidP="00346688">
            <w:pPr>
              <w:spacing w:line="360" w:lineRule="auto"/>
              <w:jc w:val="both"/>
              <w:rPr>
                <w:rFonts w:ascii="Times New Roman" w:hAnsi="Times New Roman" w:cs="Times New Roman"/>
                <w:lang w:val="en-ID" w:eastAsia="en-ID"/>
                <w:rPrChange w:id="1645"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646" w:author="Lingga Safitri" w:date="2025-07-01T17:21:00Z" w16du:dateUtc="2025-07-01T10:21:00Z">
                  <w:rPr>
                    <w:rFonts w:ascii="Times New Roman" w:hAnsi="Times New Roman" w:cs="Times New Roman"/>
                    <w:color w:val="000000"/>
                    <w:lang w:val="en-ID" w:eastAsia="en-ID"/>
                  </w:rPr>
                </w:rPrChange>
              </w:rPr>
              <w:t>Darimana kita mendapatkan feedback setelah mengisi keluhan</w:t>
            </w:r>
          </w:p>
        </w:tc>
        <w:tc>
          <w:tcPr>
            <w:tcW w:w="6288" w:type="dxa"/>
            <w:tcBorders>
              <w:top w:val="nil"/>
              <w:left w:val="nil"/>
              <w:bottom w:val="single" w:sz="4" w:space="0" w:color="auto"/>
              <w:right w:val="single" w:sz="4" w:space="0" w:color="auto"/>
            </w:tcBorders>
            <w:shd w:val="clear" w:color="auto" w:fill="auto"/>
            <w:noWrap/>
            <w:vAlign w:val="center"/>
            <w:hideMark/>
          </w:tcPr>
          <w:p w14:paraId="0E599F4E" w14:textId="77777777" w:rsidR="00DC39AB" w:rsidRPr="008F6775" w:rsidRDefault="00DC39AB" w:rsidP="00346688">
            <w:pPr>
              <w:spacing w:line="360" w:lineRule="auto"/>
              <w:jc w:val="both"/>
              <w:rPr>
                <w:rFonts w:ascii="Times New Roman" w:hAnsi="Times New Roman" w:cs="Times New Roman"/>
                <w:lang w:val="en-ID" w:eastAsia="en-ID"/>
                <w:rPrChange w:id="1647"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648" w:author="Lingga Safitri" w:date="2025-07-01T17:21:00Z" w16du:dateUtc="2025-07-01T10:21:00Z">
                  <w:rPr>
                    <w:rFonts w:ascii="Times New Roman" w:hAnsi="Times New Roman" w:cs="Times New Roman"/>
                    <w:color w:val="000000"/>
                    <w:lang w:val="en-ID" w:eastAsia="en-ID"/>
                  </w:rPr>
                </w:rPrChange>
              </w:rPr>
              <w:t>Feedback yang di dapat itu berasal dari WhatsApp, akan tetapi setelah kirim keluhan, pasien menunggu dokter menjawab pesan WhatsApp yang nnti akan dikirimkan dari dokter terus ke bot lalu diteruskan ke pasien.</w:t>
            </w:r>
          </w:p>
        </w:tc>
      </w:tr>
      <w:tr w:rsidR="00DC39AB" w:rsidRPr="008F6775" w14:paraId="603A184A" w14:textId="77777777" w:rsidTr="00DC39AB">
        <w:trPr>
          <w:trHeight w:val="300"/>
        </w:trPr>
        <w:tc>
          <w:tcPr>
            <w:tcW w:w="475" w:type="dxa"/>
            <w:tcBorders>
              <w:top w:val="nil"/>
              <w:left w:val="single" w:sz="4" w:space="0" w:color="auto"/>
              <w:bottom w:val="single" w:sz="4" w:space="0" w:color="auto"/>
              <w:right w:val="single" w:sz="4" w:space="0" w:color="auto"/>
            </w:tcBorders>
            <w:shd w:val="clear" w:color="auto" w:fill="auto"/>
            <w:noWrap/>
            <w:vAlign w:val="center"/>
            <w:hideMark/>
          </w:tcPr>
          <w:p w14:paraId="1FF3DCD3" w14:textId="77777777" w:rsidR="00DC39AB" w:rsidRPr="008F6775" w:rsidRDefault="00DC39AB" w:rsidP="00346688">
            <w:pPr>
              <w:spacing w:line="360" w:lineRule="auto"/>
              <w:jc w:val="both"/>
              <w:rPr>
                <w:rFonts w:ascii="Times New Roman" w:hAnsi="Times New Roman" w:cs="Times New Roman"/>
                <w:lang w:val="en-ID" w:eastAsia="en-ID"/>
                <w:rPrChange w:id="1649"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650" w:author="Lingga Safitri" w:date="2025-07-01T17:21:00Z" w16du:dateUtc="2025-07-01T10:21:00Z">
                  <w:rPr>
                    <w:rFonts w:ascii="Times New Roman" w:hAnsi="Times New Roman" w:cs="Times New Roman"/>
                    <w:color w:val="000000"/>
                    <w:lang w:val="en-ID" w:eastAsia="en-ID"/>
                  </w:rPr>
                </w:rPrChange>
              </w:rPr>
              <w:t>6</w:t>
            </w:r>
          </w:p>
        </w:tc>
        <w:tc>
          <w:tcPr>
            <w:tcW w:w="1110" w:type="dxa"/>
            <w:tcBorders>
              <w:top w:val="nil"/>
              <w:left w:val="nil"/>
              <w:bottom w:val="single" w:sz="4" w:space="0" w:color="auto"/>
              <w:right w:val="single" w:sz="4" w:space="0" w:color="auto"/>
            </w:tcBorders>
            <w:shd w:val="clear" w:color="auto" w:fill="auto"/>
            <w:noWrap/>
            <w:vAlign w:val="center"/>
            <w:hideMark/>
          </w:tcPr>
          <w:p w14:paraId="696B550E" w14:textId="77777777" w:rsidR="00DC39AB" w:rsidRPr="008F6775" w:rsidRDefault="00DC39AB" w:rsidP="00346688">
            <w:pPr>
              <w:spacing w:line="360" w:lineRule="auto"/>
              <w:jc w:val="both"/>
              <w:rPr>
                <w:rFonts w:ascii="Times New Roman" w:hAnsi="Times New Roman" w:cs="Times New Roman"/>
                <w:lang w:val="en-ID" w:eastAsia="en-ID"/>
                <w:rPrChange w:id="1651"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652" w:author="Lingga Safitri" w:date="2025-07-01T17:21:00Z" w16du:dateUtc="2025-07-01T10:21:00Z">
                  <w:rPr>
                    <w:rFonts w:ascii="Times New Roman" w:hAnsi="Times New Roman" w:cs="Times New Roman"/>
                    <w:color w:val="000000"/>
                    <w:lang w:val="en-ID" w:eastAsia="en-ID"/>
                  </w:rPr>
                </w:rPrChange>
              </w:rPr>
              <w:t>2</w:t>
            </w:r>
          </w:p>
        </w:tc>
        <w:tc>
          <w:tcPr>
            <w:tcW w:w="2203" w:type="dxa"/>
            <w:tcBorders>
              <w:top w:val="nil"/>
              <w:left w:val="nil"/>
              <w:bottom w:val="single" w:sz="4" w:space="0" w:color="auto"/>
              <w:right w:val="single" w:sz="4" w:space="0" w:color="auto"/>
            </w:tcBorders>
            <w:shd w:val="clear" w:color="auto" w:fill="auto"/>
            <w:noWrap/>
            <w:vAlign w:val="center"/>
            <w:hideMark/>
          </w:tcPr>
          <w:p w14:paraId="55AAE216" w14:textId="77777777" w:rsidR="00DC39AB" w:rsidRPr="008F6775" w:rsidRDefault="00DC39AB" w:rsidP="00346688">
            <w:pPr>
              <w:spacing w:line="360" w:lineRule="auto"/>
              <w:jc w:val="both"/>
              <w:rPr>
                <w:rFonts w:ascii="Times New Roman" w:hAnsi="Times New Roman" w:cs="Times New Roman"/>
                <w:lang w:val="en-ID" w:eastAsia="en-ID"/>
                <w:rPrChange w:id="1653" w:author="Lingga Safitri" w:date="2025-07-01T17:21:00Z" w16du:dateUtc="2025-07-01T10:21:00Z">
                  <w:rPr>
                    <w:rFonts w:ascii="Times New Roman" w:hAnsi="Times New Roman" w:cs="Times New Roman"/>
                    <w:color w:val="000000"/>
                    <w:lang w:val="en-ID" w:eastAsia="en-ID"/>
                  </w:rPr>
                </w:rPrChange>
              </w:rPr>
            </w:pPr>
            <w:r w:rsidRPr="008F6775">
              <w:rPr>
                <w:rFonts w:ascii="Times New Roman" w:hAnsi="Times New Roman" w:cs="Times New Roman"/>
                <w:lang w:val="en-ID" w:eastAsia="en-ID"/>
                <w:rPrChange w:id="1654" w:author="Lingga Safitri" w:date="2025-07-01T17:21:00Z" w16du:dateUtc="2025-07-01T10:21:00Z">
                  <w:rPr>
                    <w:rFonts w:ascii="Times New Roman" w:hAnsi="Times New Roman" w:cs="Times New Roman"/>
                    <w:color w:val="000000"/>
                    <w:lang w:val="en-ID" w:eastAsia="en-ID"/>
                  </w:rPr>
                </w:rPrChange>
              </w:rPr>
              <w:t>kenapa Ketika admin menambah data dokter baru, statusnya berhasil ditambah akan tetapi datanya tidak muncul di admin ?</w:t>
            </w:r>
          </w:p>
        </w:tc>
        <w:tc>
          <w:tcPr>
            <w:tcW w:w="6288" w:type="dxa"/>
            <w:tcBorders>
              <w:top w:val="nil"/>
              <w:left w:val="nil"/>
              <w:bottom w:val="single" w:sz="4" w:space="0" w:color="auto"/>
              <w:right w:val="single" w:sz="4" w:space="0" w:color="auto"/>
            </w:tcBorders>
            <w:shd w:val="clear" w:color="auto" w:fill="auto"/>
            <w:noWrap/>
            <w:vAlign w:val="center"/>
            <w:hideMark/>
          </w:tcPr>
          <w:p w14:paraId="17B04454" w14:textId="77777777" w:rsidR="00DC39AB" w:rsidRPr="008F6775" w:rsidRDefault="00DC39AB">
            <w:pPr>
              <w:keepNext/>
              <w:spacing w:line="360" w:lineRule="auto"/>
              <w:jc w:val="both"/>
              <w:rPr>
                <w:rFonts w:ascii="Times New Roman" w:hAnsi="Times New Roman" w:cs="Times New Roman"/>
                <w:lang w:val="en-ID" w:eastAsia="en-ID"/>
                <w:rPrChange w:id="1655" w:author="Lingga Safitri" w:date="2025-07-01T17:21:00Z" w16du:dateUtc="2025-07-01T10:21:00Z">
                  <w:rPr>
                    <w:rFonts w:ascii="Times New Roman" w:hAnsi="Times New Roman" w:cs="Times New Roman"/>
                    <w:color w:val="000000"/>
                    <w:lang w:val="en-ID" w:eastAsia="en-ID"/>
                  </w:rPr>
                </w:rPrChange>
              </w:rPr>
              <w:pPrChange w:id="1656" w:author="Lingga Safitri" w:date="2025-07-01T17:16:00Z" w16du:dateUtc="2025-07-01T10:16:00Z">
                <w:pPr>
                  <w:spacing w:line="360" w:lineRule="auto"/>
                  <w:jc w:val="both"/>
                </w:pPr>
              </w:pPrChange>
            </w:pPr>
            <w:r w:rsidRPr="008F6775">
              <w:rPr>
                <w:rFonts w:ascii="Times New Roman" w:hAnsi="Times New Roman" w:cs="Times New Roman"/>
                <w:lang w:val="en-ID" w:eastAsia="en-ID"/>
                <w:rPrChange w:id="1657" w:author="Lingga Safitri" w:date="2025-07-01T17:21:00Z" w16du:dateUtc="2025-07-01T10:21:00Z">
                  <w:rPr>
                    <w:rFonts w:ascii="Times New Roman" w:hAnsi="Times New Roman" w:cs="Times New Roman"/>
                    <w:color w:val="000000"/>
                    <w:lang w:val="en-ID" w:eastAsia="en-ID"/>
                  </w:rPr>
                </w:rPrChange>
              </w:rPr>
              <w:t xml:space="preserve">Itu merupakan fake alert, bertujuan agar admin tidak terlalu lama lama untuk menginput data dosen yang bisa terbilang cukup simple, yang dimana hanya ada pengisian form Nama Dokter, Spesialisasi-nya, Nomor Whatsapp, dan Foto Dokter (menggunakan url website atau disimpan di server lalu dipanggil direktori folder gambarnya yaitu di http://localhost:3000/images/ yang dimana akan menampilkan json link url tersebut dan akan menjadi seperti ini </w:t>
            </w:r>
            <w:r w:rsidRPr="0081315E">
              <w:fldChar w:fldCharType="begin"/>
            </w:r>
            <w:r w:rsidRPr="008F6775">
              <w:instrText>HYPERLINK "http://localhost:3000/gambar/alya.jpg"</w:instrText>
            </w:r>
            <w:r w:rsidRPr="0081315E">
              <w:fldChar w:fldCharType="separate"/>
            </w:r>
            <w:r w:rsidRPr="008F6775">
              <w:rPr>
                <w:rStyle w:val="Hyperlink"/>
                <w:rFonts w:ascii="Times New Roman" w:hAnsi="Times New Roman" w:cs="Times New Roman"/>
                <w:color w:val="auto"/>
                <w:lang w:val="en-ID" w:eastAsia="en-ID"/>
                <w:rPrChange w:id="1658" w:author="Lingga Safitri" w:date="2025-07-01T17:21:00Z" w16du:dateUtc="2025-07-01T10:21:00Z">
                  <w:rPr>
                    <w:rStyle w:val="Hyperlink"/>
                    <w:rFonts w:ascii="Times New Roman" w:hAnsi="Times New Roman" w:cs="Times New Roman"/>
                    <w:lang w:val="en-ID" w:eastAsia="en-ID"/>
                  </w:rPr>
                </w:rPrChange>
              </w:rPr>
              <w:t>http://localhost:3000/gambar/alya.jpg</w:t>
            </w:r>
            <w:r w:rsidRPr="0081315E">
              <w:fldChar w:fldCharType="end"/>
            </w:r>
            <w:r w:rsidRPr="008F6775">
              <w:rPr>
                <w:rFonts w:ascii="Times New Roman" w:hAnsi="Times New Roman" w:cs="Times New Roman"/>
                <w:lang w:val="en-ID" w:eastAsia="en-ID"/>
                <w:rPrChange w:id="1659" w:author="Lingga Safitri" w:date="2025-07-01T17:21:00Z" w16du:dateUtc="2025-07-01T10:21:00Z">
                  <w:rPr>
                    <w:rFonts w:ascii="Times New Roman" w:hAnsi="Times New Roman" w:cs="Times New Roman"/>
                    <w:color w:val="000000"/>
                    <w:lang w:val="en-ID" w:eastAsia="en-ID"/>
                  </w:rPr>
                </w:rPrChange>
              </w:rPr>
              <w:t xml:space="preserve"> dan folder gambar maupun images tidak memiliki kerentanan direktori listing yang dimana bug tersebut menampilkan daftar semua file ketika tidak ada file indeks, seperti index.php, index.html dan default.asp dalam direktori situs web tertentu. seperti 'ls' pada sistem Unix dan Linux dan 'dir' pada Windows. Yang dimana bug tersebut akan menjadi membocorkan informasi.) dan ketika di refresh akan muncul authorized yang dimana user ataupun admin harus melakukan aktifitas login kembali guna merefresh token yang telah di generate server, dan setelah login kembali, jika admin ingin menambah dokter baru maka status akan berhasil dan data akan terlihat, maka pada project ini, refresh sangat diperlukan.</w:t>
            </w:r>
          </w:p>
        </w:tc>
      </w:tr>
    </w:tbl>
    <w:p w14:paraId="6A5347B9" w14:textId="77777777" w:rsidR="003C4760" w:rsidRPr="008F6775" w:rsidRDefault="003C4760" w:rsidP="003C4760">
      <w:pPr>
        <w:rPr>
          <w:ins w:id="1660" w:author="Lingga Safitri" w:date="2025-07-01T17:16:00Z" w16du:dateUtc="2025-07-01T10:16:00Z"/>
        </w:rPr>
      </w:pPr>
    </w:p>
    <w:p w14:paraId="53B4EE6E" w14:textId="77777777" w:rsidR="003C4760" w:rsidRPr="008F6775" w:rsidRDefault="003C4760" w:rsidP="003C4760">
      <w:pPr>
        <w:rPr>
          <w:ins w:id="1661" w:author="Lingga Safitri" w:date="2025-07-01T17:16:00Z" w16du:dateUtc="2025-07-01T10:16:00Z"/>
        </w:rPr>
      </w:pPr>
    </w:p>
    <w:p w14:paraId="510DF6D2" w14:textId="77777777" w:rsidR="003C4760" w:rsidRPr="008F6775" w:rsidRDefault="003C4760" w:rsidP="003C4760">
      <w:pPr>
        <w:rPr>
          <w:ins w:id="1662" w:author="Lingga Safitri" w:date="2025-07-01T17:16:00Z" w16du:dateUtc="2025-07-01T10:16:00Z"/>
        </w:rPr>
      </w:pPr>
    </w:p>
    <w:p w14:paraId="66521F78" w14:textId="77777777" w:rsidR="003C4760" w:rsidRPr="0081315E" w:rsidRDefault="003C4760">
      <w:pPr>
        <w:pPrChange w:id="1663" w:author="Lingga Safitri" w:date="2025-07-01T17:16:00Z" w16du:dateUtc="2025-07-01T10:16:00Z">
          <w:pPr>
            <w:pStyle w:val="NormalWeb"/>
            <w:spacing w:line="360" w:lineRule="auto"/>
            <w:jc w:val="both"/>
          </w:pPr>
        </w:pPrChange>
      </w:pPr>
    </w:p>
    <w:p w14:paraId="56517275" w14:textId="317E7211" w:rsidR="00C935BE" w:rsidRPr="008F6775" w:rsidRDefault="00C935BE">
      <w:pPr>
        <w:pStyle w:val="Heading2"/>
        <w:numPr>
          <w:ilvl w:val="1"/>
          <w:numId w:val="80"/>
        </w:numPr>
        <w:spacing w:line="360" w:lineRule="auto"/>
        <w:rPr>
          <w:ins w:id="1664" w:author="Lingga Safitri" w:date="2025-07-01T17:17:00Z" w16du:dateUtc="2025-07-01T10:17:00Z"/>
          <w:rFonts w:ascii="Times New Roman" w:hAnsi="Times New Roman" w:cs="Times New Roman"/>
        </w:rPr>
        <w:pPrChange w:id="1665" w:author="Lingga Safitri" w:date="2025-07-01T17:17:00Z" w16du:dateUtc="2025-07-01T10:17:00Z">
          <w:pPr>
            <w:pStyle w:val="Heading2"/>
            <w:spacing w:line="360" w:lineRule="auto"/>
          </w:pPr>
        </w:pPrChange>
      </w:pPr>
      <w:del w:id="1666" w:author="Lingga Safitri" w:date="2025-07-01T17:17:00Z" w16du:dateUtc="2025-07-01T10:17:00Z">
        <w:r w:rsidRPr="008F6775" w:rsidDel="003C4760">
          <w:rPr>
            <w:rFonts w:ascii="Times New Roman" w:hAnsi="Times New Roman" w:cs="Times New Roman"/>
          </w:rPr>
          <w:lastRenderedPageBreak/>
          <w:delText xml:space="preserve">4.4 </w:delText>
        </w:r>
      </w:del>
      <w:bookmarkStart w:id="1667" w:name="_Toc202286240"/>
      <w:r w:rsidRPr="008F6775">
        <w:rPr>
          <w:rFonts w:ascii="Times New Roman" w:hAnsi="Times New Roman" w:cs="Times New Roman"/>
        </w:rPr>
        <w:t>Perbaikan Hasil Uji</w:t>
      </w:r>
      <w:bookmarkEnd w:id="1667"/>
    </w:p>
    <w:p w14:paraId="241AC183" w14:textId="29CB8760" w:rsidR="003C4760" w:rsidRPr="0081315E" w:rsidRDefault="003C4760">
      <w:pPr>
        <w:pStyle w:val="Caption"/>
        <w:ind w:left="720"/>
        <w:jc w:val="center"/>
        <w:rPr>
          <w:rFonts w:ascii="Times New Roman" w:hAnsi="Times New Roman" w:cs="Times New Roman"/>
        </w:rPr>
        <w:pPrChange w:id="1668" w:author="Lingga Safitri" w:date="2025-07-01T17:17:00Z" w16du:dateUtc="2025-07-01T10:17:00Z">
          <w:pPr>
            <w:pStyle w:val="Heading2"/>
            <w:spacing w:line="360" w:lineRule="auto"/>
          </w:pPr>
        </w:pPrChange>
      </w:pPr>
      <w:bookmarkStart w:id="1669" w:name="_Toc202282812"/>
      <w:ins w:id="1670" w:author="Lingga Safitri" w:date="2025-07-01T17:17:00Z" w16du:dateUtc="2025-07-01T10:17:00Z">
        <w:r w:rsidRPr="008F6775">
          <w:rPr>
            <w:color w:val="auto"/>
            <w:rPrChange w:id="1671" w:author="Lingga Safitri" w:date="2025-07-01T17:21:00Z" w16du:dateUtc="2025-07-01T10:21:00Z">
              <w:rPr>
                <w:b w:val="0"/>
                <w:bCs w:val="0"/>
                <w:i/>
                <w:iCs/>
              </w:rPr>
            </w:rPrChange>
          </w:rPr>
          <w:t xml:space="preserve">Tabel 4 </w:t>
        </w:r>
        <w:r w:rsidRPr="008F6775">
          <w:rPr>
            <w:color w:val="auto"/>
            <w:rPrChange w:id="1672" w:author="Lingga Safitri" w:date="2025-07-01T17:21:00Z" w16du:dateUtc="2025-07-01T10:21:00Z">
              <w:rPr>
                <w:b w:val="0"/>
                <w:bCs w:val="0"/>
                <w:i/>
                <w:iCs/>
              </w:rPr>
            </w:rPrChange>
          </w:rPr>
          <w:fldChar w:fldCharType="begin"/>
        </w:r>
        <w:r w:rsidRPr="008F6775">
          <w:rPr>
            <w:color w:val="auto"/>
            <w:rPrChange w:id="1673" w:author="Lingga Safitri" w:date="2025-07-01T17:21:00Z" w16du:dateUtc="2025-07-01T10:21:00Z">
              <w:rPr>
                <w:b w:val="0"/>
                <w:bCs w:val="0"/>
                <w:i/>
                <w:iCs/>
              </w:rPr>
            </w:rPrChange>
          </w:rPr>
          <w:instrText xml:space="preserve"> SEQ Tabel_4 \* ARABIC </w:instrText>
        </w:r>
        <w:r w:rsidRPr="008F6775">
          <w:rPr>
            <w:color w:val="auto"/>
            <w:rPrChange w:id="1674" w:author="Lingga Safitri" w:date="2025-07-01T17:21:00Z" w16du:dateUtc="2025-07-01T10:21:00Z">
              <w:rPr>
                <w:b w:val="0"/>
                <w:bCs w:val="0"/>
                <w:i/>
                <w:iCs/>
              </w:rPr>
            </w:rPrChange>
          </w:rPr>
          <w:fldChar w:fldCharType="separate"/>
        </w:r>
      </w:ins>
      <w:r w:rsidR="00461B03">
        <w:rPr>
          <w:noProof/>
          <w:color w:val="auto"/>
        </w:rPr>
        <w:t>16</w:t>
      </w:r>
      <w:ins w:id="1675" w:author="Lingga Safitri" w:date="2025-07-01T17:17:00Z" w16du:dateUtc="2025-07-01T10:17:00Z">
        <w:r w:rsidRPr="008F6775">
          <w:rPr>
            <w:color w:val="auto"/>
            <w:rPrChange w:id="1676" w:author="Lingga Safitri" w:date="2025-07-01T17:21:00Z" w16du:dateUtc="2025-07-01T10:21:00Z">
              <w:rPr>
                <w:b w:val="0"/>
                <w:bCs w:val="0"/>
                <w:i/>
                <w:iCs/>
              </w:rPr>
            </w:rPrChange>
          </w:rPr>
          <w:fldChar w:fldCharType="end"/>
        </w:r>
        <w:r w:rsidRPr="008F6775">
          <w:rPr>
            <w:color w:val="auto"/>
            <w:rPrChange w:id="1677" w:author="Lingga Safitri" w:date="2025-07-01T17:21:00Z" w16du:dateUtc="2025-07-01T10:21:00Z">
              <w:rPr>
                <w:b w:val="0"/>
                <w:bCs w:val="0"/>
                <w:i/>
                <w:iCs/>
              </w:rPr>
            </w:rPrChange>
          </w:rPr>
          <w:t xml:space="preserve"> Perbaikan Hasil Uji</w:t>
        </w:r>
      </w:ins>
      <w:bookmarkEnd w:id="1669"/>
    </w:p>
    <w:tbl>
      <w:tblPr>
        <w:tblW w:w="9580" w:type="dxa"/>
        <w:tblInd w:w="-856" w:type="dxa"/>
        <w:tblLook w:val="04A0" w:firstRow="1" w:lastRow="0" w:firstColumn="1" w:lastColumn="0" w:noHBand="0" w:noVBand="1"/>
      </w:tblPr>
      <w:tblGrid>
        <w:gridCol w:w="485"/>
        <w:gridCol w:w="1576"/>
        <w:gridCol w:w="7524"/>
      </w:tblGrid>
      <w:tr w:rsidR="00036968" w:rsidRPr="008F6775" w14:paraId="72903EE1" w14:textId="77777777" w:rsidTr="00036968">
        <w:trPr>
          <w:trHeight w:val="300"/>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09B583" w14:textId="77777777" w:rsidR="00036968" w:rsidRPr="008F6775" w:rsidRDefault="00036968" w:rsidP="00346688">
            <w:pPr>
              <w:spacing w:after="0" w:line="360" w:lineRule="auto"/>
              <w:jc w:val="center"/>
              <w:rPr>
                <w:rFonts w:ascii="Times New Roman" w:eastAsia="Times New Roman" w:hAnsi="Times New Roman" w:cs="Times New Roman"/>
                <w:b/>
                <w:bCs/>
                <w:kern w:val="0"/>
                <w:lang w:val="en-ID" w:eastAsia="en-ID"/>
                <w14:ligatures w14:val="none"/>
                <w:rPrChange w:id="1678" w:author="Lingga Safitri" w:date="2025-07-01T17:21:00Z" w16du:dateUtc="2025-07-01T10:21:00Z">
                  <w:rPr>
                    <w:rFonts w:ascii="Times New Roman" w:eastAsia="Times New Roman" w:hAnsi="Times New Roman" w:cs="Times New Roman"/>
                    <w:b/>
                    <w:bCs/>
                    <w:color w:val="000000"/>
                    <w:kern w:val="0"/>
                    <w:lang w:val="en-ID" w:eastAsia="en-ID"/>
                    <w14:ligatures w14:val="none"/>
                  </w:rPr>
                </w:rPrChange>
              </w:rPr>
            </w:pPr>
            <w:r w:rsidRPr="008F6775">
              <w:rPr>
                <w:rFonts w:ascii="Times New Roman" w:eastAsia="Times New Roman" w:hAnsi="Times New Roman" w:cs="Times New Roman"/>
                <w:b/>
                <w:bCs/>
                <w:kern w:val="0"/>
                <w:lang w:val="en-ID" w:eastAsia="en-ID"/>
                <w14:ligatures w14:val="none"/>
                <w:rPrChange w:id="1679" w:author="Lingga Safitri" w:date="2025-07-01T17:21:00Z" w16du:dateUtc="2025-07-01T10:21:00Z">
                  <w:rPr>
                    <w:rFonts w:ascii="Times New Roman" w:eastAsia="Times New Roman" w:hAnsi="Times New Roman" w:cs="Times New Roman"/>
                    <w:b/>
                    <w:bCs/>
                    <w:color w:val="000000"/>
                    <w:kern w:val="0"/>
                    <w:lang w:val="en-ID" w:eastAsia="en-ID"/>
                    <w14:ligatures w14:val="none"/>
                  </w:rPr>
                </w:rPrChange>
              </w:rPr>
              <w:t>No</w:t>
            </w:r>
          </w:p>
        </w:tc>
        <w:tc>
          <w:tcPr>
            <w:tcW w:w="1576" w:type="dxa"/>
            <w:tcBorders>
              <w:top w:val="single" w:sz="4" w:space="0" w:color="auto"/>
              <w:left w:val="nil"/>
              <w:bottom w:val="single" w:sz="4" w:space="0" w:color="auto"/>
              <w:right w:val="single" w:sz="4" w:space="0" w:color="auto"/>
            </w:tcBorders>
            <w:shd w:val="clear" w:color="auto" w:fill="auto"/>
            <w:noWrap/>
            <w:vAlign w:val="center"/>
            <w:hideMark/>
          </w:tcPr>
          <w:p w14:paraId="62856197" w14:textId="77777777" w:rsidR="00036968" w:rsidRPr="008F6775" w:rsidRDefault="00036968" w:rsidP="00346688">
            <w:pPr>
              <w:spacing w:after="0" w:line="360" w:lineRule="auto"/>
              <w:jc w:val="center"/>
              <w:rPr>
                <w:rFonts w:ascii="Times New Roman" w:eastAsia="Times New Roman" w:hAnsi="Times New Roman" w:cs="Times New Roman"/>
                <w:b/>
                <w:bCs/>
                <w:kern w:val="0"/>
                <w:lang w:val="en-ID" w:eastAsia="en-ID"/>
                <w14:ligatures w14:val="none"/>
                <w:rPrChange w:id="1680" w:author="Lingga Safitri" w:date="2025-07-01T17:21:00Z" w16du:dateUtc="2025-07-01T10:21:00Z">
                  <w:rPr>
                    <w:rFonts w:ascii="Times New Roman" w:eastAsia="Times New Roman" w:hAnsi="Times New Roman" w:cs="Times New Roman"/>
                    <w:b/>
                    <w:bCs/>
                    <w:color w:val="000000"/>
                    <w:kern w:val="0"/>
                    <w:lang w:val="en-ID" w:eastAsia="en-ID"/>
                    <w14:ligatures w14:val="none"/>
                  </w:rPr>
                </w:rPrChange>
              </w:rPr>
            </w:pPr>
            <w:r w:rsidRPr="008F6775">
              <w:rPr>
                <w:rFonts w:ascii="Times New Roman" w:eastAsia="Times New Roman" w:hAnsi="Times New Roman" w:cs="Times New Roman"/>
                <w:b/>
                <w:bCs/>
                <w:kern w:val="0"/>
                <w:lang w:val="en-ID" w:eastAsia="en-ID"/>
                <w14:ligatures w14:val="none"/>
                <w:rPrChange w:id="1681" w:author="Lingga Safitri" w:date="2025-07-01T17:21:00Z" w16du:dateUtc="2025-07-01T10:21:00Z">
                  <w:rPr>
                    <w:rFonts w:ascii="Times New Roman" w:eastAsia="Times New Roman" w:hAnsi="Times New Roman" w:cs="Times New Roman"/>
                    <w:b/>
                    <w:bCs/>
                    <w:color w:val="000000"/>
                    <w:kern w:val="0"/>
                    <w:lang w:val="en-ID" w:eastAsia="en-ID"/>
                    <w14:ligatures w14:val="none"/>
                  </w:rPr>
                </w:rPrChange>
              </w:rPr>
              <w:t>Pertanyaan</w:t>
            </w:r>
          </w:p>
        </w:tc>
        <w:tc>
          <w:tcPr>
            <w:tcW w:w="7524" w:type="dxa"/>
            <w:tcBorders>
              <w:top w:val="single" w:sz="4" w:space="0" w:color="auto"/>
              <w:left w:val="nil"/>
              <w:bottom w:val="single" w:sz="4" w:space="0" w:color="auto"/>
              <w:right w:val="single" w:sz="4" w:space="0" w:color="auto"/>
            </w:tcBorders>
            <w:shd w:val="clear" w:color="auto" w:fill="auto"/>
            <w:noWrap/>
            <w:vAlign w:val="center"/>
            <w:hideMark/>
          </w:tcPr>
          <w:p w14:paraId="31FDD990" w14:textId="77777777" w:rsidR="00036968" w:rsidRPr="008F6775" w:rsidRDefault="00036968" w:rsidP="00346688">
            <w:pPr>
              <w:spacing w:after="0" w:line="360" w:lineRule="auto"/>
              <w:jc w:val="center"/>
              <w:rPr>
                <w:rFonts w:ascii="Times New Roman" w:eastAsia="Times New Roman" w:hAnsi="Times New Roman" w:cs="Times New Roman"/>
                <w:b/>
                <w:bCs/>
                <w:kern w:val="0"/>
                <w:lang w:val="en-ID" w:eastAsia="en-ID"/>
                <w14:ligatures w14:val="none"/>
                <w:rPrChange w:id="1682" w:author="Lingga Safitri" w:date="2025-07-01T17:21:00Z" w16du:dateUtc="2025-07-01T10:21:00Z">
                  <w:rPr>
                    <w:rFonts w:ascii="Times New Roman" w:eastAsia="Times New Roman" w:hAnsi="Times New Roman" w:cs="Times New Roman"/>
                    <w:b/>
                    <w:bCs/>
                    <w:color w:val="000000"/>
                    <w:kern w:val="0"/>
                    <w:lang w:val="en-ID" w:eastAsia="en-ID"/>
                    <w14:ligatures w14:val="none"/>
                  </w:rPr>
                </w:rPrChange>
              </w:rPr>
            </w:pPr>
            <w:r w:rsidRPr="008F6775">
              <w:rPr>
                <w:rFonts w:ascii="Times New Roman" w:eastAsia="Times New Roman" w:hAnsi="Times New Roman" w:cs="Times New Roman"/>
                <w:b/>
                <w:bCs/>
                <w:kern w:val="0"/>
                <w:lang w:val="en-ID" w:eastAsia="en-ID"/>
                <w14:ligatures w14:val="none"/>
                <w:rPrChange w:id="1683" w:author="Lingga Safitri" w:date="2025-07-01T17:21:00Z" w16du:dateUtc="2025-07-01T10:21:00Z">
                  <w:rPr>
                    <w:rFonts w:ascii="Times New Roman" w:eastAsia="Times New Roman" w:hAnsi="Times New Roman" w:cs="Times New Roman"/>
                    <w:b/>
                    <w:bCs/>
                    <w:color w:val="000000"/>
                    <w:kern w:val="0"/>
                    <w:lang w:val="en-ID" w:eastAsia="en-ID"/>
                    <w14:ligatures w14:val="none"/>
                  </w:rPr>
                </w:rPrChange>
              </w:rPr>
              <w:t>Jawaban Lengkap</w:t>
            </w:r>
          </w:p>
        </w:tc>
      </w:tr>
      <w:tr w:rsidR="00036968" w:rsidRPr="008F6775" w14:paraId="47F64865" w14:textId="77777777" w:rsidTr="00036968">
        <w:trPr>
          <w:trHeight w:val="30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2C92837" w14:textId="77777777" w:rsidR="00036968" w:rsidRPr="008F6775" w:rsidRDefault="00036968" w:rsidP="00346688">
            <w:pPr>
              <w:spacing w:after="0" w:line="360" w:lineRule="auto"/>
              <w:jc w:val="right"/>
              <w:rPr>
                <w:rFonts w:ascii="Times New Roman" w:eastAsia="Times New Roman" w:hAnsi="Times New Roman" w:cs="Times New Roman"/>
                <w:kern w:val="0"/>
                <w:lang w:val="en-ID" w:eastAsia="en-ID"/>
                <w14:ligatures w14:val="none"/>
                <w:rPrChange w:id="1684"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pPr>
            <w:r w:rsidRPr="008F6775">
              <w:rPr>
                <w:rFonts w:ascii="Times New Roman" w:eastAsia="Times New Roman" w:hAnsi="Times New Roman" w:cs="Times New Roman"/>
                <w:kern w:val="0"/>
                <w:lang w:val="en-ID" w:eastAsia="en-ID"/>
                <w14:ligatures w14:val="none"/>
                <w:rPrChange w:id="1685"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1</w:t>
            </w:r>
          </w:p>
        </w:tc>
        <w:tc>
          <w:tcPr>
            <w:tcW w:w="1576" w:type="dxa"/>
            <w:tcBorders>
              <w:top w:val="nil"/>
              <w:left w:val="nil"/>
              <w:bottom w:val="single" w:sz="4" w:space="0" w:color="auto"/>
              <w:right w:val="single" w:sz="4" w:space="0" w:color="auto"/>
            </w:tcBorders>
            <w:shd w:val="clear" w:color="auto" w:fill="auto"/>
            <w:noWrap/>
            <w:vAlign w:val="center"/>
            <w:hideMark/>
          </w:tcPr>
          <w:p w14:paraId="1A187DCE" w14:textId="77777777" w:rsidR="00036968" w:rsidRPr="008F6775" w:rsidRDefault="00036968" w:rsidP="00346688">
            <w:pPr>
              <w:spacing w:after="0" w:line="360" w:lineRule="auto"/>
              <w:jc w:val="both"/>
              <w:rPr>
                <w:rFonts w:ascii="Times New Roman" w:eastAsia="Times New Roman" w:hAnsi="Times New Roman" w:cs="Times New Roman"/>
                <w:kern w:val="0"/>
                <w:lang w:val="en-ID" w:eastAsia="en-ID"/>
                <w14:ligatures w14:val="none"/>
                <w:rPrChange w:id="1686"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pPr>
            <w:r w:rsidRPr="008F6775">
              <w:rPr>
                <w:rFonts w:ascii="Times New Roman" w:eastAsia="Times New Roman" w:hAnsi="Times New Roman" w:cs="Times New Roman"/>
                <w:kern w:val="0"/>
                <w:lang w:val="en-ID" w:eastAsia="en-ID"/>
                <w14:ligatures w14:val="none"/>
                <w:rPrChange w:id="1687"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Jika user atau pengguna lupa kata sandi itu bagaimana?</w:t>
            </w:r>
          </w:p>
        </w:tc>
        <w:tc>
          <w:tcPr>
            <w:tcW w:w="7524" w:type="dxa"/>
            <w:tcBorders>
              <w:top w:val="nil"/>
              <w:left w:val="nil"/>
              <w:bottom w:val="single" w:sz="4" w:space="0" w:color="auto"/>
              <w:right w:val="single" w:sz="4" w:space="0" w:color="auto"/>
            </w:tcBorders>
            <w:shd w:val="clear" w:color="auto" w:fill="auto"/>
            <w:noWrap/>
            <w:vAlign w:val="center"/>
            <w:hideMark/>
          </w:tcPr>
          <w:p w14:paraId="389F07AD" w14:textId="77777777" w:rsidR="00036968" w:rsidRPr="008F6775" w:rsidRDefault="00036968" w:rsidP="00346688">
            <w:pPr>
              <w:spacing w:after="0" w:line="360" w:lineRule="auto"/>
              <w:jc w:val="both"/>
              <w:rPr>
                <w:rFonts w:ascii="Times New Roman" w:eastAsia="Times New Roman" w:hAnsi="Times New Roman" w:cs="Times New Roman"/>
                <w:b/>
                <w:bCs/>
                <w:kern w:val="0"/>
                <w:lang w:val="en-ID" w:eastAsia="en-ID"/>
                <w14:ligatures w14:val="none"/>
                <w:rPrChange w:id="1688" w:author="Lingga Safitri" w:date="2025-07-01T17:21:00Z" w16du:dateUtc="2025-07-01T10:21:00Z">
                  <w:rPr>
                    <w:rFonts w:ascii="Times New Roman" w:eastAsia="Times New Roman" w:hAnsi="Times New Roman" w:cs="Times New Roman"/>
                    <w:b/>
                    <w:bCs/>
                    <w:color w:val="000000"/>
                    <w:kern w:val="0"/>
                    <w:lang w:val="en-ID" w:eastAsia="en-ID"/>
                    <w14:ligatures w14:val="none"/>
                  </w:rPr>
                </w:rPrChange>
              </w:rPr>
            </w:pPr>
            <w:r w:rsidRPr="008F6775">
              <w:rPr>
                <w:rFonts w:ascii="Times New Roman" w:eastAsia="Times New Roman" w:hAnsi="Times New Roman" w:cs="Times New Roman"/>
                <w:b/>
                <w:bCs/>
                <w:kern w:val="0"/>
                <w:lang w:val="en-ID" w:eastAsia="en-ID"/>
                <w14:ligatures w14:val="none"/>
                <w:rPrChange w:id="1689" w:author="Lingga Safitri" w:date="2025-07-01T17:21:00Z" w16du:dateUtc="2025-07-01T10:21:00Z">
                  <w:rPr>
                    <w:rFonts w:ascii="Times New Roman" w:eastAsia="Times New Roman" w:hAnsi="Times New Roman" w:cs="Times New Roman"/>
                    <w:b/>
                    <w:bCs/>
                    <w:color w:val="000000"/>
                    <w:kern w:val="0"/>
                    <w:lang w:val="en-ID" w:eastAsia="en-ID"/>
                    <w14:ligatures w14:val="none"/>
                  </w:rPr>
                </w:rPrChange>
              </w:rPr>
              <w:t>Sistem menyediakan dua metode:</w:t>
            </w:r>
            <w:r w:rsidRPr="008F6775">
              <w:rPr>
                <w:rFonts w:ascii="Times New Roman" w:eastAsia="Times New Roman" w:hAnsi="Times New Roman" w:cs="Times New Roman"/>
                <w:kern w:val="0"/>
                <w:lang w:val="en-ID" w:eastAsia="en-ID"/>
                <w14:ligatures w14:val="none"/>
                <w:rPrChange w:id="1690"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 xml:space="preserve">1. </w:t>
            </w:r>
            <w:r w:rsidRPr="008F6775">
              <w:rPr>
                <w:rFonts w:ascii="Times New Roman" w:eastAsia="Times New Roman" w:hAnsi="Times New Roman" w:cs="Times New Roman"/>
                <w:b/>
                <w:bCs/>
                <w:kern w:val="0"/>
                <w:lang w:val="en-ID" w:eastAsia="en-ID"/>
                <w14:ligatures w14:val="none"/>
                <w:rPrChange w:id="1691" w:author="Lingga Safitri" w:date="2025-07-01T17:21:00Z" w16du:dateUtc="2025-07-01T10:21:00Z">
                  <w:rPr>
                    <w:rFonts w:ascii="Times New Roman" w:eastAsia="Times New Roman" w:hAnsi="Times New Roman" w:cs="Times New Roman"/>
                    <w:b/>
                    <w:bCs/>
                    <w:color w:val="000000"/>
                    <w:kern w:val="0"/>
                    <w:lang w:val="en-ID" w:eastAsia="en-ID"/>
                    <w14:ligatures w14:val="none"/>
                  </w:rPr>
                </w:rPrChange>
              </w:rPr>
              <w:t>Pemulihan Mandiri dengan OTP:</w:t>
            </w:r>
            <w:r w:rsidRPr="008F6775">
              <w:rPr>
                <w:rFonts w:ascii="Times New Roman" w:eastAsia="Times New Roman" w:hAnsi="Times New Roman" w:cs="Times New Roman"/>
                <w:kern w:val="0"/>
                <w:lang w:val="en-ID" w:eastAsia="en-ID"/>
                <w14:ligatures w14:val="none"/>
                <w:rPrChange w:id="1692"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 xml:space="preserve"> - Masuk ke halaman "Lupa Password". - Masukkan nomor telepon terdaftar. - Sistem kirim OTP 6 digit via WhatsApp. - OTP berlaku terbatas waktu (misalnya 2 menit). - Setelah verifikasi OTP, pengguna bisa atur ulang kata sandi.2. </w:t>
            </w:r>
            <w:r w:rsidRPr="008F6775">
              <w:rPr>
                <w:rFonts w:ascii="Times New Roman" w:eastAsia="Times New Roman" w:hAnsi="Times New Roman" w:cs="Times New Roman"/>
                <w:b/>
                <w:bCs/>
                <w:kern w:val="0"/>
                <w:lang w:val="en-ID" w:eastAsia="en-ID"/>
                <w14:ligatures w14:val="none"/>
                <w:rPrChange w:id="1693" w:author="Lingga Safitri" w:date="2025-07-01T17:21:00Z" w16du:dateUtc="2025-07-01T10:21:00Z">
                  <w:rPr>
                    <w:rFonts w:ascii="Times New Roman" w:eastAsia="Times New Roman" w:hAnsi="Times New Roman" w:cs="Times New Roman"/>
                    <w:b/>
                    <w:bCs/>
                    <w:color w:val="000000"/>
                    <w:kern w:val="0"/>
                    <w:lang w:val="en-ID" w:eastAsia="en-ID"/>
                    <w14:ligatures w14:val="none"/>
                  </w:rPr>
                </w:rPrChange>
              </w:rPr>
              <w:t>Bantuan dari Admin:</w:t>
            </w:r>
            <w:r w:rsidRPr="008F6775">
              <w:rPr>
                <w:rFonts w:ascii="Times New Roman" w:eastAsia="Times New Roman" w:hAnsi="Times New Roman" w:cs="Times New Roman"/>
                <w:kern w:val="0"/>
                <w:lang w:val="en-ID" w:eastAsia="en-ID"/>
                <w14:ligatures w14:val="none"/>
                <w:rPrChange w:id="1694"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 xml:space="preserve"> - Jika gagal dengan OTP, pengguna bisa hubungi admin (misalnya via Instagram) untuk bantuan manual.</w:t>
            </w:r>
          </w:p>
        </w:tc>
      </w:tr>
      <w:tr w:rsidR="00036968" w:rsidRPr="008F6775" w14:paraId="53627DA1" w14:textId="77777777" w:rsidTr="00036968">
        <w:trPr>
          <w:trHeight w:val="30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E442EA5" w14:textId="77777777" w:rsidR="00036968" w:rsidRPr="008F6775" w:rsidRDefault="00036968" w:rsidP="00346688">
            <w:pPr>
              <w:spacing w:after="0" w:line="360" w:lineRule="auto"/>
              <w:jc w:val="right"/>
              <w:rPr>
                <w:rFonts w:ascii="Times New Roman" w:eastAsia="Times New Roman" w:hAnsi="Times New Roman" w:cs="Times New Roman"/>
                <w:kern w:val="0"/>
                <w:lang w:val="en-ID" w:eastAsia="en-ID"/>
                <w14:ligatures w14:val="none"/>
                <w:rPrChange w:id="1695"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pPr>
            <w:r w:rsidRPr="008F6775">
              <w:rPr>
                <w:rFonts w:ascii="Times New Roman" w:eastAsia="Times New Roman" w:hAnsi="Times New Roman" w:cs="Times New Roman"/>
                <w:kern w:val="0"/>
                <w:lang w:val="en-ID" w:eastAsia="en-ID"/>
                <w14:ligatures w14:val="none"/>
                <w:rPrChange w:id="1696"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2</w:t>
            </w:r>
          </w:p>
        </w:tc>
        <w:tc>
          <w:tcPr>
            <w:tcW w:w="1576" w:type="dxa"/>
            <w:tcBorders>
              <w:top w:val="nil"/>
              <w:left w:val="nil"/>
              <w:bottom w:val="single" w:sz="4" w:space="0" w:color="auto"/>
              <w:right w:val="single" w:sz="4" w:space="0" w:color="auto"/>
            </w:tcBorders>
            <w:shd w:val="clear" w:color="auto" w:fill="auto"/>
            <w:noWrap/>
            <w:vAlign w:val="center"/>
            <w:hideMark/>
          </w:tcPr>
          <w:p w14:paraId="28BE559F" w14:textId="77777777" w:rsidR="00036968" w:rsidRPr="008F6775" w:rsidRDefault="00036968" w:rsidP="00346688">
            <w:pPr>
              <w:spacing w:after="0" w:line="360" w:lineRule="auto"/>
              <w:jc w:val="both"/>
              <w:rPr>
                <w:rFonts w:ascii="Times New Roman" w:eastAsia="Times New Roman" w:hAnsi="Times New Roman" w:cs="Times New Roman"/>
                <w:kern w:val="0"/>
                <w:lang w:val="en-ID" w:eastAsia="en-ID"/>
                <w14:ligatures w14:val="none"/>
                <w:rPrChange w:id="1697"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pPr>
            <w:r w:rsidRPr="008F6775">
              <w:rPr>
                <w:rFonts w:ascii="Times New Roman" w:eastAsia="Times New Roman" w:hAnsi="Times New Roman" w:cs="Times New Roman"/>
                <w:kern w:val="0"/>
                <w:lang w:val="en-ID" w:eastAsia="en-ID"/>
                <w14:ligatures w14:val="none"/>
                <w:rPrChange w:id="1698"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Feedback atau umpan balik dari dokter tidak terlihat di user?</w:t>
            </w:r>
          </w:p>
        </w:tc>
        <w:tc>
          <w:tcPr>
            <w:tcW w:w="7524" w:type="dxa"/>
            <w:tcBorders>
              <w:top w:val="nil"/>
              <w:left w:val="nil"/>
              <w:bottom w:val="single" w:sz="4" w:space="0" w:color="auto"/>
              <w:right w:val="single" w:sz="4" w:space="0" w:color="auto"/>
            </w:tcBorders>
            <w:shd w:val="clear" w:color="auto" w:fill="auto"/>
            <w:noWrap/>
            <w:vAlign w:val="center"/>
            <w:hideMark/>
          </w:tcPr>
          <w:p w14:paraId="28E77AE5" w14:textId="77777777" w:rsidR="00036968" w:rsidRPr="008F6775" w:rsidRDefault="00036968" w:rsidP="00346688">
            <w:pPr>
              <w:spacing w:after="0" w:line="360" w:lineRule="auto"/>
              <w:jc w:val="both"/>
              <w:rPr>
                <w:rFonts w:ascii="Times New Roman" w:eastAsia="Times New Roman" w:hAnsi="Times New Roman" w:cs="Times New Roman"/>
                <w:kern w:val="0"/>
                <w:lang w:val="en-ID" w:eastAsia="en-ID"/>
                <w14:ligatures w14:val="none"/>
                <w:rPrChange w:id="1699"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pPr>
            <w:r w:rsidRPr="008F6775">
              <w:rPr>
                <w:rFonts w:ascii="Times New Roman" w:eastAsia="Times New Roman" w:hAnsi="Times New Roman" w:cs="Times New Roman"/>
                <w:kern w:val="0"/>
                <w:lang w:val="en-ID" w:eastAsia="en-ID"/>
                <w14:ligatures w14:val="none"/>
                <w:rPrChange w:id="1700"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 xml:space="preserve">Betul, </w:t>
            </w:r>
            <w:r w:rsidRPr="008F6775">
              <w:rPr>
                <w:rFonts w:ascii="Times New Roman" w:eastAsia="Times New Roman" w:hAnsi="Times New Roman" w:cs="Times New Roman"/>
                <w:b/>
                <w:bCs/>
                <w:kern w:val="0"/>
                <w:lang w:val="en-ID" w:eastAsia="en-ID"/>
                <w14:ligatures w14:val="none"/>
                <w:rPrChange w:id="1701" w:author="Lingga Safitri" w:date="2025-07-01T17:21:00Z" w16du:dateUtc="2025-07-01T10:21:00Z">
                  <w:rPr>
                    <w:rFonts w:ascii="Times New Roman" w:eastAsia="Times New Roman" w:hAnsi="Times New Roman" w:cs="Times New Roman"/>
                    <w:b/>
                    <w:bCs/>
                    <w:color w:val="000000"/>
                    <w:kern w:val="0"/>
                    <w:lang w:val="en-ID" w:eastAsia="en-ID"/>
                    <w14:ligatures w14:val="none"/>
                  </w:rPr>
                </w:rPrChange>
              </w:rPr>
              <w:t>feedback dari dokter tidak ditampilkan di dashboard</w:t>
            </w:r>
            <w:r w:rsidRPr="008F6775">
              <w:rPr>
                <w:rFonts w:ascii="Times New Roman" w:eastAsia="Times New Roman" w:hAnsi="Times New Roman" w:cs="Times New Roman"/>
                <w:kern w:val="0"/>
                <w:lang w:val="en-ID" w:eastAsia="en-ID"/>
                <w14:ligatures w14:val="none"/>
                <w:rPrChange w:id="1702"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 xml:space="preserve">, melainkan dikirim langsung ke WhatsApp pasien. Alasan: - </w:t>
            </w:r>
            <w:r w:rsidRPr="008F6775">
              <w:rPr>
                <w:rFonts w:ascii="Times New Roman" w:eastAsia="Times New Roman" w:hAnsi="Times New Roman" w:cs="Times New Roman"/>
                <w:b/>
                <w:bCs/>
                <w:kern w:val="0"/>
                <w:lang w:val="en-ID" w:eastAsia="en-ID"/>
                <w14:ligatures w14:val="none"/>
                <w:rPrChange w:id="1703" w:author="Lingga Safitri" w:date="2025-07-01T17:21:00Z" w16du:dateUtc="2025-07-01T10:21:00Z">
                  <w:rPr>
                    <w:rFonts w:ascii="Times New Roman" w:eastAsia="Times New Roman" w:hAnsi="Times New Roman" w:cs="Times New Roman"/>
                    <w:b/>
                    <w:bCs/>
                    <w:color w:val="000000"/>
                    <w:kern w:val="0"/>
                    <w:lang w:val="en-ID" w:eastAsia="en-ID"/>
                    <w14:ligatures w14:val="none"/>
                  </w:rPr>
                </w:rPrChange>
              </w:rPr>
              <w:t>Privasi &amp; Kecepatan:</w:t>
            </w:r>
            <w:r w:rsidRPr="008F6775">
              <w:rPr>
                <w:rFonts w:ascii="Times New Roman" w:eastAsia="Times New Roman" w:hAnsi="Times New Roman" w:cs="Times New Roman"/>
                <w:kern w:val="0"/>
                <w:lang w:val="en-ID" w:eastAsia="en-ID"/>
                <w14:ligatures w14:val="none"/>
                <w:rPrChange w:id="1704"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 xml:space="preserve"> WhatsApp lebih cepat dan pribadi. - </w:t>
            </w:r>
            <w:r w:rsidRPr="008F6775">
              <w:rPr>
                <w:rFonts w:ascii="Times New Roman" w:eastAsia="Times New Roman" w:hAnsi="Times New Roman" w:cs="Times New Roman"/>
                <w:b/>
                <w:bCs/>
                <w:kern w:val="0"/>
                <w:lang w:val="en-ID" w:eastAsia="en-ID"/>
                <w14:ligatures w14:val="none"/>
                <w:rPrChange w:id="1705" w:author="Lingga Safitri" w:date="2025-07-01T17:21:00Z" w16du:dateUtc="2025-07-01T10:21:00Z">
                  <w:rPr>
                    <w:rFonts w:ascii="Times New Roman" w:eastAsia="Times New Roman" w:hAnsi="Times New Roman" w:cs="Times New Roman"/>
                    <w:b/>
                    <w:bCs/>
                    <w:color w:val="000000"/>
                    <w:kern w:val="0"/>
                    <w:lang w:val="en-ID" w:eastAsia="en-ID"/>
                    <w14:ligatures w14:val="none"/>
                  </w:rPr>
                </w:rPrChange>
              </w:rPr>
              <w:t>Alur Sistem:</w:t>
            </w:r>
            <w:r w:rsidRPr="008F6775">
              <w:rPr>
                <w:rFonts w:ascii="Times New Roman" w:eastAsia="Times New Roman" w:hAnsi="Times New Roman" w:cs="Times New Roman"/>
                <w:kern w:val="0"/>
                <w:lang w:val="en-ID" w:eastAsia="en-ID"/>
                <w14:ligatures w14:val="none"/>
                <w:rPrChange w:id="1706"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 xml:space="preserve"> Website hanya untuk input keluhan dan login, sedangkan WhatsApp untuk konsultasi. - </w:t>
            </w:r>
            <w:r w:rsidRPr="008F6775">
              <w:rPr>
                <w:rFonts w:ascii="Times New Roman" w:eastAsia="Times New Roman" w:hAnsi="Times New Roman" w:cs="Times New Roman"/>
                <w:b/>
                <w:bCs/>
                <w:kern w:val="0"/>
                <w:lang w:val="en-ID" w:eastAsia="en-ID"/>
                <w14:ligatures w14:val="none"/>
                <w:rPrChange w:id="1707" w:author="Lingga Safitri" w:date="2025-07-01T17:21:00Z" w16du:dateUtc="2025-07-01T10:21:00Z">
                  <w:rPr>
                    <w:rFonts w:ascii="Times New Roman" w:eastAsia="Times New Roman" w:hAnsi="Times New Roman" w:cs="Times New Roman"/>
                    <w:b/>
                    <w:bCs/>
                    <w:color w:val="000000"/>
                    <w:kern w:val="0"/>
                    <w:lang w:val="en-ID" w:eastAsia="en-ID"/>
                    <w14:ligatures w14:val="none"/>
                  </w:rPr>
                </w:rPrChange>
              </w:rPr>
              <w:t>Teknis:</w:t>
            </w:r>
            <w:r w:rsidRPr="008F6775">
              <w:rPr>
                <w:rFonts w:ascii="Times New Roman" w:eastAsia="Times New Roman" w:hAnsi="Times New Roman" w:cs="Times New Roman"/>
                <w:kern w:val="0"/>
                <w:lang w:val="en-ID" w:eastAsia="en-ID"/>
                <w14:ligatures w14:val="none"/>
                <w:rPrChange w:id="1708"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 xml:space="preserve"> Real-time chat di web butuh WebSocket, dan belum diterapkan. Namun, fitur sinkronisasi riwayat akan jadi prioritas pengembangan selanjutnya.</w:t>
            </w:r>
          </w:p>
        </w:tc>
      </w:tr>
      <w:tr w:rsidR="00036968" w:rsidRPr="008F6775" w14:paraId="6E11552E" w14:textId="77777777" w:rsidTr="00036968">
        <w:trPr>
          <w:trHeight w:val="30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047A6C8C" w14:textId="77777777" w:rsidR="00036968" w:rsidRPr="008F6775" w:rsidRDefault="00036968" w:rsidP="00346688">
            <w:pPr>
              <w:spacing w:after="0" w:line="360" w:lineRule="auto"/>
              <w:jc w:val="right"/>
              <w:rPr>
                <w:rFonts w:ascii="Times New Roman" w:eastAsia="Times New Roman" w:hAnsi="Times New Roman" w:cs="Times New Roman"/>
                <w:kern w:val="0"/>
                <w:lang w:val="en-ID" w:eastAsia="en-ID"/>
                <w14:ligatures w14:val="none"/>
                <w:rPrChange w:id="1709"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pPr>
            <w:r w:rsidRPr="008F6775">
              <w:rPr>
                <w:rFonts w:ascii="Times New Roman" w:eastAsia="Times New Roman" w:hAnsi="Times New Roman" w:cs="Times New Roman"/>
                <w:kern w:val="0"/>
                <w:lang w:val="en-ID" w:eastAsia="en-ID"/>
                <w14:ligatures w14:val="none"/>
                <w:rPrChange w:id="1710"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3</w:t>
            </w:r>
          </w:p>
        </w:tc>
        <w:tc>
          <w:tcPr>
            <w:tcW w:w="1576" w:type="dxa"/>
            <w:tcBorders>
              <w:top w:val="nil"/>
              <w:left w:val="nil"/>
              <w:bottom w:val="single" w:sz="4" w:space="0" w:color="auto"/>
              <w:right w:val="single" w:sz="4" w:space="0" w:color="auto"/>
            </w:tcBorders>
            <w:shd w:val="clear" w:color="auto" w:fill="auto"/>
            <w:noWrap/>
            <w:vAlign w:val="center"/>
            <w:hideMark/>
          </w:tcPr>
          <w:p w14:paraId="67A2EF47" w14:textId="77777777" w:rsidR="00036968" w:rsidRPr="008F6775" w:rsidRDefault="00036968" w:rsidP="00346688">
            <w:pPr>
              <w:spacing w:after="0" w:line="360" w:lineRule="auto"/>
              <w:jc w:val="both"/>
              <w:rPr>
                <w:rFonts w:ascii="Times New Roman" w:eastAsia="Times New Roman" w:hAnsi="Times New Roman" w:cs="Times New Roman"/>
                <w:kern w:val="0"/>
                <w:lang w:val="en-ID" w:eastAsia="en-ID"/>
                <w14:ligatures w14:val="none"/>
                <w:rPrChange w:id="1711"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pPr>
            <w:r w:rsidRPr="008F6775">
              <w:rPr>
                <w:rFonts w:ascii="Times New Roman" w:eastAsia="Times New Roman" w:hAnsi="Times New Roman" w:cs="Times New Roman"/>
                <w:kern w:val="0"/>
                <w:lang w:val="en-ID" w:eastAsia="en-ID"/>
                <w14:ligatures w14:val="none"/>
                <w:rPrChange w:id="1712"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Kenapa menggunakan admin.html?</w:t>
            </w:r>
          </w:p>
        </w:tc>
        <w:tc>
          <w:tcPr>
            <w:tcW w:w="7524" w:type="dxa"/>
            <w:tcBorders>
              <w:top w:val="nil"/>
              <w:left w:val="nil"/>
              <w:bottom w:val="single" w:sz="4" w:space="0" w:color="auto"/>
              <w:right w:val="single" w:sz="4" w:space="0" w:color="auto"/>
            </w:tcBorders>
            <w:shd w:val="clear" w:color="auto" w:fill="auto"/>
            <w:noWrap/>
            <w:vAlign w:val="center"/>
            <w:hideMark/>
          </w:tcPr>
          <w:p w14:paraId="70C26E60" w14:textId="77777777" w:rsidR="00036968" w:rsidRPr="008F6775" w:rsidRDefault="00036968" w:rsidP="00346688">
            <w:pPr>
              <w:spacing w:after="0" w:line="360" w:lineRule="auto"/>
              <w:jc w:val="both"/>
              <w:rPr>
                <w:rFonts w:ascii="Times New Roman" w:eastAsia="Times New Roman" w:hAnsi="Times New Roman" w:cs="Times New Roman"/>
                <w:kern w:val="0"/>
                <w:lang w:val="en-ID" w:eastAsia="en-ID"/>
                <w14:ligatures w14:val="none"/>
                <w:rPrChange w:id="1713"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pPr>
            <w:r w:rsidRPr="008F6775">
              <w:rPr>
                <w:rFonts w:ascii="Times New Roman" w:eastAsia="Times New Roman" w:hAnsi="Times New Roman" w:cs="Times New Roman"/>
                <w:kern w:val="0"/>
                <w:lang w:val="en-ID" w:eastAsia="en-ID"/>
                <w14:ligatures w14:val="none"/>
                <w:rPrChange w:id="1714"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 xml:space="preserve">Penggunaan </w:t>
            </w:r>
            <w:r w:rsidRPr="008F6775">
              <w:rPr>
                <w:rFonts w:ascii="Times New Roman" w:eastAsia="Times New Roman" w:hAnsi="Times New Roman" w:cs="Times New Roman"/>
                <w:b/>
                <w:bCs/>
                <w:kern w:val="0"/>
                <w:lang w:val="en-ID" w:eastAsia="en-ID"/>
                <w14:ligatures w14:val="none"/>
                <w:rPrChange w:id="1715" w:author="Lingga Safitri" w:date="2025-07-01T17:21:00Z" w16du:dateUtc="2025-07-01T10:21:00Z">
                  <w:rPr>
                    <w:rFonts w:ascii="Times New Roman" w:eastAsia="Times New Roman" w:hAnsi="Times New Roman" w:cs="Times New Roman"/>
                    <w:b/>
                    <w:bCs/>
                    <w:color w:val="000000"/>
                    <w:kern w:val="0"/>
                    <w:lang w:val="en-ID" w:eastAsia="en-ID"/>
                    <w14:ligatures w14:val="none"/>
                  </w:rPr>
                </w:rPrChange>
              </w:rPr>
              <w:t>admin.html &amp; patient.html</w:t>
            </w:r>
            <w:r w:rsidRPr="008F6775">
              <w:rPr>
                <w:rFonts w:ascii="Times New Roman" w:eastAsia="Times New Roman" w:hAnsi="Times New Roman" w:cs="Times New Roman"/>
                <w:kern w:val="0"/>
                <w:lang w:val="en-ID" w:eastAsia="en-ID"/>
                <w14:ligatures w14:val="none"/>
                <w:rPrChange w:id="1716"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 xml:space="preserve"> adalah untuk membedakan tampilan pengguna berdasarkan peran. Namun, </w:t>
            </w:r>
            <w:r w:rsidRPr="008F6775">
              <w:rPr>
                <w:rFonts w:ascii="Times New Roman" w:eastAsia="Times New Roman" w:hAnsi="Times New Roman" w:cs="Times New Roman"/>
                <w:b/>
                <w:bCs/>
                <w:kern w:val="0"/>
                <w:lang w:val="en-ID" w:eastAsia="en-ID"/>
                <w14:ligatures w14:val="none"/>
                <w:rPrChange w:id="1717" w:author="Lingga Safitri" w:date="2025-07-01T17:21:00Z" w16du:dateUtc="2025-07-01T10:21:00Z">
                  <w:rPr>
                    <w:rFonts w:ascii="Times New Roman" w:eastAsia="Times New Roman" w:hAnsi="Times New Roman" w:cs="Times New Roman"/>
                    <w:b/>
                    <w:bCs/>
                    <w:color w:val="000000"/>
                    <w:kern w:val="0"/>
                    <w:lang w:val="en-ID" w:eastAsia="en-ID"/>
                    <w14:ligatures w14:val="none"/>
                  </w:rPr>
                </w:rPrChange>
              </w:rPr>
              <w:t>keamanan dijaga di sisi backend</w:t>
            </w:r>
            <w:r w:rsidRPr="008F6775">
              <w:rPr>
                <w:rFonts w:ascii="Times New Roman" w:eastAsia="Times New Roman" w:hAnsi="Times New Roman" w:cs="Times New Roman"/>
                <w:kern w:val="0"/>
                <w:lang w:val="en-ID" w:eastAsia="en-ID"/>
                <w14:ligatures w14:val="none"/>
                <w:rPrChange w:id="1718"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 xml:space="preserve">, yaitu: - </w:t>
            </w:r>
            <w:r w:rsidRPr="008F6775">
              <w:rPr>
                <w:rFonts w:ascii="Times New Roman" w:eastAsia="Times New Roman" w:hAnsi="Times New Roman" w:cs="Times New Roman"/>
                <w:b/>
                <w:bCs/>
                <w:kern w:val="0"/>
                <w:lang w:val="en-ID" w:eastAsia="en-ID"/>
                <w14:ligatures w14:val="none"/>
                <w:rPrChange w:id="1719" w:author="Lingga Safitri" w:date="2025-07-01T17:21:00Z" w16du:dateUtc="2025-07-01T10:21:00Z">
                  <w:rPr>
                    <w:rFonts w:ascii="Times New Roman" w:eastAsia="Times New Roman" w:hAnsi="Times New Roman" w:cs="Times New Roman"/>
                    <w:b/>
                    <w:bCs/>
                    <w:color w:val="000000"/>
                    <w:kern w:val="0"/>
                    <w:lang w:val="en-ID" w:eastAsia="en-ID"/>
                    <w14:ligatures w14:val="none"/>
                  </w:rPr>
                </w:rPrChange>
              </w:rPr>
              <w:t>Role-Based Routing:</w:t>
            </w:r>
            <w:r w:rsidRPr="008F6775">
              <w:rPr>
                <w:rFonts w:ascii="Times New Roman" w:eastAsia="Times New Roman" w:hAnsi="Times New Roman" w:cs="Times New Roman"/>
                <w:kern w:val="0"/>
                <w:lang w:val="en-ID" w:eastAsia="en-ID"/>
                <w14:ligatures w14:val="none"/>
                <w:rPrChange w:id="1720"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 xml:space="preserve"> Semua akses melalui </w:t>
            </w:r>
            <w:r w:rsidRPr="008F6775">
              <w:rPr>
                <w:rFonts w:ascii="Times New Roman" w:eastAsia="Times New Roman" w:hAnsi="Times New Roman" w:cs="Times New Roman"/>
                <w:kern w:val="0"/>
                <w:sz w:val="20"/>
                <w:szCs w:val="20"/>
                <w:lang w:val="en-ID" w:eastAsia="en-ID"/>
                <w14:ligatures w14:val="none"/>
                <w:rPrChange w:id="1721" w:author="Lingga Safitri" w:date="2025-07-01T17:21:00Z" w16du:dateUtc="2025-07-01T10:21:00Z">
                  <w:rPr>
                    <w:rFonts w:ascii="Times New Roman" w:eastAsia="Times New Roman" w:hAnsi="Times New Roman" w:cs="Times New Roman"/>
                    <w:color w:val="000000"/>
                    <w:kern w:val="0"/>
                    <w:sz w:val="20"/>
                    <w:szCs w:val="20"/>
                    <w:lang w:val="en-ID" w:eastAsia="en-ID"/>
                    <w14:ligatures w14:val="none"/>
                  </w:rPr>
                </w:rPrChange>
              </w:rPr>
              <w:t>/dashboard</w:t>
            </w:r>
            <w:r w:rsidRPr="008F6775">
              <w:rPr>
                <w:rFonts w:ascii="Times New Roman" w:eastAsia="Times New Roman" w:hAnsi="Times New Roman" w:cs="Times New Roman"/>
                <w:kern w:val="0"/>
                <w:lang w:val="en-ID" w:eastAsia="en-ID"/>
                <w14:ligatures w14:val="none"/>
                <w:rPrChange w:id="1722"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 xml:space="preserve">, lalu dicek </w:t>
            </w:r>
            <w:r w:rsidRPr="008F6775">
              <w:rPr>
                <w:rFonts w:ascii="Times New Roman" w:eastAsia="Times New Roman" w:hAnsi="Times New Roman" w:cs="Times New Roman"/>
                <w:kern w:val="0"/>
                <w:sz w:val="20"/>
                <w:szCs w:val="20"/>
                <w:lang w:val="en-ID" w:eastAsia="en-ID"/>
                <w14:ligatures w14:val="none"/>
                <w:rPrChange w:id="1723" w:author="Lingga Safitri" w:date="2025-07-01T17:21:00Z" w16du:dateUtc="2025-07-01T10:21:00Z">
                  <w:rPr>
                    <w:rFonts w:ascii="Times New Roman" w:eastAsia="Times New Roman" w:hAnsi="Times New Roman" w:cs="Times New Roman"/>
                    <w:color w:val="000000"/>
                    <w:kern w:val="0"/>
                    <w:sz w:val="20"/>
                    <w:szCs w:val="20"/>
                    <w:lang w:val="en-ID" w:eastAsia="en-ID"/>
                    <w14:ligatures w14:val="none"/>
                  </w:rPr>
                </w:rPrChange>
              </w:rPr>
              <w:t>req.session.user.role</w:t>
            </w:r>
            <w:r w:rsidRPr="008F6775">
              <w:rPr>
                <w:rFonts w:ascii="Times New Roman" w:eastAsia="Times New Roman" w:hAnsi="Times New Roman" w:cs="Times New Roman"/>
                <w:kern w:val="0"/>
                <w:lang w:val="en-ID" w:eastAsia="en-ID"/>
                <w14:ligatures w14:val="none"/>
                <w:rPrChange w:id="1724"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 xml:space="preserve"> untuk menentukan tampilan. - </w:t>
            </w:r>
            <w:r w:rsidRPr="008F6775">
              <w:rPr>
                <w:rFonts w:ascii="Times New Roman" w:eastAsia="Times New Roman" w:hAnsi="Times New Roman" w:cs="Times New Roman"/>
                <w:b/>
                <w:bCs/>
                <w:kern w:val="0"/>
                <w:lang w:val="en-ID" w:eastAsia="en-ID"/>
                <w14:ligatures w14:val="none"/>
                <w:rPrChange w:id="1725" w:author="Lingga Safitri" w:date="2025-07-01T17:21:00Z" w16du:dateUtc="2025-07-01T10:21:00Z">
                  <w:rPr>
                    <w:rFonts w:ascii="Times New Roman" w:eastAsia="Times New Roman" w:hAnsi="Times New Roman" w:cs="Times New Roman"/>
                    <w:b/>
                    <w:bCs/>
                    <w:color w:val="000000"/>
                    <w:kern w:val="0"/>
                    <w:lang w:val="en-ID" w:eastAsia="en-ID"/>
                    <w14:ligatures w14:val="none"/>
                  </w:rPr>
                </w:rPrChange>
              </w:rPr>
              <w:t>Middleware Otorisasi:</w:t>
            </w:r>
            <w:r w:rsidRPr="008F6775">
              <w:rPr>
                <w:rFonts w:ascii="Times New Roman" w:eastAsia="Times New Roman" w:hAnsi="Times New Roman" w:cs="Times New Roman"/>
                <w:kern w:val="0"/>
                <w:lang w:val="en-ID" w:eastAsia="en-ID"/>
                <w14:ligatures w14:val="none"/>
                <w:rPrChange w:id="1726"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 xml:space="preserve"> Ada middleware </w:t>
            </w:r>
            <w:r w:rsidRPr="008F6775">
              <w:rPr>
                <w:rFonts w:ascii="Times New Roman" w:eastAsia="Times New Roman" w:hAnsi="Times New Roman" w:cs="Times New Roman"/>
                <w:kern w:val="0"/>
                <w:sz w:val="20"/>
                <w:szCs w:val="20"/>
                <w:lang w:val="en-ID" w:eastAsia="en-ID"/>
                <w14:ligatures w14:val="none"/>
                <w:rPrChange w:id="1727" w:author="Lingga Safitri" w:date="2025-07-01T17:21:00Z" w16du:dateUtc="2025-07-01T10:21:00Z">
                  <w:rPr>
                    <w:rFonts w:ascii="Times New Roman" w:eastAsia="Times New Roman" w:hAnsi="Times New Roman" w:cs="Times New Roman"/>
                    <w:color w:val="000000"/>
                    <w:kern w:val="0"/>
                    <w:sz w:val="20"/>
                    <w:szCs w:val="20"/>
                    <w:lang w:val="en-ID" w:eastAsia="en-ID"/>
                    <w14:ligatures w14:val="none"/>
                  </w:rPr>
                </w:rPrChange>
              </w:rPr>
              <w:t>isAuthenticated</w:t>
            </w:r>
            <w:r w:rsidRPr="008F6775">
              <w:rPr>
                <w:rFonts w:ascii="Times New Roman" w:eastAsia="Times New Roman" w:hAnsi="Times New Roman" w:cs="Times New Roman"/>
                <w:kern w:val="0"/>
                <w:lang w:val="en-ID" w:eastAsia="en-ID"/>
                <w14:ligatures w14:val="none"/>
                <w:rPrChange w:id="1728"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 xml:space="preserve"> dan </w:t>
            </w:r>
            <w:r w:rsidRPr="008F6775">
              <w:rPr>
                <w:rFonts w:ascii="Times New Roman" w:eastAsia="Times New Roman" w:hAnsi="Times New Roman" w:cs="Times New Roman"/>
                <w:kern w:val="0"/>
                <w:sz w:val="20"/>
                <w:szCs w:val="20"/>
                <w:lang w:val="en-ID" w:eastAsia="en-ID"/>
                <w14:ligatures w14:val="none"/>
                <w:rPrChange w:id="1729" w:author="Lingga Safitri" w:date="2025-07-01T17:21:00Z" w16du:dateUtc="2025-07-01T10:21:00Z">
                  <w:rPr>
                    <w:rFonts w:ascii="Times New Roman" w:eastAsia="Times New Roman" w:hAnsi="Times New Roman" w:cs="Times New Roman"/>
                    <w:color w:val="000000"/>
                    <w:kern w:val="0"/>
                    <w:sz w:val="20"/>
                    <w:szCs w:val="20"/>
                    <w:lang w:val="en-ID" w:eastAsia="en-ID"/>
                    <w14:ligatures w14:val="none"/>
                  </w:rPr>
                </w:rPrChange>
              </w:rPr>
              <w:t>isAdmin</w:t>
            </w:r>
            <w:r w:rsidRPr="008F6775">
              <w:rPr>
                <w:rFonts w:ascii="Times New Roman" w:eastAsia="Times New Roman" w:hAnsi="Times New Roman" w:cs="Times New Roman"/>
                <w:kern w:val="0"/>
                <w:lang w:val="en-ID" w:eastAsia="en-ID"/>
                <w14:ligatures w14:val="none"/>
                <w:rPrChange w:id="1730"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 xml:space="preserve">. Jika pasien akses </w:t>
            </w:r>
            <w:r w:rsidRPr="008F6775">
              <w:rPr>
                <w:rFonts w:ascii="Times New Roman" w:eastAsia="Times New Roman" w:hAnsi="Times New Roman" w:cs="Times New Roman"/>
                <w:kern w:val="0"/>
                <w:sz w:val="20"/>
                <w:szCs w:val="20"/>
                <w:lang w:val="en-ID" w:eastAsia="en-ID"/>
                <w14:ligatures w14:val="none"/>
                <w:rPrChange w:id="1731" w:author="Lingga Safitri" w:date="2025-07-01T17:21:00Z" w16du:dateUtc="2025-07-01T10:21:00Z">
                  <w:rPr>
                    <w:rFonts w:ascii="Times New Roman" w:eastAsia="Times New Roman" w:hAnsi="Times New Roman" w:cs="Times New Roman"/>
                    <w:color w:val="000000"/>
                    <w:kern w:val="0"/>
                    <w:sz w:val="20"/>
                    <w:szCs w:val="20"/>
                    <w:lang w:val="en-ID" w:eastAsia="en-ID"/>
                    <w14:ligatures w14:val="none"/>
                  </w:rPr>
                </w:rPrChange>
              </w:rPr>
              <w:t>/admin.html</w:t>
            </w:r>
            <w:r w:rsidRPr="008F6775">
              <w:rPr>
                <w:rFonts w:ascii="Times New Roman" w:eastAsia="Times New Roman" w:hAnsi="Times New Roman" w:cs="Times New Roman"/>
                <w:kern w:val="0"/>
                <w:lang w:val="en-ID" w:eastAsia="en-ID"/>
                <w14:ligatures w14:val="none"/>
                <w:rPrChange w:id="1732"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 xml:space="preserve"> langsung, sistem akan menolak dan arahkan ulang ke halaman yang sesuai. Jadi, tidak bisa akses langsung tanpa otorisasi.</w:t>
            </w:r>
          </w:p>
        </w:tc>
      </w:tr>
      <w:tr w:rsidR="00036968" w:rsidRPr="008F6775" w14:paraId="1CBC0EEF" w14:textId="77777777" w:rsidTr="00036968">
        <w:trPr>
          <w:trHeight w:val="30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9FDACBD" w14:textId="77777777" w:rsidR="00036968" w:rsidRPr="008F6775" w:rsidRDefault="00036968" w:rsidP="00346688">
            <w:pPr>
              <w:spacing w:after="0" w:line="360" w:lineRule="auto"/>
              <w:jc w:val="right"/>
              <w:rPr>
                <w:rFonts w:ascii="Times New Roman" w:eastAsia="Times New Roman" w:hAnsi="Times New Roman" w:cs="Times New Roman"/>
                <w:kern w:val="0"/>
                <w:lang w:val="en-ID" w:eastAsia="en-ID"/>
                <w14:ligatures w14:val="none"/>
                <w:rPrChange w:id="1733"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pPr>
            <w:r w:rsidRPr="008F6775">
              <w:rPr>
                <w:rFonts w:ascii="Times New Roman" w:eastAsia="Times New Roman" w:hAnsi="Times New Roman" w:cs="Times New Roman"/>
                <w:kern w:val="0"/>
                <w:lang w:val="en-ID" w:eastAsia="en-ID"/>
                <w14:ligatures w14:val="none"/>
                <w:rPrChange w:id="1734"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4</w:t>
            </w:r>
          </w:p>
        </w:tc>
        <w:tc>
          <w:tcPr>
            <w:tcW w:w="1576" w:type="dxa"/>
            <w:tcBorders>
              <w:top w:val="nil"/>
              <w:left w:val="nil"/>
              <w:bottom w:val="single" w:sz="4" w:space="0" w:color="auto"/>
              <w:right w:val="single" w:sz="4" w:space="0" w:color="auto"/>
            </w:tcBorders>
            <w:shd w:val="clear" w:color="auto" w:fill="auto"/>
            <w:noWrap/>
            <w:vAlign w:val="center"/>
            <w:hideMark/>
          </w:tcPr>
          <w:p w14:paraId="03D89F36" w14:textId="77777777" w:rsidR="00036968" w:rsidRPr="008F6775" w:rsidRDefault="00036968" w:rsidP="00346688">
            <w:pPr>
              <w:spacing w:after="0" w:line="360" w:lineRule="auto"/>
              <w:jc w:val="both"/>
              <w:rPr>
                <w:rFonts w:ascii="Times New Roman" w:eastAsia="Times New Roman" w:hAnsi="Times New Roman" w:cs="Times New Roman"/>
                <w:kern w:val="0"/>
                <w:lang w:val="en-ID" w:eastAsia="en-ID"/>
                <w14:ligatures w14:val="none"/>
                <w:rPrChange w:id="1735"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pPr>
            <w:r w:rsidRPr="008F6775">
              <w:rPr>
                <w:rFonts w:ascii="Times New Roman" w:eastAsia="Times New Roman" w:hAnsi="Times New Roman" w:cs="Times New Roman"/>
                <w:kern w:val="0"/>
                <w:lang w:val="en-ID" w:eastAsia="en-ID"/>
                <w14:ligatures w14:val="none"/>
                <w:rPrChange w:id="1736"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Kenapa saat memasukkan form dokter/admin muncul error "forbidden"?</w:t>
            </w:r>
          </w:p>
        </w:tc>
        <w:tc>
          <w:tcPr>
            <w:tcW w:w="7524" w:type="dxa"/>
            <w:tcBorders>
              <w:top w:val="nil"/>
              <w:left w:val="nil"/>
              <w:bottom w:val="single" w:sz="4" w:space="0" w:color="auto"/>
              <w:right w:val="single" w:sz="4" w:space="0" w:color="auto"/>
            </w:tcBorders>
            <w:shd w:val="clear" w:color="auto" w:fill="auto"/>
            <w:noWrap/>
            <w:vAlign w:val="center"/>
            <w:hideMark/>
          </w:tcPr>
          <w:p w14:paraId="28609836" w14:textId="77777777" w:rsidR="00036968" w:rsidRPr="008F6775" w:rsidRDefault="00036968" w:rsidP="00346688">
            <w:pPr>
              <w:spacing w:after="0" w:line="360" w:lineRule="auto"/>
              <w:jc w:val="both"/>
              <w:rPr>
                <w:rFonts w:ascii="Times New Roman" w:eastAsia="Times New Roman" w:hAnsi="Times New Roman" w:cs="Times New Roman"/>
                <w:kern w:val="0"/>
                <w:lang w:val="en-ID" w:eastAsia="en-ID"/>
                <w14:ligatures w14:val="none"/>
                <w:rPrChange w:id="1737"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pPr>
            <w:r w:rsidRPr="008F6775">
              <w:rPr>
                <w:rFonts w:ascii="Times New Roman" w:eastAsia="Times New Roman" w:hAnsi="Times New Roman" w:cs="Times New Roman"/>
                <w:kern w:val="0"/>
                <w:lang w:val="en-ID" w:eastAsia="en-ID"/>
                <w14:ligatures w14:val="none"/>
                <w:rPrChange w:id="1738"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 xml:space="preserve">Error </w:t>
            </w:r>
            <w:r w:rsidRPr="008F6775">
              <w:rPr>
                <w:rFonts w:ascii="Times New Roman" w:eastAsia="Times New Roman" w:hAnsi="Times New Roman" w:cs="Times New Roman"/>
                <w:b/>
                <w:bCs/>
                <w:kern w:val="0"/>
                <w:lang w:val="en-ID" w:eastAsia="en-ID"/>
                <w14:ligatures w14:val="none"/>
                <w:rPrChange w:id="1739" w:author="Lingga Safitri" w:date="2025-07-01T17:21:00Z" w16du:dateUtc="2025-07-01T10:21:00Z">
                  <w:rPr>
                    <w:rFonts w:ascii="Times New Roman" w:eastAsia="Times New Roman" w:hAnsi="Times New Roman" w:cs="Times New Roman"/>
                    <w:b/>
                    <w:bCs/>
                    <w:color w:val="000000"/>
                    <w:kern w:val="0"/>
                    <w:lang w:val="en-ID" w:eastAsia="en-ID"/>
                    <w14:ligatures w14:val="none"/>
                  </w:rPr>
                </w:rPrChange>
              </w:rPr>
              <w:t>403 Forbidden</w:t>
            </w:r>
            <w:r w:rsidRPr="008F6775">
              <w:rPr>
                <w:rFonts w:ascii="Times New Roman" w:eastAsia="Times New Roman" w:hAnsi="Times New Roman" w:cs="Times New Roman"/>
                <w:kern w:val="0"/>
                <w:lang w:val="en-ID" w:eastAsia="en-ID"/>
                <w14:ligatures w14:val="none"/>
                <w:rPrChange w:id="1740"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 xml:space="preserve"> muncul karena dua hal:1. </w:t>
            </w:r>
            <w:r w:rsidRPr="008F6775">
              <w:rPr>
                <w:rFonts w:ascii="Times New Roman" w:eastAsia="Times New Roman" w:hAnsi="Times New Roman" w:cs="Times New Roman"/>
                <w:b/>
                <w:bCs/>
                <w:kern w:val="0"/>
                <w:lang w:val="en-ID" w:eastAsia="en-ID"/>
                <w14:ligatures w14:val="none"/>
                <w:rPrChange w:id="1741" w:author="Lingga Safitri" w:date="2025-07-01T17:21:00Z" w16du:dateUtc="2025-07-01T10:21:00Z">
                  <w:rPr>
                    <w:rFonts w:ascii="Times New Roman" w:eastAsia="Times New Roman" w:hAnsi="Times New Roman" w:cs="Times New Roman"/>
                    <w:b/>
                    <w:bCs/>
                    <w:color w:val="000000"/>
                    <w:kern w:val="0"/>
                    <w:lang w:val="en-ID" w:eastAsia="en-ID"/>
                    <w14:ligatures w14:val="none"/>
                  </w:rPr>
                </w:rPrChange>
              </w:rPr>
              <w:t>Session Timeout:</w:t>
            </w:r>
            <w:r w:rsidRPr="008F6775">
              <w:rPr>
                <w:rFonts w:ascii="Times New Roman" w:eastAsia="Times New Roman" w:hAnsi="Times New Roman" w:cs="Times New Roman"/>
                <w:kern w:val="0"/>
                <w:lang w:val="en-ID" w:eastAsia="en-ID"/>
                <w14:ligatures w14:val="none"/>
                <w:rPrChange w:id="1742"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 xml:space="preserve"> Sesi login habis karena tidak aktif (misalnya 15 menit). Solusi: login ulang.2. </w:t>
            </w:r>
            <w:r w:rsidRPr="008F6775">
              <w:rPr>
                <w:rFonts w:ascii="Times New Roman" w:eastAsia="Times New Roman" w:hAnsi="Times New Roman" w:cs="Times New Roman"/>
                <w:b/>
                <w:bCs/>
                <w:kern w:val="0"/>
                <w:lang w:val="en-ID" w:eastAsia="en-ID"/>
                <w14:ligatures w14:val="none"/>
                <w:rPrChange w:id="1743" w:author="Lingga Safitri" w:date="2025-07-01T17:21:00Z" w16du:dateUtc="2025-07-01T10:21:00Z">
                  <w:rPr>
                    <w:rFonts w:ascii="Times New Roman" w:eastAsia="Times New Roman" w:hAnsi="Times New Roman" w:cs="Times New Roman"/>
                    <w:b/>
                    <w:bCs/>
                    <w:color w:val="000000"/>
                    <w:kern w:val="0"/>
                    <w:lang w:val="en-ID" w:eastAsia="en-ID"/>
                    <w14:ligatures w14:val="none"/>
                  </w:rPr>
                </w:rPrChange>
              </w:rPr>
              <w:t>Token CSRF Tidak Valid:</w:t>
            </w:r>
            <w:r w:rsidRPr="008F6775">
              <w:rPr>
                <w:rFonts w:ascii="Times New Roman" w:eastAsia="Times New Roman" w:hAnsi="Times New Roman" w:cs="Times New Roman"/>
                <w:kern w:val="0"/>
                <w:lang w:val="en-ID" w:eastAsia="en-ID"/>
                <w14:ligatures w14:val="none"/>
                <w:rPrChange w:id="1744"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 xml:space="preserve"> Token CSRF punya masa berlaku. Jika halaman terlalu lama terbuka, token bisa kedaluwarsa. Solusi: refresh halaman atau login ulang sebelum kirim form.</w:t>
            </w:r>
          </w:p>
        </w:tc>
      </w:tr>
      <w:tr w:rsidR="00036968" w:rsidRPr="008F6775" w14:paraId="01594978" w14:textId="77777777" w:rsidTr="00036968">
        <w:trPr>
          <w:trHeight w:val="30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595ACF4" w14:textId="77777777" w:rsidR="00036968" w:rsidRPr="008F6775" w:rsidRDefault="00036968" w:rsidP="00346688">
            <w:pPr>
              <w:spacing w:after="0" w:line="360" w:lineRule="auto"/>
              <w:jc w:val="right"/>
              <w:rPr>
                <w:rFonts w:ascii="Times New Roman" w:eastAsia="Times New Roman" w:hAnsi="Times New Roman" w:cs="Times New Roman"/>
                <w:kern w:val="0"/>
                <w:lang w:val="en-ID" w:eastAsia="en-ID"/>
                <w14:ligatures w14:val="none"/>
                <w:rPrChange w:id="1745"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pPr>
            <w:r w:rsidRPr="008F6775">
              <w:rPr>
                <w:rFonts w:ascii="Times New Roman" w:eastAsia="Times New Roman" w:hAnsi="Times New Roman" w:cs="Times New Roman"/>
                <w:kern w:val="0"/>
                <w:lang w:val="en-ID" w:eastAsia="en-ID"/>
                <w14:ligatures w14:val="none"/>
                <w:rPrChange w:id="1746"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5</w:t>
            </w:r>
          </w:p>
        </w:tc>
        <w:tc>
          <w:tcPr>
            <w:tcW w:w="1576" w:type="dxa"/>
            <w:tcBorders>
              <w:top w:val="nil"/>
              <w:left w:val="nil"/>
              <w:bottom w:val="single" w:sz="4" w:space="0" w:color="auto"/>
              <w:right w:val="single" w:sz="4" w:space="0" w:color="auto"/>
            </w:tcBorders>
            <w:shd w:val="clear" w:color="auto" w:fill="auto"/>
            <w:noWrap/>
            <w:vAlign w:val="center"/>
            <w:hideMark/>
          </w:tcPr>
          <w:p w14:paraId="0A190D72" w14:textId="77777777" w:rsidR="00036968" w:rsidRPr="008F6775" w:rsidRDefault="00036968" w:rsidP="00346688">
            <w:pPr>
              <w:spacing w:after="0" w:line="360" w:lineRule="auto"/>
              <w:jc w:val="both"/>
              <w:rPr>
                <w:rFonts w:ascii="Times New Roman" w:eastAsia="Times New Roman" w:hAnsi="Times New Roman" w:cs="Times New Roman"/>
                <w:kern w:val="0"/>
                <w:lang w:val="en-ID" w:eastAsia="en-ID"/>
                <w14:ligatures w14:val="none"/>
                <w:rPrChange w:id="1747"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pPr>
            <w:r w:rsidRPr="008F6775">
              <w:rPr>
                <w:rFonts w:ascii="Times New Roman" w:eastAsia="Times New Roman" w:hAnsi="Times New Roman" w:cs="Times New Roman"/>
                <w:kern w:val="0"/>
                <w:lang w:val="en-ID" w:eastAsia="en-ID"/>
                <w14:ligatures w14:val="none"/>
                <w:rPrChange w:id="1748"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Darimana kita mendapatkan feedback setelah mengisi keluhan?</w:t>
            </w:r>
          </w:p>
        </w:tc>
        <w:tc>
          <w:tcPr>
            <w:tcW w:w="7524" w:type="dxa"/>
            <w:tcBorders>
              <w:top w:val="nil"/>
              <w:left w:val="nil"/>
              <w:bottom w:val="single" w:sz="4" w:space="0" w:color="auto"/>
              <w:right w:val="single" w:sz="4" w:space="0" w:color="auto"/>
            </w:tcBorders>
            <w:shd w:val="clear" w:color="auto" w:fill="auto"/>
            <w:noWrap/>
            <w:vAlign w:val="center"/>
            <w:hideMark/>
          </w:tcPr>
          <w:p w14:paraId="7E258B2D" w14:textId="77777777" w:rsidR="00036968" w:rsidRPr="008F6775" w:rsidRDefault="00036968">
            <w:pPr>
              <w:keepNext/>
              <w:spacing w:after="0" w:line="360" w:lineRule="auto"/>
              <w:jc w:val="both"/>
              <w:rPr>
                <w:rFonts w:ascii="Times New Roman" w:eastAsia="Times New Roman" w:hAnsi="Times New Roman" w:cs="Times New Roman"/>
                <w:kern w:val="0"/>
                <w:lang w:val="en-ID" w:eastAsia="en-ID"/>
                <w14:ligatures w14:val="none"/>
                <w:rPrChange w:id="1749"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pPrChange w:id="1750" w:author="Lingga Safitri" w:date="2025-07-01T17:17:00Z" w16du:dateUtc="2025-07-01T10:17:00Z">
                <w:pPr>
                  <w:spacing w:after="0" w:line="360" w:lineRule="auto"/>
                  <w:jc w:val="both"/>
                </w:pPr>
              </w:pPrChange>
            </w:pPr>
            <w:r w:rsidRPr="008F6775">
              <w:rPr>
                <w:rFonts w:ascii="Times New Roman" w:eastAsia="Times New Roman" w:hAnsi="Times New Roman" w:cs="Times New Roman"/>
                <w:kern w:val="0"/>
                <w:lang w:val="en-ID" w:eastAsia="en-ID"/>
                <w14:ligatures w14:val="none"/>
                <w:rPrChange w:id="1751"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Setelah kirim keluhan di website: - Sistem backend simpan keluhan. - Bot WhatsApp (</w:t>
            </w:r>
            <w:r w:rsidRPr="008F6775">
              <w:rPr>
                <w:rFonts w:ascii="Times New Roman" w:eastAsia="Times New Roman" w:hAnsi="Times New Roman" w:cs="Times New Roman"/>
                <w:kern w:val="0"/>
                <w:sz w:val="20"/>
                <w:szCs w:val="20"/>
                <w:lang w:val="en-ID" w:eastAsia="en-ID"/>
                <w14:ligatures w14:val="none"/>
                <w:rPrChange w:id="1752" w:author="Lingga Safitri" w:date="2025-07-01T17:21:00Z" w16du:dateUtc="2025-07-01T10:21:00Z">
                  <w:rPr>
                    <w:rFonts w:ascii="Times New Roman" w:eastAsia="Times New Roman" w:hAnsi="Times New Roman" w:cs="Times New Roman"/>
                    <w:color w:val="000000"/>
                    <w:kern w:val="0"/>
                    <w:sz w:val="20"/>
                    <w:szCs w:val="20"/>
                    <w:lang w:val="en-ID" w:eastAsia="en-ID"/>
                    <w14:ligatures w14:val="none"/>
                  </w:rPr>
                </w:rPrChange>
              </w:rPr>
              <w:t>bot.js</w:t>
            </w:r>
            <w:r w:rsidRPr="008F6775">
              <w:rPr>
                <w:rFonts w:ascii="Times New Roman" w:eastAsia="Times New Roman" w:hAnsi="Times New Roman" w:cs="Times New Roman"/>
                <w:kern w:val="0"/>
                <w:lang w:val="en-ID" w:eastAsia="en-ID"/>
                <w14:ligatures w14:val="none"/>
                <w:rPrChange w:id="1753"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 kirim pesan keluhan ke dokter. - Dokter membalas via WhatsApp. - Bot menangkap balasan dan kirimkan langsung ke WhatsApp Anda.</w:t>
            </w:r>
            <w:r w:rsidRPr="008F6775">
              <w:rPr>
                <w:rFonts w:ascii="Times New Roman" w:eastAsia="Times New Roman" w:hAnsi="Times New Roman" w:cs="Times New Roman"/>
                <w:b/>
                <w:bCs/>
                <w:kern w:val="0"/>
                <w:lang w:val="en-ID" w:eastAsia="en-ID"/>
                <w14:ligatures w14:val="none"/>
                <w:rPrChange w:id="1754" w:author="Lingga Safitri" w:date="2025-07-01T17:21:00Z" w16du:dateUtc="2025-07-01T10:21:00Z">
                  <w:rPr>
                    <w:rFonts w:ascii="Times New Roman" w:eastAsia="Times New Roman" w:hAnsi="Times New Roman" w:cs="Times New Roman"/>
                    <w:b/>
                    <w:bCs/>
                    <w:color w:val="000000"/>
                    <w:kern w:val="0"/>
                    <w:lang w:val="en-ID" w:eastAsia="en-ID"/>
                    <w14:ligatures w14:val="none"/>
                  </w:rPr>
                </w:rPrChange>
              </w:rPr>
              <w:t>Kesimpulan:</w:t>
            </w:r>
            <w:r w:rsidRPr="008F6775">
              <w:rPr>
                <w:rFonts w:ascii="Times New Roman" w:eastAsia="Times New Roman" w:hAnsi="Times New Roman" w:cs="Times New Roman"/>
                <w:kern w:val="0"/>
                <w:lang w:val="en-ID" w:eastAsia="en-ID"/>
                <w14:ligatures w14:val="none"/>
                <w:rPrChange w:id="1755" w:author="Lingga Safitri" w:date="2025-07-01T17:21:00Z" w16du:dateUtc="2025-07-01T10:21:00Z">
                  <w:rPr>
                    <w:rFonts w:ascii="Times New Roman" w:eastAsia="Times New Roman" w:hAnsi="Times New Roman" w:cs="Times New Roman"/>
                    <w:color w:val="000000"/>
                    <w:kern w:val="0"/>
                    <w:lang w:val="en-ID" w:eastAsia="en-ID"/>
                    <w14:ligatures w14:val="none"/>
                  </w:rPr>
                </w:rPrChange>
              </w:rPr>
              <w:t xml:space="preserve"> Balasan dari dokter hanya dikirim melalui WhatsApp, bukan ditampilkan di web.</w:t>
            </w:r>
          </w:p>
        </w:tc>
      </w:tr>
    </w:tbl>
    <w:p w14:paraId="49DEB7DF" w14:textId="31393F99" w:rsidR="00036968" w:rsidRPr="0081315E" w:rsidDel="003C4760" w:rsidRDefault="00036968">
      <w:pPr>
        <w:pStyle w:val="Caption"/>
        <w:rPr>
          <w:del w:id="1756" w:author="Lingga Safitri" w:date="2025-07-01T17:17:00Z" w16du:dateUtc="2025-07-01T10:17:00Z"/>
          <w:rFonts w:ascii="Times New Roman" w:hAnsi="Times New Roman" w:cs="Times New Roman"/>
        </w:rPr>
        <w:pPrChange w:id="1757" w:author="Lingga Safitri" w:date="2025-07-01T17:17:00Z" w16du:dateUtc="2025-07-01T10:17:00Z">
          <w:pPr>
            <w:spacing w:line="360" w:lineRule="auto"/>
          </w:pPr>
        </w:pPrChange>
      </w:pPr>
    </w:p>
    <w:p w14:paraId="524D561C" w14:textId="77777777" w:rsidR="00EA5BE8" w:rsidRPr="008F6775" w:rsidRDefault="00EA5BE8" w:rsidP="00346688">
      <w:pPr>
        <w:spacing w:line="360" w:lineRule="auto"/>
        <w:rPr>
          <w:rFonts w:ascii="Times New Roman" w:hAnsi="Times New Roman" w:cs="Times New Roman"/>
        </w:rPr>
      </w:pPr>
    </w:p>
    <w:p w14:paraId="5AF4F2F9" w14:textId="77777777" w:rsidR="00EA5BE8" w:rsidRPr="008F6775" w:rsidRDefault="00EA5BE8" w:rsidP="00346688">
      <w:pPr>
        <w:spacing w:line="360" w:lineRule="auto"/>
        <w:rPr>
          <w:rFonts w:ascii="Times New Roman" w:hAnsi="Times New Roman" w:cs="Times New Roman"/>
        </w:rPr>
      </w:pPr>
    </w:p>
    <w:p w14:paraId="1DF3C53B" w14:textId="77777777" w:rsidR="00EA5BE8" w:rsidRPr="008F6775" w:rsidDel="003C4760" w:rsidRDefault="00EA5BE8" w:rsidP="00346688">
      <w:pPr>
        <w:spacing w:line="360" w:lineRule="auto"/>
        <w:rPr>
          <w:del w:id="1758" w:author="Lingga Safitri" w:date="2025-07-01T17:17:00Z" w16du:dateUtc="2025-07-01T10:17:00Z"/>
          <w:rFonts w:ascii="Times New Roman" w:hAnsi="Times New Roman" w:cs="Times New Roman"/>
        </w:rPr>
      </w:pPr>
    </w:p>
    <w:p w14:paraId="306BB6A8" w14:textId="77777777" w:rsidR="00EA5BE8" w:rsidRPr="008F6775" w:rsidDel="003C4760" w:rsidRDefault="00EA5BE8" w:rsidP="00346688">
      <w:pPr>
        <w:spacing w:line="360" w:lineRule="auto"/>
        <w:rPr>
          <w:del w:id="1759" w:author="Lingga Safitri" w:date="2025-07-01T17:17:00Z" w16du:dateUtc="2025-07-01T10:17:00Z"/>
          <w:rFonts w:ascii="Times New Roman" w:hAnsi="Times New Roman" w:cs="Times New Roman"/>
        </w:rPr>
      </w:pPr>
    </w:p>
    <w:p w14:paraId="3DFBEEBC" w14:textId="77777777" w:rsidR="00EA5BE8" w:rsidRPr="008F6775" w:rsidDel="003C4760" w:rsidRDefault="00EA5BE8" w:rsidP="00346688">
      <w:pPr>
        <w:spacing w:line="360" w:lineRule="auto"/>
        <w:rPr>
          <w:del w:id="1760" w:author="Lingga Safitri" w:date="2025-07-01T17:17:00Z" w16du:dateUtc="2025-07-01T10:17:00Z"/>
          <w:rFonts w:ascii="Times New Roman" w:hAnsi="Times New Roman" w:cs="Times New Roman"/>
        </w:rPr>
      </w:pPr>
    </w:p>
    <w:p w14:paraId="643703F7" w14:textId="77777777" w:rsidR="00EA5BE8" w:rsidRPr="008F6775" w:rsidDel="003C4760" w:rsidRDefault="00EA5BE8" w:rsidP="00346688">
      <w:pPr>
        <w:spacing w:line="360" w:lineRule="auto"/>
        <w:rPr>
          <w:del w:id="1761" w:author="Lingga Safitri" w:date="2025-07-01T17:17:00Z" w16du:dateUtc="2025-07-01T10:17:00Z"/>
          <w:rFonts w:ascii="Times New Roman" w:hAnsi="Times New Roman" w:cs="Times New Roman"/>
        </w:rPr>
      </w:pPr>
    </w:p>
    <w:p w14:paraId="43B63DC8" w14:textId="77777777" w:rsidR="00EA5BE8" w:rsidRPr="008F6775" w:rsidDel="003C4760" w:rsidRDefault="00EA5BE8" w:rsidP="00346688">
      <w:pPr>
        <w:spacing w:line="360" w:lineRule="auto"/>
        <w:rPr>
          <w:del w:id="1762" w:author="Lingga Safitri" w:date="2025-07-01T17:17:00Z" w16du:dateUtc="2025-07-01T10:17:00Z"/>
          <w:rFonts w:ascii="Times New Roman" w:hAnsi="Times New Roman" w:cs="Times New Roman"/>
        </w:rPr>
      </w:pPr>
    </w:p>
    <w:p w14:paraId="03959E74" w14:textId="77777777" w:rsidR="00EA5BE8" w:rsidRPr="008F6775" w:rsidRDefault="00EA5BE8" w:rsidP="00346688">
      <w:pPr>
        <w:spacing w:line="360" w:lineRule="auto"/>
        <w:rPr>
          <w:rFonts w:ascii="Times New Roman" w:hAnsi="Times New Roman" w:cs="Times New Roman"/>
        </w:rPr>
      </w:pPr>
    </w:p>
    <w:p w14:paraId="0CB96107" w14:textId="2CB21B34" w:rsidR="00036968" w:rsidRPr="008F6775" w:rsidRDefault="00036968" w:rsidP="00346688">
      <w:pPr>
        <w:pStyle w:val="Heading3"/>
        <w:numPr>
          <w:ilvl w:val="2"/>
          <w:numId w:val="92"/>
        </w:numPr>
        <w:rPr>
          <w:lang w:eastAsia="en-ID"/>
        </w:rPr>
      </w:pPr>
      <w:bookmarkStart w:id="1763" w:name="_Toc202286241"/>
      <w:r w:rsidRPr="008F6775">
        <w:rPr>
          <w:lang w:eastAsia="en-ID"/>
        </w:rPr>
        <w:t>Jika user atau pengguna lupa kata sandi itu bagaimana?</w:t>
      </w:r>
      <w:bookmarkEnd w:id="1763"/>
    </w:p>
    <w:p w14:paraId="0EAADD47" w14:textId="0D3C94BE" w:rsidR="0078154A" w:rsidRPr="008F6775" w:rsidRDefault="0078154A" w:rsidP="00346688">
      <w:pPr>
        <w:spacing w:line="360" w:lineRule="auto"/>
        <w:rPr>
          <w:rFonts w:ascii="Times New Roman" w:hAnsi="Times New Roman" w:cs="Times New Roman"/>
          <w:lang w:val="en-ID" w:eastAsia="en-ID"/>
        </w:rPr>
      </w:pPr>
      <w:r w:rsidRPr="008F6775">
        <w:rPr>
          <w:rFonts w:ascii="Times New Roman" w:hAnsi="Times New Roman" w:cs="Times New Roman"/>
          <w:lang w:val="en-ID" w:eastAsia="en-ID"/>
        </w:rPr>
        <w:t>Index.js</w:t>
      </w:r>
    </w:p>
    <w:p w14:paraId="1DC1B6FC" w14:textId="77777777" w:rsidR="00EA5BE8" w:rsidRPr="008F6775" w:rsidRDefault="00036968" w:rsidP="00EA5BE8">
      <w:pPr>
        <w:keepNext/>
        <w:spacing w:line="360" w:lineRule="auto"/>
      </w:pPr>
      <w:r w:rsidRPr="0081315E">
        <w:rPr>
          <w:rFonts w:ascii="Times New Roman" w:hAnsi="Times New Roman" w:cs="Times New Roman"/>
          <w:noProof/>
          <w:lang w:val="en-ID"/>
        </w:rPr>
        <w:drawing>
          <wp:inline distT="0" distB="0" distL="0" distR="0" wp14:anchorId="592D2228" wp14:editId="5839A3A6">
            <wp:extent cx="4756935" cy="2188091"/>
            <wp:effectExtent l="0" t="0" r="5715" b="3175"/>
            <wp:docPr id="94737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77176" name=""/>
                    <pic:cNvPicPr/>
                  </pic:nvPicPr>
                  <pic:blipFill>
                    <a:blip r:embed="rId43"/>
                    <a:stretch>
                      <a:fillRect/>
                    </a:stretch>
                  </pic:blipFill>
                  <pic:spPr>
                    <a:xfrm>
                      <a:off x="0" y="0"/>
                      <a:ext cx="4762291" cy="2190555"/>
                    </a:xfrm>
                    <a:prstGeom prst="rect">
                      <a:avLst/>
                    </a:prstGeom>
                  </pic:spPr>
                </pic:pic>
              </a:graphicData>
            </a:graphic>
          </wp:inline>
        </w:drawing>
      </w:r>
    </w:p>
    <w:p w14:paraId="48B7A45C" w14:textId="6347AFA2" w:rsidR="00DC39AB" w:rsidRPr="008F6775" w:rsidRDefault="00EA5BE8" w:rsidP="00EA5BE8">
      <w:pPr>
        <w:pStyle w:val="Caption"/>
        <w:jc w:val="center"/>
        <w:rPr>
          <w:ins w:id="1764" w:author="Lingga Safitri" w:date="2025-07-01T17:18:00Z" w16du:dateUtc="2025-07-01T10:18:00Z"/>
          <w:color w:val="auto"/>
          <w:rPrChange w:id="1765" w:author="Lingga Safitri" w:date="2025-07-01T17:21:00Z" w16du:dateUtc="2025-07-01T10:21:00Z">
            <w:rPr>
              <w:ins w:id="1766" w:author="Lingga Safitri" w:date="2025-07-01T17:18:00Z" w16du:dateUtc="2025-07-01T10:18:00Z"/>
            </w:rPr>
          </w:rPrChange>
        </w:rPr>
      </w:pPr>
      <w:r w:rsidRPr="008F6775">
        <w:rPr>
          <w:color w:val="auto"/>
          <w:rPrChange w:id="1767" w:author="Lingga Safitri" w:date="2025-07-01T17:21:00Z" w16du:dateUtc="2025-07-01T10:21:00Z">
            <w:rPr/>
          </w:rPrChange>
        </w:rPr>
        <w:t>Gambar 4.6 Index.js</w:t>
      </w:r>
    </w:p>
    <w:p w14:paraId="1EAA1E0C" w14:textId="77777777" w:rsidR="003C4760" w:rsidRPr="008F6775" w:rsidRDefault="003C4760" w:rsidP="003C4760">
      <w:pPr>
        <w:rPr>
          <w:ins w:id="1768" w:author="Lingga Safitri" w:date="2025-07-01T17:18:00Z" w16du:dateUtc="2025-07-01T10:18:00Z"/>
        </w:rPr>
      </w:pPr>
    </w:p>
    <w:p w14:paraId="76E2B60E" w14:textId="77777777" w:rsidR="003C4760" w:rsidRPr="008F6775" w:rsidRDefault="003C4760" w:rsidP="003C4760">
      <w:pPr>
        <w:rPr>
          <w:ins w:id="1769" w:author="Lingga Safitri" w:date="2025-07-01T17:18:00Z" w16du:dateUtc="2025-07-01T10:18:00Z"/>
        </w:rPr>
      </w:pPr>
    </w:p>
    <w:p w14:paraId="7A5DD61E" w14:textId="77777777" w:rsidR="003C4760" w:rsidRPr="008F6775" w:rsidRDefault="003C4760" w:rsidP="003C4760">
      <w:pPr>
        <w:rPr>
          <w:ins w:id="1770" w:author="Lingga Safitri" w:date="2025-07-01T17:18:00Z" w16du:dateUtc="2025-07-01T10:18:00Z"/>
        </w:rPr>
      </w:pPr>
    </w:p>
    <w:p w14:paraId="66EECAE2" w14:textId="77777777" w:rsidR="003C4760" w:rsidRPr="008F6775" w:rsidRDefault="003C4760">
      <w:pPr>
        <w:rPr>
          <w:rPrChange w:id="1771" w:author="Lingga Safitri" w:date="2025-07-01T17:21:00Z" w16du:dateUtc="2025-07-01T10:21:00Z">
            <w:rPr>
              <w:rFonts w:ascii="Times New Roman" w:hAnsi="Times New Roman" w:cs="Times New Roman"/>
              <w:lang w:val="en-ID"/>
            </w:rPr>
          </w:rPrChange>
        </w:rPr>
        <w:pPrChange w:id="1772" w:author="Lingga Safitri" w:date="2025-07-01T17:18:00Z" w16du:dateUtc="2025-07-01T10:18:00Z">
          <w:pPr>
            <w:pStyle w:val="Caption"/>
            <w:jc w:val="center"/>
          </w:pPr>
        </w:pPrChange>
      </w:pPr>
    </w:p>
    <w:p w14:paraId="4F8C1E2F" w14:textId="1E61F9F7" w:rsidR="00036968" w:rsidRPr="008F6775" w:rsidRDefault="00036968" w:rsidP="00346688">
      <w:pPr>
        <w:spacing w:line="360" w:lineRule="auto"/>
        <w:rPr>
          <w:rFonts w:ascii="Times New Roman" w:hAnsi="Times New Roman" w:cs="Times New Roman"/>
          <w:lang w:val="en-ID"/>
        </w:rPr>
      </w:pPr>
      <w:r w:rsidRPr="008F6775">
        <w:rPr>
          <w:rFonts w:ascii="Times New Roman" w:hAnsi="Times New Roman" w:cs="Times New Roman"/>
          <w:lang w:val="en-ID"/>
        </w:rPr>
        <w:t>Keamanan agar tidak bisa di spam OTP</w:t>
      </w:r>
    </w:p>
    <w:p w14:paraId="04D6636A" w14:textId="77777777" w:rsidR="00EA5BE8" w:rsidRPr="008F6775" w:rsidRDefault="00036968" w:rsidP="00EA5BE8">
      <w:pPr>
        <w:keepNext/>
        <w:spacing w:line="360" w:lineRule="auto"/>
      </w:pPr>
      <w:r w:rsidRPr="0081315E">
        <w:rPr>
          <w:rFonts w:ascii="Times New Roman" w:hAnsi="Times New Roman" w:cs="Times New Roman"/>
          <w:noProof/>
          <w:lang w:val="en-ID"/>
        </w:rPr>
        <w:drawing>
          <wp:inline distT="0" distB="0" distL="0" distR="0" wp14:anchorId="1C433AFA" wp14:editId="6527A975">
            <wp:extent cx="4500081" cy="1139825"/>
            <wp:effectExtent l="0" t="0" r="0" b="3175"/>
            <wp:docPr id="37928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80452" name=""/>
                    <pic:cNvPicPr/>
                  </pic:nvPicPr>
                  <pic:blipFill>
                    <a:blip r:embed="rId44"/>
                    <a:stretch>
                      <a:fillRect/>
                    </a:stretch>
                  </pic:blipFill>
                  <pic:spPr>
                    <a:xfrm>
                      <a:off x="0" y="0"/>
                      <a:ext cx="4509309" cy="1142162"/>
                    </a:xfrm>
                    <a:prstGeom prst="rect">
                      <a:avLst/>
                    </a:prstGeom>
                  </pic:spPr>
                </pic:pic>
              </a:graphicData>
            </a:graphic>
          </wp:inline>
        </w:drawing>
      </w:r>
    </w:p>
    <w:p w14:paraId="5423DE05" w14:textId="76C753B5" w:rsidR="00036968" w:rsidRPr="008F6775" w:rsidRDefault="00EA5BE8" w:rsidP="00EA5BE8">
      <w:pPr>
        <w:pStyle w:val="Caption"/>
        <w:jc w:val="center"/>
        <w:rPr>
          <w:color w:val="auto"/>
          <w:rPrChange w:id="1773" w:author="Lingga Safitri" w:date="2025-07-01T17:21:00Z" w16du:dateUtc="2025-07-01T10:21:00Z">
            <w:rPr/>
          </w:rPrChange>
        </w:rPr>
      </w:pPr>
      <w:r w:rsidRPr="008F6775">
        <w:rPr>
          <w:color w:val="auto"/>
          <w:rPrChange w:id="1774" w:author="Lingga Safitri" w:date="2025-07-01T17:21:00Z" w16du:dateUtc="2025-07-01T10:21:00Z">
            <w:rPr/>
          </w:rPrChange>
        </w:rPr>
        <w:t xml:space="preserve">Gambar </w:t>
      </w:r>
      <w:ins w:id="1775" w:author="Lingga Safitri" w:date="2025-07-01T16:50:00Z" w16du:dateUtc="2025-07-01T09:50:00Z">
        <w:r w:rsidR="00571652" w:rsidRPr="008F6775">
          <w:rPr>
            <w:color w:val="auto"/>
            <w:rPrChange w:id="1776" w:author="Lingga Safitri" w:date="2025-07-01T17:21:00Z" w16du:dateUtc="2025-07-01T10:21:00Z">
              <w:rPr/>
            </w:rPrChange>
          </w:rPr>
          <w:t>4</w:t>
        </w:r>
      </w:ins>
      <w:del w:id="1777" w:author="Lingga Safitri" w:date="2025-07-01T16:50:00Z" w16du:dateUtc="2025-07-01T09:50:00Z">
        <w:r w:rsidRPr="008F6775" w:rsidDel="00571652">
          <w:rPr>
            <w:color w:val="auto"/>
            <w:rPrChange w:id="1778" w:author="Lingga Safitri" w:date="2025-07-01T17:21:00Z" w16du:dateUtc="2025-07-01T10:21:00Z">
              <w:rPr/>
            </w:rPrChange>
          </w:rPr>
          <w:delText>5</w:delText>
        </w:r>
      </w:del>
      <w:r w:rsidRPr="008F6775">
        <w:rPr>
          <w:color w:val="auto"/>
          <w:rPrChange w:id="1779" w:author="Lingga Safitri" w:date="2025-07-01T17:21:00Z" w16du:dateUtc="2025-07-01T10:21:00Z">
            <w:rPr/>
          </w:rPrChange>
        </w:rPr>
        <w:t>.7 Keamanan agar tidak bisa di spam OTP</w:t>
      </w:r>
    </w:p>
    <w:p w14:paraId="46E53B1C" w14:textId="77777777" w:rsidR="00470553" w:rsidRPr="008F6775" w:rsidRDefault="00470553" w:rsidP="00470553"/>
    <w:p w14:paraId="62ADDDFA" w14:textId="77777777" w:rsidR="00470553" w:rsidRPr="008F6775" w:rsidRDefault="00470553" w:rsidP="00470553"/>
    <w:p w14:paraId="30B33AA4" w14:textId="77777777" w:rsidR="00470553" w:rsidRPr="008F6775" w:rsidRDefault="00470553" w:rsidP="00470553"/>
    <w:p w14:paraId="59C4652C" w14:textId="77777777" w:rsidR="00470553" w:rsidRPr="008F6775" w:rsidRDefault="00470553" w:rsidP="00470553"/>
    <w:p w14:paraId="2AA6D4BA" w14:textId="77777777" w:rsidR="00470553" w:rsidRPr="008F6775" w:rsidRDefault="00470553" w:rsidP="00470553"/>
    <w:p w14:paraId="58261395" w14:textId="77777777" w:rsidR="00470553" w:rsidRPr="008F6775" w:rsidRDefault="00470553" w:rsidP="00470553"/>
    <w:p w14:paraId="3050CBB9" w14:textId="77777777" w:rsidR="00470553" w:rsidRPr="008F6775" w:rsidRDefault="00470553" w:rsidP="00470553"/>
    <w:p w14:paraId="051DF3E0" w14:textId="77777777" w:rsidR="00470553" w:rsidRPr="008F6775" w:rsidRDefault="00470553" w:rsidP="00470553"/>
    <w:p w14:paraId="49520119" w14:textId="77777777" w:rsidR="00470553" w:rsidRPr="008F6775" w:rsidRDefault="00470553" w:rsidP="00470553"/>
    <w:p w14:paraId="407A20D5" w14:textId="77777777" w:rsidR="00470553" w:rsidRPr="008F6775" w:rsidRDefault="00470553" w:rsidP="00470553"/>
    <w:p w14:paraId="2E0A3AA7" w14:textId="09C36D3A" w:rsidR="00036968" w:rsidRPr="008F6775" w:rsidRDefault="00036968" w:rsidP="00346688">
      <w:pPr>
        <w:spacing w:line="360" w:lineRule="auto"/>
        <w:rPr>
          <w:rFonts w:ascii="Times New Roman" w:hAnsi="Times New Roman" w:cs="Times New Roman"/>
          <w:lang w:val="en-ID"/>
        </w:rPr>
      </w:pPr>
      <w:r w:rsidRPr="008F6775">
        <w:rPr>
          <w:rFonts w:ascii="Times New Roman" w:hAnsi="Times New Roman" w:cs="Times New Roman"/>
          <w:lang w:val="en-ID"/>
        </w:rPr>
        <w:t>Validasi, Keamanan yang diterapkan pada bagian kode OTP</w:t>
      </w:r>
      <w:r w:rsidR="00B07314" w:rsidRPr="008F6775">
        <w:rPr>
          <w:rFonts w:ascii="Times New Roman" w:hAnsi="Times New Roman" w:cs="Times New Roman"/>
          <w:lang w:val="en-ID"/>
        </w:rPr>
        <w:t xml:space="preserve"> dan Perubahan Password</w:t>
      </w:r>
    </w:p>
    <w:p w14:paraId="60409DD4" w14:textId="77777777" w:rsidR="00470553" w:rsidRPr="008F6775" w:rsidRDefault="00036968" w:rsidP="00470553">
      <w:pPr>
        <w:keepNext/>
        <w:spacing w:line="360" w:lineRule="auto"/>
      </w:pPr>
      <w:r w:rsidRPr="0081315E">
        <w:rPr>
          <w:rFonts w:ascii="Times New Roman" w:hAnsi="Times New Roman" w:cs="Times New Roman"/>
          <w:noProof/>
          <w:lang w:val="en-ID"/>
        </w:rPr>
        <w:drawing>
          <wp:inline distT="0" distB="0" distL="0" distR="0" wp14:anchorId="69C389BF" wp14:editId="1AB3735D">
            <wp:extent cx="5039995" cy="4985385"/>
            <wp:effectExtent l="0" t="0" r="8255" b="5715"/>
            <wp:docPr id="137207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79837" name=""/>
                    <pic:cNvPicPr/>
                  </pic:nvPicPr>
                  <pic:blipFill>
                    <a:blip r:embed="rId45"/>
                    <a:stretch>
                      <a:fillRect/>
                    </a:stretch>
                  </pic:blipFill>
                  <pic:spPr>
                    <a:xfrm>
                      <a:off x="0" y="0"/>
                      <a:ext cx="5039995" cy="4985385"/>
                    </a:xfrm>
                    <a:prstGeom prst="rect">
                      <a:avLst/>
                    </a:prstGeom>
                  </pic:spPr>
                </pic:pic>
              </a:graphicData>
            </a:graphic>
          </wp:inline>
        </w:drawing>
      </w:r>
    </w:p>
    <w:p w14:paraId="44D90EE9" w14:textId="6A1BC839" w:rsidR="00036968" w:rsidRPr="008F6775" w:rsidRDefault="00470553" w:rsidP="00470553">
      <w:pPr>
        <w:pStyle w:val="Caption"/>
        <w:jc w:val="center"/>
        <w:rPr>
          <w:rFonts w:ascii="Times New Roman" w:hAnsi="Times New Roman" w:cs="Times New Roman"/>
          <w:color w:val="auto"/>
          <w:lang w:val="en-ID"/>
          <w:rPrChange w:id="1780" w:author="Lingga Safitri" w:date="2025-07-01T17:21:00Z" w16du:dateUtc="2025-07-01T10:21:00Z">
            <w:rPr>
              <w:rFonts w:ascii="Times New Roman" w:hAnsi="Times New Roman" w:cs="Times New Roman"/>
              <w:lang w:val="en-ID"/>
            </w:rPr>
          </w:rPrChange>
        </w:rPr>
      </w:pPr>
      <w:r w:rsidRPr="008F6775">
        <w:rPr>
          <w:color w:val="auto"/>
          <w:rPrChange w:id="1781" w:author="Lingga Safitri" w:date="2025-07-01T17:21:00Z" w16du:dateUtc="2025-07-01T10:21:00Z">
            <w:rPr/>
          </w:rPrChange>
        </w:rPr>
        <w:t xml:space="preserve">Gambar </w:t>
      </w:r>
      <w:ins w:id="1782" w:author="Lingga Safitri" w:date="2025-07-01T16:50:00Z" w16du:dateUtc="2025-07-01T09:50:00Z">
        <w:r w:rsidR="00154D3B" w:rsidRPr="008F6775">
          <w:rPr>
            <w:color w:val="auto"/>
            <w:rPrChange w:id="1783" w:author="Lingga Safitri" w:date="2025-07-01T17:21:00Z" w16du:dateUtc="2025-07-01T10:21:00Z">
              <w:rPr/>
            </w:rPrChange>
          </w:rPr>
          <w:t>4</w:t>
        </w:r>
      </w:ins>
      <w:del w:id="1784" w:author="Lingga Safitri" w:date="2025-07-01T16:50:00Z" w16du:dateUtc="2025-07-01T09:50:00Z">
        <w:r w:rsidRPr="008F6775" w:rsidDel="00154D3B">
          <w:rPr>
            <w:color w:val="auto"/>
            <w:rPrChange w:id="1785" w:author="Lingga Safitri" w:date="2025-07-01T17:21:00Z" w16du:dateUtc="2025-07-01T10:21:00Z">
              <w:rPr/>
            </w:rPrChange>
          </w:rPr>
          <w:delText>5</w:delText>
        </w:r>
      </w:del>
      <w:r w:rsidRPr="008F6775">
        <w:rPr>
          <w:color w:val="auto"/>
          <w:rPrChange w:id="1786" w:author="Lingga Safitri" w:date="2025-07-01T17:21:00Z" w16du:dateUtc="2025-07-01T10:21:00Z">
            <w:rPr/>
          </w:rPrChange>
        </w:rPr>
        <w:t>.8 kode OTP dan Perubahan Password</w:t>
      </w:r>
    </w:p>
    <w:p w14:paraId="27E99C82" w14:textId="77777777" w:rsidR="00470553" w:rsidRPr="008F6775" w:rsidRDefault="00036968" w:rsidP="00470553">
      <w:pPr>
        <w:keepNext/>
        <w:spacing w:line="360" w:lineRule="auto"/>
      </w:pPr>
      <w:r w:rsidRPr="0081315E">
        <w:rPr>
          <w:rFonts w:ascii="Times New Roman" w:hAnsi="Times New Roman" w:cs="Times New Roman"/>
          <w:noProof/>
          <w:lang w:val="en-ID"/>
        </w:rPr>
        <w:lastRenderedPageBreak/>
        <w:drawing>
          <wp:inline distT="0" distB="0" distL="0" distR="0" wp14:anchorId="3C9DE196" wp14:editId="10D6E949">
            <wp:extent cx="5039995" cy="3581400"/>
            <wp:effectExtent l="0" t="0" r="8255" b="0"/>
            <wp:docPr id="84636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65218" name=""/>
                    <pic:cNvPicPr/>
                  </pic:nvPicPr>
                  <pic:blipFill>
                    <a:blip r:embed="rId46"/>
                    <a:stretch>
                      <a:fillRect/>
                    </a:stretch>
                  </pic:blipFill>
                  <pic:spPr>
                    <a:xfrm>
                      <a:off x="0" y="0"/>
                      <a:ext cx="5039995" cy="3581400"/>
                    </a:xfrm>
                    <a:prstGeom prst="rect">
                      <a:avLst/>
                    </a:prstGeom>
                  </pic:spPr>
                </pic:pic>
              </a:graphicData>
            </a:graphic>
          </wp:inline>
        </w:drawing>
      </w:r>
    </w:p>
    <w:p w14:paraId="286356C5" w14:textId="46FC02B7" w:rsidR="00036968" w:rsidRPr="008F6775" w:rsidRDefault="00470553" w:rsidP="00470553">
      <w:pPr>
        <w:pStyle w:val="Caption"/>
        <w:jc w:val="center"/>
        <w:rPr>
          <w:rFonts w:ascii="Times New Roman" w:hAnsi="Times New Roman" w:cs="Times New Roman"/>
          <w:color w:val="auto"/>
          <w:lang w:val="en-ID"/>
          <w:rPrChange w:id="1787" w:author="Lingga Safitri" w:date="2025-07-01T17:21:00Z" w16du:dateUtc="2025-07-01T10:21:00Z">
            <w:rPr>
              <w:rFonts w:ascii="Times New Roman" w:hAnsi="Times New Roman" w:cs="Times New Roman"/>
              <w:lang w:val="en-ID"/>
            </w:rPr>
          </w:rPrChange>
        </w:rPr>
      </w:pPr>
      <w:r w:rsidRPr="008F6775">
        <w:rPr>
          <w:color w:val="auto"/>
          <w:rPrChange w:id="1788" w:author="Lingga Safitri" w:date="2025-07-01T17:21:00Z" w16du:dateUtc="2025-07-01T10:21:00Z">
            <w:rPr/>
          </w:rPrChange>
        </w:rPr>
        <w:t xml:space="preserve">Gambar </w:t>
      </w:r>
      <w:ins w:id="1789" w:author="Lingga Safitri" w:date="2025-07-01T16:51:00Z" w16du:dateUtc="2025-07-01T09:51:00Z">
        <w:r w:rsidR="00154D3B" w:rsidRPr="008F6775">
          <w:rPr>
            <w:color w:val="auto"/>
            <w:rPrChange w:id="1790" w:author="Lingga Safitri" w:date="2025-07-01T17:21:00Z" w16du:dateUtc="2025-07-01T10:21:00Z">
              <w:rPr/>
            </w:rPrChange>
          </w:rPr>
          <w:t>4</w:t>
        </w:r>
      </w:ins>
      <w:del w:id="1791" w:author="Lingga Safitri" w:date="2025-07-01T16:51:00Z" w16du:dateUtc="2025-07-01T09:51:00Z">
        <w:r w:rsidRPr="008F6775" w:rsidDel="00154D3B">
          <w:rPr>
            <w:color w:val="auto"/>
            <w:rPrChange w:id="1792" w:author="Lingga Safitri" w:date="2025-07-01T17:21:00Z" w16du:dateUtc="2025-07-01T10:21:00Z">
              <w:rPr/>
            </w:rPrChange>
          </w:rPr>
          <w:delText>5</w:delText>
        </w:r>
      </w:del>
      <w:r w:rsidRPr="008F6775">
        <w:rPr>
          <w:color w:val="auto"/>
          <w:rPrChange w:id="1793" w:author="Lingga Safitri" w:date="2025-07-01T17:21:00Z" w16du:dateUtc="2025-07-01T10:21:00Z">
            <w:rPr/>
          </w:rPrChange>
        </w:rPr>
        <w:t>.9</w:t>
      </w:r>
    </w:p>
    <w:p w14:paraId="628F725F" w14:textId="77777777" w:rsidR="00470553" w:rsidRPr="008F6775" w:rsidRDefault="00B07314" w:rsidP="00470553">
      <w:pPr>
        <w:keepNext/>
        <w:spacing w:line="360" w:lineRule="auto"/>
      </w:pPr>
      <w:r w:rsidRPr="0081315E">
        <w:rPr>
          <w:rFonts w:ascii="Times New Roman" w:hAnsi="Times New Roman" w:cs="Times New Roman"/>
          <w:noProof/>
          <w:lang w:val="en-ID"/>
        </w:rPr>
        <w:lastRenderedPageBreak/>
        <w:drawing>
          <wp:inline distT="0" distB="0" distL="0" distR="0" wp14:anchorId="661290E4" wp14:editId="419241C3">
            <wp:extent cx="5039995" cy="4844415"/>
            <wp:effectExtent l="0" t="0" r="8255" b="0"/>
            <wp:docPr id="11155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3944" name=""/>
                    <pic:cNvPicPr/>
                  </pic:nvPicPr>
                  <pic:blipFill>
                    <a:blip r:embed="rId47"/>
                    <a:stretch>
                      <a:fillRect/>
                    </a:stretch>
                  </pic:blipFill>
                  <pic:spPr>
                    <a:xfrm>
                      <a:off x="0" y="0"/>
                      <a:ext cx="5039995" cy="4844415"/>
                    </a:xfrm>
                    <a:prstGeom prst="rect">
                      <a:avLst/>
                    </a:prstGeom>
                  </pic:spPr>
                </pic:pic>
              </a:graphicData>
            </a:graphic>
          </wp:inline>
        </w:drawing>
      </w:r>
    </w:p>
    <w:p w14:paraId="321E6962" w14:textId="792FFE5C" w:rsidR="00036968" w:rsidRPr="008F6775" w:rsidRDefault="00470553" w:rsidP="00470553">
      <w:pPr>
        <w:pStyle w:val="Caption"/>
        <w:jc w:val="center"/>
        <w:rPr>
          <w:rFonts w:ascii="Times New Roman" w:hAnsi="Times New Roman" w:cs="Times New Roman"/>
          <w:color w:val="auto"/>
          <w:lang w:val="en-ID"/>
          <w:rPrChange w:id="1794" w:author="Lingga Safitri" w:date="2025-07-01T17:21:00Z" w16du:dateUtc="2025-07-01T10:21:00Z">
            <w:rPr>
              <w:rFonts w:ascii="Times New Roman" w:hAnsi="Times New Roman" w:cs="Times New Roman"/>
              <w:lang w:val="en-ID"/>
            </w:rPr>
          </w:rPrChange>
        </w:rPr>
      </w:pPr>
      <w:r w:rsidRPr="008F6775">
        <w:rPr>
          <w:color w:val="auto"/>
          <w:rPrChange w:id="1795" w:author="Lingga Safitri" w:date="2025-07-01T17:21:00Z" w16du:dateUtc="2025-07-01T10:21:00Z">
            <w:rPr/>
          </w:rPrChange>
        </w:rPr>
        <w:t xml:space="preserve">Gambar </w:t>
      </w:r>
      <w:ins w:id="1796" w:author="Lingga Safitri" w:date="2025-07-01T16:51:00Z" w16du:dateUtc="2025-07-01T09:51:00Z">
        <w:r w:rsidR="00154D3B" w:rsidRPr="008F6775">
          <w:rPr>
            <w:color w:val="auto"/>
            <w:rPrChange w:id="1797" w:author="Lingga Safitri" w:date="2025-07-01T17:21:00Z" w16du:dateUtc="2025-07-01T10:21:00Z">
              <w:rPr/>
            </w:rPrChange>
          </w:rPr>
          <w:t>4</w:t>
        </w:r>
      </w:ins>
      <w:del w:id="1798" w:author="Lingga Safitri" w:date="2025-07-01T16:51:00Z" w16du:dateUtc="2025-07-01T09:51:00Z">
        <w:r w:rsidRPr="008F6775" w:rsidDel="00154D3B">
          <w:rPr>
            <w:color w:val="auto"/>
            <w:rPrChange w:id="1799" w:author="Lingga Safitri" w:date="2025-07-01T17:21:00Z" w16du:dateUtc="2025-07-01T10:21:00Z">
              <w:rPr/>
            </w:rPrChange>
          </w:rPr>
          <w:delText>5</w:delText>
        </w:r>
      </w:del>
      <w:r w:rsidRPr="008F6775">
        <w:rPr>
          <w:color w:val="auto"/>
          <w:rPrChange w:id="1800" w:author="Lingga Safitri" w:date="2025-07-01T17:21:00Z" w16du:dateUtc="2025-07-01T10:21:00Z">
            <w:rPr/>
          </w:rPrChange>
        </w:rPr>
        <w:t>.10</w:t>
      </w:r>
    </w:p>
    <w:p w14:paraId="3B47FD5F" w14:textId="77777777" w:rsidR="00470553" w:rsidRPr="008F6775" w:rsidRDefault="00B07314" w:rsidP="00470553">
      <w:pPr>
        <w:keepNext/>
        <w:spacing w:line="360" w:lineRule="auto"/>
      </w:pPr>
      <w:r w:rsidRPr="0081315E">
        <w:rPr>
          <w:rFonts w:ascii="Times New Roman" w:hAnsi="Times New Roman" w:cs="Times New Roman"/>
          <w:noProof/>
          <w:lang w:val="en-ID"/>
        </w:rPr>
        <w:lastRenderedPageBreak/>
        <w:drawing>
          <wp:inline distT="0" distB="0" distL="0" distR="0" wp14:anchorId="764A917C" wp14:editId="4A30AB07">
            <wp:extent cx="5039995" cy="4709160"/>
            <wp:effectExtent l="0" t="0" r="8255" b="0"/>
            <wp:docPr id="176817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73055" name=""/>
                    <pic:cNvPicPr/>
                  </pic:nvPicPr>
                  <pic:blipFill>
                    <a:blip r:embed="rId48"/>
                    <a:stretch>
                      <a:fillRect/>
                    </a:stretch>
                  </pic:blipFill>
                  <pic:spPr>
                    <a:xfrm>
                      <a:off x="0" y="0"/>
                      <a:ext cx="5039995" cy="4709160"/>
                    </a:xfrm>
                    <a:prstGeom prst="rect">
                      <a:avLst/>
                    </a:prstGeom>
                  </pic:spPr>
                </pic:pic>
              </a:graphicData>
            </a:graphic>
          </wp:inline>
        </w:drawing>
      </w:r>
    </w:p>
    <w:p w14:paraId="2AE80F2A" w14:textId="449FCE74" w:rsidR="00B07314" w:rsidRPr="008F6775" w:rsidRDefault="00470553" w:rsidP="00470553">
      <w:pPr>
        <w:pStyle w:val="Caption"/>
        <w:jc w:val="center"/>
        <w:rPr>
          <w:color w:val="auto"/>
          <w:rPrChange w:id="1801" w:author="Lingga Safitri" w:date="2025-07-01T17:21:00Z" w16du:dateUtc="2025-07-01T10:21:00Z">
            <w:rPr/>
          </w:rPrChange>
        </w:rPr>
      </w:pPr>
      <w:r w:rsidRPr="008F6775">
        <w:rPr>
          <w:color w:val="auto"/>
          <w:rPrChange w:id="1802" w:author="Lingga Safitri" w:date="2025-07-01T17:21:00Z" w16du:dateUtc="2025-07-01T10:21:00Z">
            <w:rPr/>
          </w:rPrChange>
        </w:rPr>
        <w:t xml:space="preserve">Gambar </w:t>
      </w:r>
      <w:ins w:id="1803" w:author="Lingga Safitri" w:date="2025-07-01T16:51:00Z" w16du:dateUtc="2025-07-01T09:51:00Z">
        <w:r w:rsidR="00154D3B" w:rsidRPr="008F6775">
          <w:rPr>
            <w:color w:val="auto"/>
            <w:rPrChange w:id="1804" w:author="Lingga Safitri" w:date="2025-07-01T17:21:00Z" w16du:dateUtc="2025-07-01T10:21:00Z">
              <w:rPr/>
            </w:rPrChange>
          </w:rPr>
          <w:t>4</w:t>
        </w:r>
      </w:ins>
      <w:del w:id="1805" w:author="Lingga Safitri" w:date="2025-07-01T16:51:00Z" w16du:dateUtc="2025-07-01T09:51:00Z">
        <w:r w:rsidRPr="008F6775" w:rsidDel="00154D3B">
          <w:rPr>
            <w:color w:val="auto"/>
            <w:rPrChange w:id="1806" w:author="Lingga Safitri" w:date="2025-07-01T17:21:00Z" w16du:dateUtc="2025-07-01T10:21:00Z">
              <w:rPr/>
            </w:rPrChange>
          </w:rPr>
          <w:delText>5</w:delText>
        </w:r>
      </w:del>
      <w:r w:rsidRPr="008F6775">
        <w:rPr>
          <w:color w:val="auto"/>
          <w:rPrChange w:id="1807" w:author="Lingga Safitri" w:date="2025-07-01T17:21:00Z" w16du:dateUtc="2025-07-01T10:21:00Z">
            <w:rPr/>
          </w:rPrChange>
        </w:rPr>
        <w:t>.11</w:t>
      </w:r>
    </w:p>
    <w:p w14:paraId="19384690" w14:textId="77777777" w:rsidR="00470553" w:rsidRPr="008F6775" w:rsidRDefault="00470553" w:rsidP="00470553"/>
    <w:p w14:paraId="1F1A22A9" w14:textId="77777777" w:rsidR="00470553" w:rsidRPr="008F6775" w:rsidRDefault="00470553" w:rsidP="00470553"/>
    <w:p w14:paraId="095614C9" w14:textId="77777777" w:rsidR="00470553" w:rsidRPr="008F6775" w:rsidRDefault="00470553" w:rsidP="00470553"/>
    <w:p w14:paraId="396D6331" w14:textId="77777777" w:rsidR="00470553" w:rsidRPr="008F6775" w:rsidRDefault="00470553" w:rsidP="00470553"/>
    <w:p w14:paraId="53777A19" w14:textId="77777777" w:rsidR="00470553" w:rsidRPr="008F6775" w:rsidRDefault="00470553" w:rsidP="00470553"/>
    <w:p w14:paraId="4F638720" w14:textId="77777777" w:rsidR="00470553" w:rsidRPr="008F6775" w:rsidRDefault="00470553" w:rsidP="00470553"/>
    <w:p w14:paraId="488F2509" w14:textId="77777777" w:rsidR="00470553" w:rsidRPr="008F6775" w:rsidRDefault="00470553" w:rsidP="00470553"/>
    <w:p w14:paraId="205F2D68" w14:textId="77777777" w:rsidR="00470553" w:rsidRPr="008F6775" w:rsidRDefault="00470553" w:rsidP="00470553"/>
    <w:p w14:paraId="1889B5C2" w14:textId="77777777" w:rsidR="00470553" w:rsidRPr="008F6775" w:rsidRDefault="00470553" w:rsidP="00470553"/>
    <w:p w14:paraId="1D105D82" w14:textId="77777777" w:rsidR="00470553" w:rsidRPr="008F6775" w:rsidRDefault="00470553" w:rsidP="00470553"/>
    <w:p w14:paraId="12364E91" w14:textId="2D98E6CE" w:rsidR="00DA6464" w:rsidRPr="008F6775" w:rsidRDefault="00DA6464" w:rsidP="00346688">
      <w:pPr>
        <w:pStyle w:val="Heading3"/>
        <w:numPr>
          <w:ilvl w:val="2"/>
          <w:numId w:val="92"/>
        </w:numPr>
      </w:pPr>
      <w:bookmarkStart w:id="1808" w:name="_Toc202286242"/>
      <w:r w:rsidRPr="008F6775">
        <w:lastRenderedPageBreak/>
        <w:t>Feedback atau umpan balik dari dokter tidak terlihat di user?</w:t>
      </w:r>
      <w:bookmarkEnd w:id="1808"/>
    </w:p>
    <w:p w14:paraId="306192CF" w14:textId="0A1AB4BF" w:rsidR="0078154A" w:rsidRPr="008F6775" w:rsidRDefault="0078154A" w:rsidP="00346688">
      <w:pPr>
        <w:spacing w:line="360" w:lineRule="auto"/>
        <w:rPr>
          <w:rFonts w:ascii="Times New Roman" w:hAnsi="Times New Roman" w:cs="Times New Roman"/>
          <w:lang w:val="en-ID"/>
        </w:rPr>
      </w:pPr>
      <w:r w:rsidRPr="008F6775">
        <w:rPr>
          <w:rFonts w:ascii="Times New Roman" w:hAnsi="Times New Roman" w:cs="Times New Roman"/>
          <w:lang w:val="en-ID"/>
        </w:rPr>
        <w:t>bot.js</w:t>
      </w:r>
    </w:p>
    <w:p w14:paraId="5EEE9956" w14:textId="2D76A3A4" w:rsidR="00DA6464" w:rsidRPr="008F6775" w:rsidRDefault="00DA6464" w:rsidP="00346688">
      <w:pPr>
        <w:spacing w:line="360" w:lineRule="auto"/>
        <w:rPr>
          <w:rFonts w:ascii="Times New Roman" w:hAnsi="Times New Roman" w:cs="Times New Roman"/>
          <w:lang w:val="en-ID"/>
        </w:rPr>
      </w:pPr>
      <w:r w:rsidRPr="008F6775">
        <w:rPr>
          <w:rFonts w:ascii="Times New Roman" w:hAnsi="Times New Roman" w:cs="Times New Roman"/>
          <w:lang w:val="en-ID"/>
        </w:rPr>
        <w:t>Sistem/Logika meneruskan pesan dari Pasien ke Dokter dan Dokter ke Pasien</w:t>
      </w:r>
    </w:p>
    <w:p w14:paraId="3093618B" w14:textId="77777777" w:rsidR="00470553" w:rsidRPr="008F6775" w:rsidRDefault="00DA6464" w:rsidP="00470553">
      <w:pPr>
        <w:keepNext/>
        <w:spacing w:line="360" w:lineRule="auto"/>
      </w:pPr>
      <w:r w:rsidRPr="0081315E">
        <w:rPr>
          <w:rFonts w:ascii="Times New Roman" w:hAnsi="Times New Roman" w:cs="Times New Roman"/>
          <w:noProof/>
        </w:rPr>
        <w:drawing>
          <wp:inline distT="0" distB="0" distL="0" distR="0" wp14:anchorId="23AD1FE3" wp14:editId="43ACFC70">
            <wp:extent cx="4925112" cy="5420481"/>
            <wp:effectExtent l="0" t="0" r="8890" b="8890"/>
            <wp:docPr id="149354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493" name=""/>
                    <pic:cNvPicPr/>
                  </pic:nvPicPr>
                  <pic:blipFill>
                    <a:blip r:embed="rId35"/>
                    <a:stretch>
                      <a:fillRect/>
                    </a:stretch>
                  </pic:blipFill>
                  <pic:spPr>
                    <a:xfrm>
                      <a:off x="0" y="0"/>
                      <a:ext cx="4925112" cy="5420481"/>
                    </a:xfrm>
                    <a:prstGeom prst="rect">
                      <a:avLst/>
                    </a:prstGeom>
                  </pic:spPr>
                </pic:pic>
              </a:graphicData>
            </a:graphic>
          </wp:inline>
        </w:drawing>
      </w:r>
    </w:p>
    <w:p w14:paraId="1B2507C6" w14:textId="781BCD51" w:rsidR="00DA6464" w:rsidRPr="008F6775" w:rsidRDefault="00470553" w:rsidP="00470553">
      <w:pPr>
        <w:pStyle w:val="Caption"/>
        <w:jc w:val="center"/>
        <w:rPr>
          <w:color w:val="auto"/>
          <w:rPrChange w:id="1809" w:author="Lingga Safitri" w:date="2025-07-01T17:21:00Z" w16du:dateUtc="2025-07-01T10:21:00Z">
            <w:rPr/>
          </w:rPrChange>
        </w:rPr>
      </w:pPr>
      <w:r w:rsidRPr="008F6775">
        <w:rPr>
          <w:color w:val="auto"/>
          <w:rPrChange w:id="1810" w:author="Lingga Safitri" w:date="2025-07-01T17:21:00Z" w16du:dateUtc="2025-07-01T10:21:00Z">
            <w:rPr/>
          </w:rPrChange>
        </w:rPr>
        <w:t xml:space="preserve">Gambar </w:t>
      </w:r>
      <w:ins w:id="1811" w:author="Lingga Safitri" w:date="2025-07-01T16:51:00Z" w16du:dateUtc="2025-07-01T09:51:00Z">
        <w:r w:rsidR="00154D3B" w:rsidRPr="008F6775">
          <w:rPr>
            <w:color w:val="auto"/>
            <w:rPrChange w:id="1812" w:author="Lingga Safitri" w:date="2025-07-01T17:21:00Z" w16du:dateUtc="2025-07-01T10:21:00Z">
              <w:rPr/>
            </w:rPrChange>
          </w:rPr>
          <w:t>4</w:t>
        </w:r>
      </w:ins>
      <w:del w:id="1813" w:author="Lingga Safitri" w:date="2025-07-01T16:51:00Z" w16du:dateUtc="2025-07-01T09:51:00Z">
        <w:r w:rsidRPr="008F6775" w:rsidDel="00154D3B">
          <w:rPr>
            <w:color w:val="auto"/>
            <w:rPrChange w:id="1814" w:author="Lingga Safitri" w:date="2025-07-01T17:21:00Z" w16du:dateUtc="2025-07-01T10:21:00Z">
              <w:rPr/>
            </w:rPrChange>
          </w:rPr>
          <w:delText>5</w:delText>
        </w:r>
      </w:del>
      <w:r w:rsidRPr="008F6775">
        <w:rPr>
          <w:color w:val="auto"/>
          <w:rPrChange w:id="1815" w:author="Lingga Safitri" w:date="2025-07-01T17:21:00Z" w16du:dateUtc="2025-07-01T10:21:00Z">
            <w:rPr/>
          </w:rPrChange>
        </w:rPr>
        <w:t>.12 bot js</w:t>
      </w:r>
    </w:p>
    <w:p w14:paraId="3E4F4004" w14:textId="77777777" w:rsidR="00470553" w:rsidRPr="008F6775" w:rsidRDefault="00470553" w:rsidP="00470553"/>
    <w:p w14:paraId="1DCDC72D" w14:textId="77777777" w:rsidR="00470553" w:rsidRPr="008F6775" w:rsidRDefault="00470553" w:rsidP="00470553"/>
    <w:p w14:paraId="57085408" w14:textId="77777777" w:rsidR="00470553" w:rsidRPr="008F6775" w:rsidRDefault="00470553" w:rsidP="00470553"/>
    <w:p w14:paraId="54341017" w14:textId="77777777" w:rsidR="00470553" w:rsidRPr="008F6775" w:rsidRDefault="00470553" w:rsidP="00470553"/>
    <w:p w14:paraId="68ABE627" w14:textId="25A96480" w:rsidR="00DA6464" w:rsidRPr="008F6775" w:rsidRDefault="00DA6464" w:rsidP="00346688">
      <w:pPr>
        <w:pStyle w:val="Heading3"/>
        <w:numPr>
          <w:ilvl w:val="2"/>
          <w:numId w:val="92"/>
        </w:numPr>
        <w:rPr>
          <w:lang w:eastAsia="en-ID"/>
        </w:rPr>
      </w:pPr>
      <w:bookmarkStart w:id="1816" w:name="_Toc202286243"/>
      <w:r w:rsidRPr="008F6775">
        <w:rPr>
          <w:lang w:eastAsia="en-ID"/>
        </w:rPr>
        <w:lastRenderedPageBreak/>
        <w:t>Kenapa menggunakan admin.html?</w:t>
      </w:r>
      <w:bookmarkEnd w:id="1816"/>
    </w:p>
    <w:p w14:paraId="48EF606C" w14:textId="59F5251C" w:rsidR="0078154A" w:rsidRPr="008F6775" w:rsidRDefault="0078154A" w:rsidP="00346688">
      <w:pPr>
        <w:spacing w:line="360" w:lineRule="auto"/>
        <w:rPr>
          <w:rFonts w:ascii="Times New Roman" w:hAnsi="Times New Roman" w:cs="Times New Roman"/>
          <w:lang w:val="en-ID" w:eastAsia="en-ID"/>
        </w:rPr>
      </w:pPr>
      <w:r w:rsidRPr="008F6775">
        <w:rPr>
          <w:rFonts w:ascii="Times New Roman" w:hAnsi="Times New Roman" w:cs="Times New Roman"/>
          <w:lang w:val="en-ID" w:eastAsia="en-ID"/>
        </w:rPr>
        <w:t>Index.js</w:t>
      </w:r>
    </w:p>
    <w:p w14:paraId="6C3D7A13" w14:textId="6F1E0B24" w:rsidR="00DA6464" w:rsidRPr="008F6775" w:rsidRDefault="00990333" w:rsidP="00346688">
      <w:pPr>
        <w:spacing w:line="360" w:lineRule="auto"/>
        <w:rPr>
          <w:rFonts w:ascii="Times New Roman" w:hAnsi="Times New Roman" w:cs="Times New Roman"/>
          <w:lang w:val="en-ID"/>
        </w:rPr>
      </w:pPr>
      <w:r w:rsidRPr="008F6775">
        <w:rPr>
          <w:rFonts w:ascii="Times New Roman" w:hAnsi="Times New Roman" w:cs="Times New Roman"/>
          <w:lang w:val="en-ID"/>
        </w:rPr>
        <w:t>Melakukan routing</w:t>
      </w:r>
    </w:p>
    <w:p w14:paraId="219682BF" w14:textId="77777777" w:rsidR="00470553" w:rsidRPr="008F6775" w:rsidRDefault="00990333" w:rsidP="00470553">
      <w:pPr>
        <w:keepNext/>
        <w:spacing w:line="360" w:lineRule="auto"/>
      </w:pPr>
      <w:r w:rsidRPr="0081315E">
        <w:rPr>
          <w:rFonts w:ascii="Times New Roman" w:hAnsi="Times New Roman" w:cs="Times New Roman"/>
          <w:noProof/>
          <w:lang w:val="en-ID"/>
        </w:rPr>
        <w:drawing>
          <wp:inline distT="0" distB="0" distL="0" distR="0" wp14:anchorId="376031E8" wp14:editId="00676CB3">
            <wp:extent cx="3620005" cy="1247949"/>
            <wp:effectExtent l="0" t="0" r="0" b="9525"/>
            <wp:docPr id="16441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9965" name=""/>
                    <pic:cNvPicPr/>
                  </pic:nvPicPr>
                  <pic:blipFill>
                    <a:blip r:embed="rId49"/>
                    <a:stretch>
                      <a:fillRect/>
                    </a:stretch>
                  </pic:blipFill>
                  <pic:spPr>
                    <a:xfrm>
                      <a:off x="0" y="0"/>
                      <a:ext cx="3620005" cy="1247949"/>
                    </a:xfrm>
                    <a:prstGeom prst="rect">
                      <a:avLst/>
                    </a:prstGeom>
                  </pic:spPr>
                </pic:pic>
              </a:graphicData>
            </a:graphic>
          </wp:inline>
        </w:drawing>
      </w:r>
    </w:p>
    <w:p w14:paraId="4A27162F" w14:textId="138904D7" w:rsidR="00990333" w:rsidRPr="008F6775" w:rsidRDefault="00470553">
      <w:pPr>
        <w:pStyle w:val="Caption"/>
        <w:jc w:val="center"/>
        <w:rPr>
          <w:rFonts w:ascii="Times New Roman" w:hAnsi="Times New Roman" w:cs="Times New Roman"/>
          <w:color w:val="auto"/>
          <w:lang w:val="en-ID"/>
          <w:rPrChange w:id="1817" w:author="Lingga Safitri" w:date="2025-07-01T17:21:00Z" w16du:dateUtc="2025-07-01T10:21:00Z">
            <w:rPr>
              <w:rFonts w:ascii="Times New Roman" w:hAnsi="Times New Roman" w:cs="Times New Roman"/>
              <w:lang w:val="en-ID"/>
            </w:rPr>
          </w:rPrChange>
        </w:rPr>
        <w:pPrChange w:id="1818" w:author="Lingga Safitri" w:date="2025-07-01T16:40:00Z" w16du:dateUtc="2025-07-01T09:40:00Z">
          <w:pPr>
            <w:pStyle w:val="Caption"/>
          </w:pPr>
        </w:pPrChange>
      </w:pPr>
      <w:r w:rsidRPr="008F6775">
        <w:rPr>
          <w:color w:val="auto"/>
          <w:rPrChange w:id="1819" w:author="Lingga Safitri" w:date="2025-07-01T17:21:00Z" w16du:dateUtc="2025-07-01T10:21:00Z">
            <w:rPr/>
          </w:rPrChange>
        </w:rPr>
        <w:t xml:space="preserve">Gambar </w:t>
      </w:r>
      <w:ins w:id="1820" w:author="Lingga Safitri" w:date="2025-07-01T16:51:00Z" w16du:dateUtc="2025-07-01T09:51:00Z">
        <w:r w:rsidR="00154D3B" w:rsidRPr="008F6775">
          <w:rPr>
            <w:color w:val="auto"/>
            <w:rPrChange w:id="1821" w:author="Lingga Safitri" w:date="2025-07-01T17:21:00Z" w16du:dateUtc="2025-07-01T10:21:00Z">
              <w:rPr/>
            </w:rPrChange>
          </w:rPr>
          <w:t>4</w:t>
        </w:r>
      </w:ins>
      <w:del w:id="1822" w:author="Lingga Safitri" w:date="2025-07-01T16:51:00Z" w16du:dateUtc="2025-07-01T09:51:00Z">
        <w:r w:rsidRPr="008F6775" w:rsidDel="00154D3B">
          <w:rPr>
            <w:color w:val="auto"/>
            <w:rPrChange w:id="1823" w:author="Lingga Safitri" w:date="2025-07-01T17:21:00Z" w16du:dateUtc="2025-07-01T10:21:00Z">
              <w:rPr/>
            </w:rPrChange>
          </w:rPr>
          <w:delText>5</w:delText>
        </w:r>
      </w:del>
      <w:r w:rsidRPr="008F6775">
        <w:rPr>
          <w:color w:val="auto"/>
          <w:rPrChange w:id="1824" w:author="Lingga Safitri" w:date="2025-07-01T17:21:00Z" w16du:dateUtc="2025-07-01T10:21:00Z">
            <w:rPr/>
          </w:rPrChange>
        </w:rPr>
        <w:t>.13 indes.js</w:t>
      </w:r>
    </w:p>
    <w:p w14:paraId="14053AEC" w14:textId="235B9640" w:rsidR="00990333" w:rsidRPr="008F6775" w:rsidRDefault="00990333" w:rsidP="00346688">
      <w:pPr>
        <w:spacing w:line="360" w:lineRule="auto"/>
        <w:rPr>
          <w:rFonts w:ascii="Times New Roman" w:hAnsi="Times New Roman" w:cs="Times New Roman"/>
          <w:lang w:val="en-ID"/>
        </w:rPr>
      </w:pPr>
      <w:r w:rsidRPr="008F6775">
        <w:rPr>
          <w:rFonts w:ascii="Times New Roman" w:hAnsi="Times New Roman" w:cs="Times New Roman"/>
          <w:lang w:val="en-ID"/>
        </w:rPr>
        <w:t>Middleware otorisasi (Keamanan, diberikan mana akses untuk admin, mana untuk user)</w:t>
      </w:r>
    </w:p>
    <w:p w14:paraId="0CB90FAD" w14:textId="26DA5AE0" w:rsidR="00990333" w:rsidRPr="008F6775" w:rsidRDefault="00990333" w:rsidP="00346688">
      <w:pPr>
        <w:spacing w:line="360" w:lineRule="auto"/>
        <w:rPr>
          <w:ins w:id="1825" w:author="Lingga Safitri" w:date="2025-07-01T16:41:00Z" w16du:dateUtc="2025-07-01T09:41:00Z"/>
          <w:rFonts w:ascii="Times New Roman" w:hAnsi="Times New Roman" w:cs="Times New Roman"/>
          <w:lang w:val="en-ID"/>
        </w:rPr>
      </w:pPr>
      <w:r w:rsidRPr="0081315E">
        <w:rPr>
          <w:rFonts w:ascii="Times New Roman" w:hAnsi="Times New Roman" w:cs="Times New Roman"/>
          <w:noProof/>
          <w:lang w:val="en-ID"/>
        </w:rPr>
        <w:drawing>
          <wp:inline distT="0" distB="0" distL="0" distR="0" wp14:anchorId="21DD10EE" wp14:editId="38DF2DDD">
            <wp:extent cx="4286848" cy="2800741"/>
            <wp:effectExtent l="0" t="0" r="0" b="0"/>
            <wp:docPr id="33000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08907" name=""/>
                    <pic:cNvPicPr/>
                  </pic:nvPicPr>
                  <pic:blipFill>
                    <a:blip r:embed="rId50"/>
                    <a:stretch>
                      <a:fillRect/>
                    </a:stretch>
                  </pic:blipFill>
                  <pic:spPr>
                    <a:xfrm>
                      <a:off x="0" y="0"/>
                      <a:ext cx="4286848" cy="2800741"/>
                    </a:xfrm>
                    <a:prstGeom prst="rect">
                      <a:avLst/>
                    </a:prstGeom>
                  </pic:spPr>
                </pic:pic>
              </a:graphicData>
            </a:graphic>
          </wp:inline>
        </w:drawing>
      </w:r>
    </w:p>
    <w:p w14:paraId="52E54351" w14:textId="0A707B85" w:rsidR="00571652" w:rsidRPr="008F6775" w:rsidRDefault="00571652" w:rsidP="00571652">
      <w:pPr>
        <w:pStyle w:val="Caption"/>
        <w:jc w:val="center"/>
        <w:rPr>
          <w:ins w:id="1826" w:author="Lingga Safitri" w:date="2025-07-01T16:41:00Z" w16du:dateUtc="2025-07-01T09:41:00Z"/>
          <w:rFonts w:ascii="Times New Roman" w:hAnsi="Times New Roman" w:cs="Times New Roman"/>
          <w:color w:val="auto"/>
          <w:lang w:val="en-ID"/>
          <w:rPrChange w:id="1827" w:author="Lingga Safitri" w:date="2025-07-01T17:21:00Z" w16du:dateUtc="2025-07-01T10:21:00Z">
            <w:rPr>
              <w:ins w:id="1828" w:author="Lingga Safitri" w:date="2025-07-01T16:41:00Z" w16du:dateUtc="2025-07-01T09:41:00Z"/>
              <w:rFonts w:ascii="Times New Roman" w:hAnsi="Times New Roman" w:cs="Times New Roman"/>
              <w:lang w:val="en-ID"/>
            </w:rPr>
          </w:rPrChange>
        </w:rPr>
      </w:pPr>
      <w:ins w:id="1829" w:author="Lingga Safitri" w:date="2025-07-01T16:41:00Z" w16du:dateUtc="2025-07-01T09:41:00Z">
        <w:r w:rsidRPr="008F6775">
          <w:rPr>
            <w:color w:val="auto"/>
            <w:rPrChange w:id="1830" w:author="Lingga Safitri" w:date="2025-07-01T17:21:00Z" w16du:dateUtc="2025-07-01T10:21:00Z">
              <w:rPr/>
            </w:rPrChange>
          </w:rPr>
          <w:t xml:space="preserve">Gambar </w:t>
        </w:r>
      </w:ins>
      <w:ins w:id="1831" w:author="Lingga Safitri" w:date="2025-07-01T16:51:00Z" w16du:dateUtc="2025-07-01T09:51:00Z">
        <w:r w:rsidR="00154D3B" w:rsidRPr="008F6775">
          <w:rPr>
            <w:color w:val="auto"/>
            <w:rPrChange w:id="1832" w:author="Lingga Safitri" w:date="2025-07-01T17:21:00Z" w16du:dateUtc="2025-07-01T10:21:00Z">
              <w:rPr/>
            </w:rPrChange>
          </w:rPr>
          <w:t>4.</w:t>
        </w:r>
      </w:ins>
      <w:ins w:id="1833" w:author="Lingga Safitri" w:date="2025-07-01T16:41:00Z" w16du:dateUtc="2025-07-01T09:41:00Z">
        <w:r w:rsidRPr="008F6775">
          <w:rPr>
            <w:color w:val="auto"/>
            <w:rPrChange w:id="1834" w:author="Lingga Safitri" w:date="2025-07-01T17:21:00Z" w16du:dateUtc="2025-07-01T10:21:00Z">
              <w:rPr/>
            </w:rPrChange>
          </w:rPr>
          <w:t>14 Middleware otomatis</w:t>
        </w:r>
      </w:ins>
    </w:p>
    <w:p w14:paraId="57C63780" w14:textId="77777777" w:rsidR="00571652" w:rsidRPr="008F6775" w:rsidRDefault="00571652" w:rsidP="00346688">
      <w:pPr>
        <w:spacing w:line="360" w:lineRule="auto"/>
        <w:rPr>
          <w:rFonts w:ascii="Times New Roman" w:hAnsi="Times New Roman" w:cs="Times New Roman"/>
          <w:lang w:val="en-ID"/>
        </w:rPr>
      </w:pPr>
    </w:p>
    <w:p w14:paraId="18161CC7" w14:textId="2777747C" w:rsidR="00990333" w:rsidRPr="008F6775" w:rsidRDefault="00990333" w:rsidP="00346688">
      <w:pPr>
        <w:pStyle w:val="Heading3"/>
        <w:numPr>
          <w:ilvl w:val="2"/>
          <w:numId w:val="92"/>
        </w:numPr>
        <w:rPr>
          <w:lang w:eastAsia="en-ID"/>
        </w:rPr>
      </w:pPr>
      <w:bookmarkStart w:id="1835" w:name="_Toc202286244"/>
      <w:r w:rsidRPr="008F6775">
        <w:rPr>
          <w:lang w:eastAsia="en-ID"/>
        </w:rPr>
        <w:t>Kenapa saat memasukkan form dokter/admin muncul error "forbidden"?</w:t>
      </w:r>
      <w:bookmarkEnd w:id="1835"/>
    </w:p>
    <w:p w14:paraId="2EC47A80" w14:textId="4F08638F" w:rsidR="00990333" w:rsidRPr="008F6775" w:rsidRDefault="00990333" w:rsidP="00346688">
      <w:pPr>
        <w:spacing w:line="360" w:lineRule="auto"/>
        <w:jc w:val="both"/>
        <w:rPr>
          <w:rFonts w:ascii="Times New Roman" w:hAnsi="Times New Roman" w:cs="Times New Roman"/>
          <w:lang w:val="en-ID" w:eastAsia="en-ID"/>
        </w:rPr>
      </w:pPr>
      <w:r w:rsidRPr="008F6775">
        <w:rPr>
          <w:rFonts w:ascii="Times New Roman" w:hAnsi="Times New Roman" w:cs="Times New Roman"/>
          <w:lang w:val="en-ID" w:eastAsia="en-ID"/>
        </w:rPr>
        <w:t>Keamanan Sesi berakhir, CSRF Token agar tidak ada kerentanan CSRF Injection/Penginputan data secara tidak sah, beberapa Akses url yang diizinkan, dan Rate Limit agar tidak ada kerentanan DDoS</w:t>
      </w:r>
    </w:p>
    <w:p w14:paraId="372C5266" w14:textId="77777777" w:rsidR="00571652" w:rsidRPr="008F6775" w:rsidRDefault="0078154A">
      <w:pPr>
        <w:keepNext/>
        <w:spacing w:line="360" w:lineRule="auto"/>
        <w:rPr>
          <w:ins w:id="1836" w:author="Lingga Safitri" w:date="2025-07-01T16:42:00Z" w16du:dateUtc="2025-07-01T09:42:00Z"/>
        </w:rPr>
        <w:pPrChange w:id="1837" w:author="Lingga Safitri" w:date="2025-07-01T16:42:00Z" w16du:dateUtc="2025-07-01T09:42:00Z">
          <w:pPr>
            <w:spacing w:line="360" w:lineRule="auto"/>
          </w:pPr>
        </w:pPrChange>
      </w:pPr>
      <w:r w:rsidRPr="008F6775">
        <w:rPr>
          <w:rFonts w:ascii="Times New Roman" w:hAnsi="Times New Roman" w:cs="Times New Roman"/>
          <w:lang w:val="en-ID" w:eastAsia="en-ID"/>
        </w:rPr>
        <w:lastRenderedPageBreak/>
        <w:t>Index.js</w:t>
      </w:r>
      <w:r w:rsidR="00990333" w:rsidRPr="0081315E">
        <w:rPr>
          <w:rFonts w:ascii="Times New Roman" w:hAnsi="Times New Roman" w:cs="Times New Roman"/>
          <w:noProof/>
          <w:lang w:val="en-ID" w:eastAsia="en-ID"/>
        </w:rPr>
        <w:drawing>
          <wp:inline distT="0" distB="0" distL="0" distR="0" wp14:anchorId="6B19EA9C" wp14:editId="01357CE5">
            <wp:extent cx="5039995" cy="4558030"/>
            <wp:effectExtent l="0" t="0" r="8255" b="0"/>
            <wp:docPr id="213750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09440" name=""/>
                    <pic:cNvPicPr/>
                  </pic:nvPicPr>
                  <pic:blipFill>
                    <a:blip r:embed="rId51"/>
                    <a:stretch>
                      <a:fillRect/>
                    </a:stretch>
                  </pic:blipFill>
                  <pic:spPr>
                    <a:xfrm>
                      <a:off x="0" y="0"/>
                      <a:ext cx="5039995" cy="4558030"/>
                    </a:xfrm>
                    <a:prstGeom prst="rect">
                      <a:avLst/>
                    </a:prstGeom>
                  </pic:spPr>
                </pic:pic>
              </a:graphicData>
            </a:graphic>
          </wp:inline>
        </w:drawing>
      </w:r>
    </w:p>
    <w:p w14:paraId="7D5728E3" w14:textId="5A74C845" w:rsidR="00990333" w:rsidRPr="0081315E" w:rsidRDefault="00571652">
      <w:pPr>
        <w:pStyle w:val="Caption"/>
        <w:jc w:val="center"/>
        <w:rPr>
          <w:rFonts w:ascii="Times New Roman" w:hAnsi="Times New Roman" w:cs="Times New Roman"/>
          <w:lang w:val="en-ID" w:eastAsia="en-ID"/>
        </w:rPr>
        <w:pPrChange w:id="1838" w:author="Lingga Safitri" w:date="2025-07-01T16:42:00Z" w16du:dateUtc="2025-07-01T09:42:00Z">
          <w:pPr>
            <w:spacing w:line="360" w:lineRule="auto"/>
          </w:pPr>
        </w:pPrChange>
      </w:pPr>
      <w:bookmarkStart w:id="1839" w:name="_Toc202281364"/>
      <w:bookmarkStart w:id="1840" w:name="_Toc202282895"/>
      <w:ins w:id="1841" w:author="Lingga Safitri" w:date="2025-07-01T16:42:00Z" w16du:dateUtc="2025-07-01T09:42:00Z">
        <w:r w:rsidRPr="008F6775">
          <w:rPr>
            <w:color w:val="auto"/>
            <w:rPrChange w:id="1842" w:author="Lingga Safitri" w:date="2025-07-01T17:21:00Z" w16du:dateUtc="2025-07-01T10:21:00Z">
              <w:rPr>
                <w:i/>
                <w:iCs/>
              </w:rPr>
            </w:rPrChange>
          </w:rPr>
          <w:t xml:space="preserve">Gambar </w:t>
        </w:r>
      </w:ins>
      <w:ins w:id="1843" w:author="Lingga Safitri" w:date="2025-07-01T16:51:00Z" w16du:dateUtc="2025-07-01T09:51:00Z">
        <w:r w:rsidR="00154D3B" w:rsidRPr="008F6775">
          <w:rPr>
            <w:color w:val="auto"/>
            <w:rPrChange w:id="1844" w:author="Lingga Safitri" w:date="2025-07-01T17:21:00Z" w16du:dateUtc="2025-07-01T10:21:00Z">
              <w:rPr>
                <w:i/>
                <w:iCs/>
              </w:rPr>
            </w:rPrChange>
          </w:rPr>
          <w:t>4</w:t>
        </w:r>
      </w:ins>
      <w:ins w:id="1845" w:author="Lingga Safitri" w:date="2025-07-01T16:42:00Z" w16du:dateUtc="2025-07-01T09:42:00Z">
        <w:r w:rsidRPr="008F6775">
          <w:rPr>
            <w:color w:val="auto"/>
            <w:rPrChange w:id="1846" w:author="Lingga Safitri" w:date="2025-07-01T17:21:00Z" w16du:dateUtc="2025-07-01T10:21:00Z">
              <w:rPr>
                <w:i/>
                <w:iCs/>
              </w:rPr>
            </w:rPrChange>
          </w:rPr>
          <w:t>.</w:t>
        </w:r>
        <w:r w:rsidRPr="008F6775">
          <w:rPr>
            <w:color w:val="auto"/>
            <w:rPrChange w:id="1847" w:author="Lingga Safitri" w:date="2025-07-01T17:21:00Z" w16du:dateUtc="2025-07-01T10:21:00Z">
              <w:rPr>
                <w:i/>
                <w:iCs/>
              </w:rPr>
            </w:rPrChange>
          </w:rPr>
          <w:fldChar w:fldCharType="begin"/>
        </w:r>
        <w:r w:rsidRPr="008F6775">
          <w:rPr>
            <w:color w:val="auto"/>
            <w:rPrChange w:id="1848" w:author="Lingga Safitri" w:date="2025-07-01T17:21:00Z" w16du:dateUtc="2025-07-01T10:21:00Z">
              <w:rPr>
                <w:i/>
                <w:iCs/>
              </w:rPr>
            </w:rPrChange>
          </w:rPr>
          <w:instrText xml:space="preserve"> SEQ Gambar \* ARABIC </w:instrText>
        </w:r>
      </w:ins>
      <w:r w:rsidRPr="008F6775">
        <w:rPr>
          <w:color w:val="auto"/>
          <w:rPrChange w:id="1849" w:author="Lingga Safitri" w:date="2025-07-01T17:21:00Z" w16du:dateUtc="2025-07-01T10:21:00Z">
            <w:rPr>
              <w:i/>
              <w:iCs/>
            </w:rPr>
          </w:rPrChange>
        </w:rPr>
        <w:fldChar w:fldCharType="separate"/>
      </w:r>
      <w:r w:rsidR="00461B03">
        <w:rPr>
          <w:noProof/>
          <w:color w:val="auto"/>
        </w:rPr>
        <w:t>15</w:t>
      </w:r>
      <w:ins w:id="1850" w:author="Lingga Safitri" w:date="2025-07-01T16:42:00Z" w16du:dateUtc="2025-07-01T09:42:00Z">
        <w:r w:rsidRPr="008F6775">
          <w:rPr>
            <w:color w:val="auto"/>
            <w:rPrChange w:id="1851" w:author="Lingga Safitri" w:date="2025-07-01T17:21:00Z" w16du:dateUtc="2025-07-01T10:21:00Z">
              <w:rPr>
                <w:i/>
                <w:iCs/>
              </w:rPr>
            </w:rPrChange>
          </w:rPr>
          <w:fldChar w:fldCharType="end"/>
        </w:r>
        <w:r w:rsidRPr="008F6775">
          <w:rPr>
            <w:color w:val="auto"/>
            <w:rPrChange w:id="1852" w:author="Lingga Safitri" w:date="2025-07-01T17:21:00Z" w16du:dateUtc="2025-07-01T10:21:00Z">
              <w:rPr>
                <w:i/>
                <w:iCs/>
              </w:rPr>
            </w:rPrChange>
          </w:rPr>
          <w:t xml:space="preserve"> Index.js</w:t>
        </w:r>
      </w:ins>
      <w:bookmarkEnd w:id="1839"/>
      <w:bookmarkEnd w:id="1840"/>
    </w:p>
    <w:p w14:paraId="1F21F3CE" w14:textId="77777777" w:rsidR="00571652" w:rsidRPr="008F6775" w:rsidRDefault="00990333">
      <w:pPr>
        <w:keepNext/>
        <w:spacing w:line="360" w:lineRule="auto"/>
        <w:rPr>
          <w:ins w:id="1853" w:author="Lingga Safitri" w:date="2025-07-01T16:42:00Z" w16du:dateUtc="2025-07-01T09:42:00Z"/>
        </w:rPr>
        <w:pPrChange w:id="1854" w:author="Lingga Safitri" w:date="2025-07-01T16:42:00Z" w16du:dateUtc="2025-07-01T09:42:00Z">
          <w:pPr>
            <w:spacing w:line="360" w:lineRule="auto"/>
          </w:pPr>
        </w:pPrChange>
      </w:pPr>
      <w:r w:rsidRPr="0081315E">
        <w:rPr>
          <w:rFonts w:ascii="Times New Roman" w:hAnsi="Times New Roman" w:cs="Times New Roman"/>
          <w:noProof/>
          <w:lang w:val="en-ID" w:eastAsia="en-ID"/>
        </w:rPr>
        <w:drawing>
          <wp:inline distT="0" distB="0" distL="0" distR="0" wp14:anchorId="6677AFF3" wp14:editId="18A5DBD7">
            <wp:extent cx="3953427" cy="1981477"/>
            <wp:effectExtent l="0" t="0" r="0" b="0"/>
            <wp:docPr id="120172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28746" name=""/>
                    <pic:cNvPicPr/>
                  </pic:nvPicPr>
                  <pic:blipFill>
                    <a:blip r:embed="rId52"/>
                    <a:stretch>
                      <a:fillRect/>
                    </a:stretch>
                  </pic:blipFill>
                  <pic:spPr>
                    <a:xfrm>
                      <a:off x="0" y="0"/>
                      <a:ext cx="3953427" cy="1981477"/>
                    </a:xfrm>
                    <a:prstGeom prst="rect">
                      <a:avLst/>
                    </a:prstGeom>
                  </pic:spPr>
                </pic:pic>
              </a:graphicData>
            </a:graphic>
          </wp:inline>
        </w:drawing>
      </w:r>
    </w:p>
    <w:p w14:paraId="0E6FA49D" w14:textId="08C38BAA" w:rsidR="00990333" w:rsidRPr="0081315E" w:rsidRDefault="00571652">
      <w:pPr>
        <w:pStyle w:val="Caption"/>
        <w:jc w:val="center"/>
        <w:rPr>
          <w:rFonts w:ascii="Times New Roman" w:hAnsi="Times New Roman" w:cs="Times New Roman"/>
          <w:lang w:val="en-ID" w:eastAsia="en-ID"/>
        </w:rPr>
        <w:pPrChange w:id="1855" w:author="Lingga Safitri" w:date="2025-07-01T16:42:00Z" w16du:dateUtc="2025-07-01T09:42:00Z">
          <w:pPr>
            <w:spacing w:line="360" w:lineRule="auto"/>
          </w:pPr>
        </w:pPrChange>
      </w:pPr>
      <w:bookmarkStart w:id="1856" w:name="_Toc202281365"/>
      <w:bookmarkStart w:id="1857" w:name="_Toc202282896"/>
      <w:ins w:id="1858" w:author="Lingga Safitri" w:date="2025-07-01T16:42:00Z" w16du:dateUtc="2025-07-01T09:42:00Z">
        <w:r w:rsidRPr="008F6775">
          <w:rPr>
            <w:color w:val="auto"/>
            <w:rPrChange w:id="1859" w:author="Lingga Safitri" w:date="2025-07-01T17:21:00Z" w16du:dateUtc="2025-07-01T10:21:00Z">
              <w:rPr>
                <w:i/>
                <w:iCs/>
              </w:rPr>
            </w:rPrChange>
          </w:rPr>
          <w:t xml:space="preserve">Gambar </w:t>
        </w:r>
      </w:ins>
      <w:ins w:id="1860" w:author="Lingga Safitri" w:date="2025-07-01T16:51:00Z" w16du:dateUtc="2025-07-01T09:51:00Z">
        <w:r w:rsidR="00154D3B" w:rsidRPr="008F6775">
          <w:rPr>
            <w:color w:val="auto"/>
            <w:rPrChange w:id="1861" w:author="Lingga Safitri" w:date="2025-07-01T17:21:00Z" w16du:dateUtc="2025-07-01T10:21:00Z">
              <w:rPr>
                <w:i/>
                <w:iCs/>
              </w:rPr>
            </w:rPrChange>
          </w:rPr>
          <w:t>4</w:t>
        </w:r>
      </w:ins>
      <w:ins w:id="1862" w:author="Lingga Safitri" w:date="2025-07-01T16:42:00Z" w16du:dateUtc="2025-07-01T09:42:00Z">
        <w:r w:rsidRPr="008F6775">
          <w:rPr>
            <w:color w:val="auto"/>
            <w:rPrChange w:id="1863" w:author="Lingga Safitri" w:date="2025-07-01T17:21:00Z" w16du:dateUtc="2025-07-01T10:21:00Z">
              <w:rPr>
                <w:i/>
                <w:iCs/>
              </w:rPr>
            </w:rPrChange>
          </w:rPr>
          <w:t>.</w:t>
        </w:r>
        <w:r w:rsidRPr="008F6775">
          <w:rPr>
            <w:color w:val="auto"/>
            <w:rPrChange w:id="1864" w:author="Lingga Safitri" w:date="2025-07-01T17:21:00Z" w16du:dateUtc="2025-07-01T10:21:00Z">
              <w:rPr>
                <w:i/>
                <w:iCs/>
              </w:rPr>
            </w:rPrChange>
          </w:rPr>
          <w:fldChar w:fldCharType="begin"/>
        </w:r>
        <w:r w:rsidRPr="008F6775">
          <w:rPr>
            <w:color w:val="auto"/>
            <w:rPrChange w:id="1865" w:author="Lingga Safitri" w:date="2025-07-01T17:21:00Z" w16du:dateUtc="2025-07-01T10:21:00Z">
              <w:rPr>
                <w:i/>
                <w:iCs/>
              </w:rPr>
            </w:rPrChange>
          </w:rPr>
          <w:instrText xml:space="preserve"> SEQ Gambar \* ARABIC </w:instrText>
        </w:r>
      </w:ins>
      <w:r w:rsidRPr="008F6775">
        <w:rPr>
          <w:color w:val="auto"/>
          <w:rPrChange w:id="1866" w:author="Lingga Safitri" w:date="2025-07-01T17:21:00Z" w16du:dateUtc="2025-07-01T10:21:00Z">
            <w:rPr>
              <w:i/>
              <w:iCs/>
            </w:rPr>
          </w:rPrChange>
        </w:rPr>
        <w:fldChar w:fldCharType="separate"/>
      </w:r>
      <w:r w:rsidR="00461B03">
        <w:rPr>
          <w:noProof/>
          <w:color w:val="auto"/>
        </w:rPr>
        <w:t>16</w:t>
      </w:r>
      <w:bookmarkEnd w:id="1856"/>
      <w:bookmarkEnd w:id="1857"/>
      <w:ins w:id="1867" w:author="Lingga Safitri" w:date="2025-07-01T16:42:00Z" w16du:dateUtc="2025-07-01T09:42:00Z">
        <w:r w:rsidRPr="008F6775">
          <w:rPr>
            <w:color w:val="auto"/>
            <w:rPrChange w:id="1868" w:author="Lingga Safitri" w:date="2025-07-01T17:21:00Z" w16du:dateUtc="2025-07-01T10:21:00Z">
              <w:rPr>
                <w:i/>
                <w:iCs/>
              </w:rPr>
            </w:rPrChange>
          </w:rPr>
          <w:fldChar w:fldCharType="end"/>
        </w:r>
      </w:ins>
    </w:p>
    <w:p w14:paraId="06F31E64" w14:textId="77777777" w:rsidR="00571652" w:rsidRPr="008F6775" w:rsidRDefault="0078154A">
      <w:pPr>
        <w:keepNext/>
        <w:spacing w:line="360" w:lineRule="auto"/>
        <w:rPr>
          <w:ins w:id="1869" w:author="Lingga Safitri" w:date="2025-07-01T16:42:00Z" w16du:dateUtc="2025-07-01T09:42:00Z"/>
        </w:rPr>
        <w:pPrChange w:id="1870" w:author="Lingga Safitri" w:date="2025-07-01T16:42:00Z" w16du:dateUtc="2025-07-01T09:42:00Z">
          <w:pPr>
            <w:spacing w:line="360" w:lineRule="auto"/>
          </w:pPr>
        </w:pPrChange>
      </w:pPr>
      <w:r w:rsidRPr="0081315E">
        <w:rPr>
          <w:rFonts w:ascii="Times New Roman" w:hAnsi="Times New Roman" w:cs="Times New Roman"/>
          <w:noProof/>
          <w:lang w:val="en-ID" w:eastAsia="en-ID"/>
        </w:rPr>
        <w:lastRenderedPageBreak/>
        <w:drawing>
          <wp:inline distT="0" distB="0" distL="0" distR="0" wp14:anchorId="59184094" wp14:editId="12725A0A">
            <wp:extent cx="3353268" cy="1476581"/>
            <wp:effectExtent l="0" t="0" r="0" b="9525"/>
            <wp:docPr id="33406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60851" name=""/>
                    <pic:cNvPicPr/>
                  </pic:nvPicPr>
                  <pic:blipFill>
                    <a:blip r:embed="rId53"/>
                    <a:stretch>
                      <a:fillRect/>
                    </a:stretch>
                  </pic:blipFill>
                  <pic:spPr>
                    <a:xfrm>
                      <a:off x="0" y="0"/>
                      <a:ext cx="3353268" cy="1476581"/>
                    </a:xfrm>
                    <a:prstGeom prst="rect">
                      <a:avLst/>
                    </a:prstGeom>
                  </pic:spPr>
                </pic:pic>
              </a:graphicData>
            </a:graphic>
          </wp:inline>
        </w:drawing>
      </w:r>
    </w:p>
    <w:p w14:paraId="012B51D7" w14:textId="61651784" w:rsidR="0078154A" w:rsidRPr="0081315E" w:rsidRDefault="00571652">
      <w:pPr>
        <w:pStyle w:val="Caption"/>
        <w:ind w:left="1985"/>
        <w:rPr>
          <w:rFonts w:ascii="Times New Roman" w:hAnsi="Times New Roman" w:cs="Times New Roman"/>
          <w:lang w:val="en-ID" w:eastAsia="en-ID"/>
        </w:rPr>
        <w:pPrChange w:id="1871" w:author="Lingga Safitri" w:date="2025-07-01T16:42:00Z" w16du:dateUtc="2025-07-01T09:42:00Z">
          <w:pPr>
            <w:spacing w:line="360" w:lineRule="auto"/>
          </w:pPr>
        </w:pPrChange>
      </w:pPr>
      <w:bookmarkStart w:id="1872" w:name="_Toc202281366"/>
      <w:bookmarkStart w:id="1873" w:name="_Toc202282897"/>
      <w:ins w:id="1874" w:author="Lingga Safitri" w:date="2025-07-01T16:42:00Z" w16du:dateUtc="2025-07-01T09:42:00Z">
        <w:r w:rsidRPr="008F6775">
          <w:rPr>
            <w:color w:val="auto"/>
            <w:rPrChange w:id="1875" w:author="Lingga Safitri" w:date="2025-07-01T17:21:00Z" w16du:dateUtc="2025-07-01T10:21:00Z">
              <w:rPr>
                <w:i/>
                <w:iCs/>
              </w:rPr>
            </w:rPrChange>
          </w:rPr>
          <w:t xml:space="preserve">Gambar </w:t>
        </w:r>
      </w:ins>
      <w:ins w:id="1876" w:author="Lingga Safitri" w:date="2025-07-01T16:52:00Z" w16du:dateUtc="2025-07-01T09:52:00Z">
        <w:r w:rsidR="00154D3B" w:rsidRPr="008F6775">
          <w:rPr>
            <w:color w:val="auto"/>
            <w:rPrChange w:id="1877" w:author="Lingga Safitri" w:date="2025-07-01T17:21:00Z" w16du:dateUtc="2025-07-01T10:21:00Z">
              <w:rPr>
                <w:i/>
                <w:iCs/>
              </w:rPr>
            </w:rPrChange>
          </w:rPr>
          <w:t>4</w:t>
        </w:r>
      </w:ins>
      <w:ins w:id="1878" w:author="Lingga Safitri" w:date="2025-07-01T16:42:00Z" w16du:dateUtc="2025-07-01T09:42:00Z">
        <w:r w:rsidRPr="008F6775">
          <w:rPr>
            <w:color w:val="auto"/>
            <w:rPrChange w:id="1879" w:author="Lingga Safitri" w:date="2025-07-01T17:21:00Z" w16du:dateUtc="2025-07-01T10:21:00Z">
              <w:rPr>
                <w:i/>
                <w:iCs/>
              </w:rPr>
            </w:rPrChange>
          </w:rPr>
          <w:t xml:space="preserve">. </w:t>
        </w:r>
        <w:r w:rsidRPr="008F6775">
          <w:rPr>
            <w:color w:val="auto"/>
            <w:rPrChange w:id="1880" w:author="Lingga Safitri" w:date="2025-07-01T17:21:00Z" w16du:dateUtc="2025-07-01T10:21:00Z">
              <w:rPr>
                <w:i/>
                <w:iCs/>
              </w:rPr>
            </w:rPrChange>
          </w:rPr>
          <w:fldChar w:fldCharType="begin"/>
        </w:r>
        <w:r w:rsidRPr="008F6775">
          <w:rPr>
            <w:color w:val="auto"/>
            <w:rPrChange w:id="1881" w:author="Lingga Safitri" w:date="2025-07-01T17:21:00Z" w16du:dateUtc="2025-07-01T10:21:00Z">
              <w:rPr>
                <w:i/>
                <w:iCs/>
              </w:rPr>
            </w:rPrChange>
          </w:rPr>
          <w:instrText xml:space="preserve"> SEQ Gambar \* ARABIC </w:instrText>
        </w:r>
      </w:ins>
      <w:r w:rsidRPr="008F6775">
        <w:rPr>
          <w:color w:val="auto"/>
          <w:rPrChange w:id="1882" w:author="Lingga Safitri" w:date="2025-07-01T17:21:00Z" w16du:dateUtc="2025-07-01T10:21:00Z">
            <w:rPr>
              <w:i/>
              <w:iCs/>
            </w:rPr>
          </w:rPrChange>
        </w:rPr>
        <w:fldChar w:fldCharType="separate"/>
      </w:r>
      <w:r w:rsidR="00461B03">
        <w:rPr>
          <w:noProof/>
          <w:color w:val="auto"/>
        </w:rPr>
        <w:t>17</w:t>
      </w:r>
      <w:bookmarkEnd w:id="1872"/>
      <w:bookmarkEnd w:id="1873"/>
      <w:ins w:id="1883" w:author="Lingga Safitri" w:date="2025-07-01T16:42:00Z" w16du:dateUtc="2025-07-01T09:42:00Z">
        <w:r w:rsidRPr="008F6775">
          <w:rPr>
            <w:color w:val="auto"/>
            <w:rPrChange w:id="1884" w:author="Lingga Safitri" w:date="2025-07-01T17:21:00Z" w16du:dateUtc="2025-07-01T10:21:00Z">
              <w:rPr>
                <w:i/>
                <w:iCs/>
              </w:rPr>
            </w:rPrChange>
          </w:rPr>
          <w:fldChar w:fldCharType="end"/>
        </w:r>
      </w:ins>
    </w:p>
    <w:p w14:paraId="61597F84" w14:textId="025DF64F" w:rsidR="0078154A" w:rsidRPr="008F6775" w:rsidRDefault="0078154A" w:rsidP="00346688">
      <w:pPr>
        <w:spacing w:line="360" w:lineRule="auto"/>
        <w:rPr>
          <w:rFonts w:ascii="Times New Roman" w:hAnsi="Times New Roman" w:cs="Times New Roman"/>
          <w:lang w:val="en-ID" w:eastAsia="en-ID"/>
        </w:rPr>
      </w:pPr>
      <w:r w:rsidRPr="008F6775">
        <w:rPr>
          <w:rFonts w:ascii="Times New Roman" w:hAnsi="Times New Roman" w:cs="Times New Roman"/>
          <w:lang w:val="en-ID" w:eastAsia="en-ID"/>
        </w:rPr>
        <w:t>Admin.html</w:t>
      </w:r>
    </w:p>
    <w:p w14:paraId="252BAF05" w14:textId="77777777" w:rsidR="00571652" w:rsidRPr="008F6775" w:rsidRDefault="0078154A">
      <w:pPr>
        <w:keepNext/>
        <w:spacing w:line="360" w:lineRule="auto"/>
        <w:rPr>
          <w:ins w:id="1885" w:author="Lingga Safitri" w:date="2025-07-01T16:43:00Z" w16du:dateUtc="2025-07-01T09:43:00Z"/>
        </w:rPr>
        <w:pPrChange w:id="1886" w:author="Lingga Safitri" w:date="2025-07-01T16:43:00Z" w16du:dateUtc="2025-07-01T09:43:00Z">
          <w:pPr>
            <w:spacing w:line="360" w:lineRule="auto"/>
          </w:pPr>
        </w:pPrChange>
      </w:pPr>
      <w:r w:rsidRPr="0081315E">
        <w:rPr>
          <w:rFonts w:ascii="Times New Roman" w:hAnsi="Times New Roman" w:cs="Times New Roman"/>
          <w:noProof/>
          <w:lang w:val="en-ID" w:eastAsia="en-ID"/>
        </w:rPr>
        <w:drawing>
          <wp:inline distT="0" distB="0" distL="0" distR="0" wp14:anchorId="449A61F5" wp14:editId="71ACBEC8">
            <wp:extent cx="4029637" cy="1819529"/>
            <wp:effectExtent l="0" t="0" r="0" b="9525"/>
            <wp:docPr id="157299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95186" name=""/>
                    <pic:cNvPicPr/>
                  </pic:nvPicPr>
                  <pic:blipFill>
                    <a:blip r:embed="rId54"/>
                    <a:stretch>
                      <a:fillRect/>
                    </a:stretch>
                  </pic:blipFill>
                  <pic:spPr>
                    <a:xfrm>
                      <a:off x="0" y="0"/>
                      <a:ext cx="4029637" cy="1819529"/>
                    </a:xfrm>
                    <a:prstGeom prst="rect">
                      <a:avLst/>
                    </a:prstGeom>
                  </pic:spPr>
                </pic:pic>
              </a:graphicData>
            </a:graphic>
          </wp:inline>
        </w:drawing>
      </w:r>
    </w:p>
    <w:p w14:paraId="1BBAF5AE" w14:textId="5344CAAE" w:rsidR="0078154A" w:rsidRPr="0081315E" w:rsidRDefault="00571652">
      <w:pPr>
        <w:pStyle w:val="Caption"/>
        <w:jc w:val="center"/>
        <w:rPr>
          <w:rFonts w:ascii="Times New Roman" w:hAnsi="Times New Roman" w:cs="Times New Roman"/>
          <w:lang w:val="en-ID" w:eastAsia="en-ID"/>
        </w:rPr>
        <w:pPrChange w:id="1887" w:author="Lingga Safitri" w:date="2025-07-01T16:43:00Z" w16du:dateUtc="2025-07-01T09:43:00Z">
          <w:pPr>
            <w:spacing w:line="360" w:lineRule="auto"/>
          </w:pPr>
        </w:pPrChange>
      </w:pPr>
      <w:bookmarkStart w:id="1888" w:name="_Toc202281367"/>
      <w:bookmarkStart w:id="1889" w:name="_Toc202282898"/>
      <w:ins w:id="1890" w:author="Lingga Safitri" w:date="2025-07-01T16:43:00Z" w16du:dateUtc="2025-07-01T09:43:00Z">
        <w:r w:rsidRPr="008F6775">
          <w:rPr>
            <w:color w:val="auto"/>
            <w:rPrChange w:id="1891" w:author="Lingga Safitri" w:date="2025-07-01T17:21:00Z" w16du:dateUtc="2025-07-01T10:21:00Z">
              <w:rPr>
                <w:i/>
                <w:iCs/>
              </w:rPr>
            </w:rPrChange>
          </w:rPr>
          <w:t xml:space="preserve">Gambar </w:t>
        </w:r>
      </w:ins>
      <w:ins w:id="1892" w:author="Lingga Safitri" w:date="2025-07-01T16:52:00Z" w16du:dateUtc="2025-07-01T09:52:00Z">
        <w:r w:rsidR="00154D3B" w:rsidRPr="008F6775">
          <w:rPr>
            <w:color w:val="auto"/>
            <w:rPrChange w:id="1893" w:author="Lingga Safitri" w:date="2025-07-01T17:21:00Z" w16du:dateUtc="2025-07-01T10:21:00Z">
              <w:rPr>
                <w:i/>
                <w:iCs/>
              </w:rPr>
            </w:rPrChange>
          </w:rPr>
          <w:t>4</w:t>
        </w:r>
      </w:ins>
      <w:ins w:id="1894" w:author="Lingga Safitri" w:date="2025-07-01T16:43:00Z" w16du:dateUtc="2025-07-01T09:43:00Z">
        <w:r w:rsidRPr="008F6775">
          <w:rPr>
            <w:color w:val="auto"/>
            <w:rPrChange w:id="1895" w:author="Lingga Safitri" w:date="2025-07-01T17:21:00Z" w16du:dateUtc="2025-07-01T10:21:00Z">
              <w:rPr>
                <w:i/>
                <w:iCs/>
              </w:rPr>
            </w:rPrChange>
          </w:rPr>
          <w:t>.</w:t>
        </w:r>
        <w:r w:rsidRPr="008F6775">
          <w:rPr>
            <w:color w:val="auto"/>
            <w:rPrChange w:id="1896" w:author="Lingga Safitri" w:date="2025-07-01T17:21:00Z" w16du:dateUtc="2025-07-01T10:21:00Z">
              <w:rPr>
                <w:i/>
                <w:iCs/>
              </w:rPr>
            </w:rPrChange>
          </w:rPr>
          <w:fldChar w:fldCharType="begin"/>
        </w:r>
        <w:r w:rsidRPr="008F6775">
          <w:rPr>
            <w:color w:val="auto"/>
            <w:rPrChange w:id="1897" w:author="Lingga Safitri" w:date="2025-07-01T17:21:00Z" w16du:dateUtc="2025-07-01T10:21:00Z">
              <w:rPr>
                <w:i/>
                <w:iCs/>
              </w:rPr>
            </w:rPrChange>
          </w:rPr>
          <w:instrText xml:space="preserve"> SEQ Gambar \* ARABIC </w:instrText>
        </w:r>
      </w:ins>
      <w:r w:rsidRPr="008F6775">
        <w:rPr>
          <w:color w:val="auto"/>
          <w:rPrChange w:id="1898" w:author="Lingga Safitri" w:date="2025-07-01T17:21:00Z" w16du:dateUtc="2025-07-01T10:21:00Z">
            <w:rPr>
              <w:i/>
              <w:iCs/>
            </w:rPr>
          </w:rPrChange>
        </w:rPr>
        <w:fldChar w:fldCharType="separate"/>
      </w:r>
      <w:r w:rsidR="00461B03">
        <w:rPr>
          <w:noProof/>
          <w:color w:val="auto"/>
        </w:rPr>
        <w:t>18</w:t>
      </w:r>
      <w:ins w:id="1899" w:author="Lingga Safitri" w:date="2025-07-01T16:43:00Z" w16du:dateUtc="2025-07-01T09:43:00Z">
        <w:r w:rsidRPr="008F6775">
          <w:rPr>
            <w:color w:val="auto"/>
            <w:rPrChange w:id="1900" w:author="Lingga Safitri" w:date="2025-07-01T17:21:00Z" w16du:dateUtc="2025-07-01T10:21:00Z">
              <w:rPr>
                <w:i/>
                <w:iCs/>
              </w:rPr>
            </w:rPrChange>
          </w:rPr>
          <w:fldChar w:fldCharType="end"/>
        </w:r>
        <w:r w:rsidRPr="008F6775">
          <w:rPr>
            <w:color w:val="auto"/>
            <w:rPrChange w:id="1901" w:author="Lingga Safitri" w:date="2025-07-01T17:21:00Z" w16du:dateUtc="2025-07-01T10:21:00Z">
              <w:rPr>
                <w:i/>
                <w:iCs/>
              </w:rPr>
            </w:rPrChange>
          </w:rPr>
          <w:t xml:space="preserve"> Admin.html</w:t>
        </w:r>
      </w:ins>
      <w:bookmarkEnd w:id="1888"/>
      <w:bookmarkEnd w:id="1889"/>
    </w:p>
    <w:p w14:paraId="6837E975" w14:textId="77777777" w:rsidR="00571652" w:rsidRPr="008F6775" w:rsidRDefault="0078154A">
      <w:pPr>
        <w:keepNext/>
        <w:spacing w:line="360" w:lineRule="auto"/>
        <w:rPr>
          <w:ins w:id="1902" w:author="Lingga Safitri" w:date="2025-07-01T16:43:00Z" w16du:dateUtc="2025-07-01T09:43:00Z"/>
        </w:rPr>
        <w:pPrChange w:id="1903" w:author="Lingga Safitri" w:date="2025-07-01T16:43:00Z" w16du:dateUtc="2025-07-01T09:43:00Z">
          <w:pPr>
            <w:spacing w:line="360" w:lineRule="auto"/>
          </w:pPr>
        </w:pPrChange>
      </w:pPr>
      <w:r w:rsidRPr="0081315E">
        <w:rPr>
          <w:rFonts w:ascii="Times New Roman" w:hAnsi="Times New Roman" w:cs="Times New Roman"/>
          <w:noProof/>
          <w:lang w:val="en-ID" w:eastAsia="en-ID"/>
        </w:rPr>
        <w:drawing>
          <wp:inline distT="0" distB="0" distL="0" distR="0" wp14:anchorId="5B312CCA" wp14:editId="7D4D0FCD">
            <wp:extent cx="5039995" cy="938530"/>
            <wp:effectExtent l="0" t="0" r="8255" b="0"/>
            <wp:docPr id="67617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70204" name=""/>
                    <pic:cNvPicPr/>
                  </pic:nvPicPr>
                  <pic:blipFill>
                    <a:blip r:embed="rId55"/>
                    <a:stretch>
                      <a:fillRect/>
                    </a:stretch>
                  </pic:blipFill>
                  <pic:spPr>
                    <a:xfrm>
                      <a:off x="0" y="0"/>
                      <a:ext cx="5039995" cy="938530"/>
                    </a:xfrm>
                    <a:prstGeom prst="rect">
                      <a:avLst/>
                    </a:prstGeom>
                  </pic:spPr>
                </pic:pic>
              </a:graphicData>
            </a:graphic>
          </wp:inline>
        </w:drawing>
      </w:r>
    </w:p>
    <w:p w14:paraId="0FD43467" w14:textId="2BFE673C" w:rsidR="0078154A" w:rsidRPr="0081315E" w:rsidRDefault="00571652">
      <w:pPr>
        <w:pStyle w:val="Caption"/>
        <w:jc w:val="center"/>
        <w:rPr>
          <w:rFonts w:ascii="Times New Roman" w:hAnsi="Times New Roman" w:cs="Times New Roman"/>
          <w:lang w:val="en-ID" w:eastAsia="en-ID"/>
        </w:rPr>
        <w:pPrChange w:id="1904" w:author="Lingga Safitri" w:date="2025-07-01T16:43:00Z" w16du:dateUtc="2025-07-01T09:43:00Z">
          <w:pPr>
            <w:spacing w:line="360" w:lineRule="auto"/>
          </w:pPr>
        </w:pPrChange>
      </w:pPr>
      <w:bookmarkStart w:id="1905" w:name="_Toc202281368"/>
      <w:bookmarkStart w:id="1906" w:name="_Toc202282899"/>
      <w:ins w:id="1907" w:author="Lingga Safitri" w:date="2025-07-01T16:43:00Z" w16du:dateUtc="2025-07-01T09:43:00Z">
        <w:r w:rsidRPr="008F6775">
          <w:rPr>
            <w:color w:val="auto"/>
            <w:rPrChange w:id="1908" w:author="Lingga Safitri" w:date="2025-07-01T17:21:00Z" w16du:dateUtc="2025-07-01T10:21:00Z">
              <w:rPr>
                <w:i/>
                <w:iCs/>
              </w:rPr>
            </w:rPrChange>
          </w:rPr>
          <w:t xml:space="preserve">Gambar </w:t>
        </w:r>
      </w:ins>
      <w:ins w:id="1909" w:author="Lingga Safitri" w:date="2025-07-01T16:52:00Z" w16du:dateUtc="2025-07-01T09:52:00Z">
        <w:r w:rsidR="00154D3B" w:rsidRPr="008F6775">
          <w:rPr>
            <w:color w:val="auto"/>
            <w:rPrChange w:id="1910" w:author="Lingga Safitri" w:date="2025-07-01T17:21:00Z" w16du:dateUtc="2025-07-01T10:21:00Z">
              <w:rPr>
                <w:i/>
                <w:iCs/>
              </w:rPr>
            </w:rPrChange>
          </w:rPr>
          <w:t>4</w:t>
        </w:r>
      </w:ins>
      <w:ins w:id="1911" w:author="Lingga Safitri" w:date="2025-07-01T16:43:00Z" w16du:dateUtc="2025-07-01T09:43:00Z">
        <w:r w:rsidRPr="008F6775">
          <w:rPr>
            <w:color w:val="auto"/>
            <w:rPrChange w:id="1912" w:author="Lingga Safitri" w:date="2025-07-01T17:21:00Z" w16du:dateUtc="2025-07-01T10:21:00Z">
              <w:rPr>
                <w:i/>
                <w:iCs/>
              </w:rPr>
            </w:rPrChange>
          </w:rPr>
          <w:t>.</w:t>
        </w:r>
        <w:r w:rsidRPr="008F6775">
          <w:rPr>
            <w:color w:val="auto"/>
            <w:rPrChange w:id="1913" w:author="Lingga Safitri" w:date="2025-07-01T17:21:00Z" w16du:dateUtc="2025-07-01T10:21:00Z">
              <w:rPr>
                <w:i/>
                <w:iCs/>
              </w:rPr>
            </w:rPrChange>
          </w:rPr>
          <w:fldChar w:fldCharType="begin"/>
        </w:r>
        <w:r w:rsidRPr="008F6775">
          <w:rPr>
            <w:color w:val="auto"/>
            <w:rPrChange w:id="1914" w:author="Lingga Safitri" w:date="2025-07-01T17:21:00Z" w16du:dateUtc="2025-07-01T10:21:00Z">
              <w:rPr>
                <w:i/>
                <w:iCs/>
              </w:rPr>
            </w:rPrChange>
          </w:rPr>
          <w:instrText xml:space="preserve"> SEQ Gambar \* ARABIC </w:instrText>
        </w:r>
      </w:ins>
      <w:r w:rsidRPr="008F6775">
        <w:rPr>
          <w:color w:val="auto"/>
          <w:rPrChange w:id="1915" w:author="Lingga Safitri" w:date="2025-07-01T17:21:00Z" w16du:dateUtc="2025-07-01T10:21:00Z">
            <w:rPr>
              <w:i/>
              <w:iCs/>
            </w:rPr>
          </w:rPrChange>
        </w:rPr>
        <w:fldChar w:fldCharType="separate"/>
      </w:r>
      <w:r w:rsidR="00461B03">
        <w:rPr>
          <w:noProof/>
          <w:color w:val="auto"/>
        </w:rPr>
        <w:t>19</w:t>
      </w:r>
      <w:bookmarkEnd w:id="1905"/>
      <w:bookmarkEnd w:id="1906"/>
      <w:ins w:id="1916" w:author="Lingga Safitri" w:date="2025-07-01T16:43:00Z" w16du:dateUtc="2025-07-01T09:43:00Z">
        <w:r w:rsidRPr="008F6775">
          <w:rPr>
            <w:color w:val="auto"/>
            <w:rPrChange w:id="1917" w:author="Lingga Safitri" w:date="2025-07-01T17:21:00Z" w16du:dateUtc="2025-07-01T10:21:00Z">
              <w:rPr>
                <w:i/>
                <w:iCs/>
              </w:rPr>
            </w:rPrChange>
          </w:rPr>
          <w:fldChar w:fldCharType="end"/>
        </w:r>
      </w:ins>
    </w:p>
    <w:p w14:paraId="46544C20" w14:textId="77777777" w:rsidR="00990333" w:rsidRPr="008F6775" w:rsidRDefault="00990333" w:rsidP="00346688">
      <w:pPr>
        <w:spacing w:line="360" w:lineRule="auto"/>
        <w:rPr>
          <w:ins w:id="1918" w:author="Lingga Safitri" w:date="2025-07-01T16:43:00Z" w16du:dateUtc="2025-07-01T09:43:00Z"/>
          <w:rFonts w:ascii="Times New Roman" w:hAnsi="Times New Roman" w:cs="Times New Roman"/>
          <w:lang w:val="en-ID" w:eastAsia="en-ID"/>
        </w:rPr>
      </w:pPr>
    </w:p>
    <w:p w14:paraId="7A9D1CDB" w14:textId="77777777" w:rsidR="00571652" w:rsidRPr="008F6775" w:rsidRDefault="00571652" w:rsidP="00346688">
      <w:pPr>
        <w:spacing w:line="360" w:lineRule="auto"/>
        <w:rPr>
          <w:ins w:id="1919" w:author="Lingga Safitri" w:date="2025-07-01T16:43:00Z" w16du:dateUtc="2025-07-01T09:43:00Z"/>
          <w:rFonts w:ascii="Times New Roman" w:hAnsi="Times New Roman" w:cs="Times New Roman"/>
          <w:lang w:val="en-ID" w:eastAsia="en-ID"/>
        </w:rPr>
      </w:pPr>
    </w:p>
    <w:p w14:paraId="3F3E7CF7" w14:textId="77777777" w:rsidR="00571652" w:rsidRPr="008F6775" w:rsidRDefault="00571652" w:rsidP="00346688">
      <w:pPr>
        <w:spacing w:line="360" w:lineRule="auto"/>
        <w:rPr>
          <w:ins w:id="1920" w:author="Lingga Safitri" w:date="2025-07-01T16:43:00Z" w16du:dateUtc="2025-07-01T09:43:00Z"/>
          <w:rFonts w:ascii="Times New Roman" w:hAnsi="Times New Roman" w:cs="Times New Roman"/>
          <w:lang w:val="en-ID" w:eastAsia="en-ID"/>
        </w:rPr>
      </w:pPr>
    </w:p>
    <w:p w14:paraId="047FF365" w14:textId="77777777" w:rsidR="00571652" w:rsidRPr="008F6775" w:rsidRDefault="00571652" w:rsidP="00346688">
      <w:pPr>
        <w:spacing w:line="360" w:lineRule="auto"/>
        <w:rPr>
          <w:ins w:id="1921" w:author="Lingga Safitri" w:date="2025-07-01T16:43:00Z" w16du:dateUtc="2025-07-01T09:43:00Z"/>
          <w:rFonts w:ascii="Times New Roman" w:hAnsi="Times New Roman" w:cs="Times New Roman"/>
          <w:lang w:val="en-ID" w:eastAsia="en-ID"/>
        </w:rPr>
      </w:pPr>
    </w:p>
    <w:p w14:paraId="5FCF983B" w14:textId="77777777" w:rsidR="00571652" w:rsidRPr="008F6775" w:rsidRDefault="00571652" w:rsidP="00346688">
      <w:pPr>
        <w:spacing w:line="360" w:lineRule="auto"/>
        <w:rPr>
          <w:ins w:id="1922" w:author="Lingga Safitri" w:date="2025-07-01T16:43:00Z" w16du:dateUtc="2025-07-01T09:43:00Z"/>
          <w:rFonts w:ascii="Times New Roman" w:hAnsi="Times New Roman" w:cs="Times New Roman"/>
          <w:lang w:val="en-ID" w:eastAsia="en-ID"/>
        </w:rPr>
      </w:pPr>
    </w:p>
    <w:p w14:paraId="561ADCE7" w14:textId="77777777" w:rsidR="00571652" w:rsidRPr="008F6775" w:rsidRDefault="00571652" w:rsidP="00346688">
      <w:pPr>
        <w:spacing w:line="360" w:lineRule="auto"/>
        <w:rPr>
          <w:ins w:id="1923" w:author="Lingga Safitri" w:date="2025-07-01T16:43:00Z" w16du:dateUtc="2025-07-01T09:43:00Z"/>
          <w:rFonts w:ascii="Times New Roman" w:hAnsi="Times New Roman" w:cs="Times New Roman"/>
          <w:lang w:val="en-ID" w:eastAsia="en-ID"/>
        </w:rPr>
      </w:pPr>
    </w:p>
    <w:p w14:paraId="7CBFB97A" w14:textId="77777777" w:rsidR="00571652" w:rsidRPr="008F6775" w:rsidRDefault="00571652" w:rsidP="00346688">
      <w:pPr>
        <w:spacing w:line="360" w:lineRule="auto"/>
        <w:rPr>
          <w:rFonts w:ascii="Times New Roman" w:hAnsi="Times New Roman" w:cs="Times New Roman"/>
          <w:lang w:val="en-ID" w:eastAsia="en-ID"/>
        </w:rPr>
      </w:pPr>
    </w:p>
    <w:p w14:paraId="49C3646C" w14:textId="2FD27664" w:rsidR="00990333" w:rsidRPr="008F6775" w:rsidRDefault="00990333" w:rsidP="00346688">
      <w:pPr>
        <w:pStyle w:val="Heading3"/>
        <w:numPr>
          <w:ilvl w:val="2"/>
          <w:numId w:val="92"/>
        </w:numPr>
        <w:rPr>
          <w:lang w:eastAsia="en-ID"/>
        </w:rPr>
      </w:pPr>
      <w:bookmarkStart w:id="1924" w:name="_Toc202286245"/>
      <w:r w:rsidRPr="008F6775">
        <w:rPr>
          <w:lang w:eastAsia="en-ID"/>
        </w:rPr>
        <w:lastRenderedPageBreak/>
        <w:t>Darimana kita mendapatkan feedback setelah mengisi keluhan?</w:t>
      </w:r>
      <w:bookmarkEnd w:id="1924"/>
    </w:p>
    <w:p w14:paraId="4125DE13" w14:textId="3310E8C1" w:rsidR="00990333" w:rsidRPr="008F6775" w:rsidRDefault="00990333" w:rsidP="00346688">
      <w:pPr>
        <w:spacing w:line="360" w:lineRule="auto"/>
        <w:rPr>
          <w:rFonts w:ascii="Times New Roman" w:hAnsi="Times New Roman" w:cs="Times New Roman"/>
          <w:lang w:val="en-ID" w:eastAsia="en-ID"/>
        </w:rPr>
      </w:pPr>
      <w:r w:rsidRPr="0081315E">
        <w:fldChar w:fldCharType="begin"/>
      </w:r>
      <w:r w:rsidRPr="008F6775">
        <w:instrText>HYPERLINK \l "_Bot:_Logika_Penerusan"</w:instrText>
      </w:r>
      <w:r w:rsidRPr="0081315E">
        <w:fldChar w:fldCharType="separate"/>
      </w:r>
      <w:r w:rsidRPr="008F6775">
        <w:rPr>
          <w:rStyle w:val="Hyperlink"/>
          <w:rFonts w:ascii="Times New Roman" w:hAnsi="Times New Roman" w:cs="Times New Roman"/>
          <w:color w:val="auto"/>
          <w:lang w:val="en-ID" w:eastAsia="en-ID"/>
          <w:rPrChange w:id="1925" w:author="Lingga Safitri" w:date="2025-07-01T17:21:00Z" w16du:dateUtc="2025-07-01T10:21:00Z">
            <w:rPr>
              <w:rStyle w:val="Hyperlink"/>
              <w:rFonts w:ascii="Times New Roman" w:hAnsi="Times New Roman" w:cs="Times New Roman"/>
              <w:lang w:val="en-ID" w:eastAsia="en-ID"/>
            </w:rPr>
          </w:rPrChange>
        </w:rPr>
        <w:t>Sama seperti nomor 2</w:t>
      </w:r>
      <w:r w:rsidRPr="0081315E">
        <w:fldChar w:fldCharType="end"/>
      </w:r>
    </w:p>
    <w:p w14:paraId="72BCE3D2" w14:textId="77777777" w:rsidR="00571652" w:rsidRPr="008F6775" w:rsidRDefault="00990333">
      <w:pPr>
        <w:keepNext/>
        <w:spacing w:line="360" w:lineRule="auto"/>
        <w:rPr>
          <w:ins w:id="1926" w:author="Lingga Safitri" w:date="2025-07-01T16:44:00Z" w16du:dateUtc="2025-07-01T09:44:00Z"/>
        </w:rPr>
        <w:pPrChange w:id="1927" w:author="Lingga Safitri" w:date="2025-07-01T16:44:00Z" w16du:dateUtc="2025-07-01T09:44:00Z">
          <w:pPr>
            <w:spacing w:line="360" w:lineRule="auto"/>
          </w:pPr>
        </w:pPrChange>
      </w:pPr>
      <w:r w:rsidRPr="0081315E">
        <w:rPr>
          <w:rFonts w:ascii="Times New Roman" w:hAnsi="Times New Roman" w:cs="Times New Roman"/>
          <w:noProof/>
        </w:rPr>
        <w:drawing>
          <wp:inline distT="0" distB="0" distL="0" distR="0" wp14:anchorId="6A0950ED" wp14:editId="027285EB">
            <wp:extent cx="4925112" cy="5420481"/>
            <wp:effectExtent l="0" t="0" r="8890" b="8890"/>
            <wp:docPr id="206166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493" name=""/>
                    <pic:cNvPicPr/>
                  </pic:nvPicPr>
                  <pic:blipFill>
                    <a:blip r:embed="rId35"/>
                    <a:stretch>
                      <a:fillRect/>
                    </a:stretch>
                  </pic:blipFill>
                  <pic:spPr>
                    <a:xfrm>
                      <a:off x="0" y="0"/>
                      <a:ext cx="4925112" cy="5420481"/>
                    </a:xfrm>
                    <a:prstGeom prst="rect">
                      <a:avLst/>
                    </a:prstGeom>
                  </pic:spPr>
                </pic:pic>
              </a:graphicData>
            </a:graphic>
          </wp:inline>
        </w:drawing>
      </w:r>
    </w:p>
    <w:p w14:paraId="45EF059B" w14:textId="4F71A737" w:rsidR="00990333" w:rsidRPr="0081315E" w:rsidRDefault="00571652">
      <w:pPr>
        <w:pStyle w:val="Caption"/>
        <w:jc w:val="center"/>
        <w:rPr>
          <w:rFonts w:ascii="Times New Roman" w:hAnsi="Times New Roman" w:cs="Times New Roman"/>
          <w:lang w:val="en-ID" w:eastAsia="en-ID"/>
        </w:rPr>
        <w:pPrChange w:id="1928" w:author="Lingga Safitri" w:date="2025-07-01T16:44:00Z" w16du:dateUtc="2025-07-01T09:44:00Z">
          <w:pPr>
            <w:spacing w:line="360" w:lineRule="auto"/>
          </w:pPr>
        </w:pPrChange>
      </w:pPr>
      <w:bookmarkStart w:id="1929" w:name="_Toc202281369"/>
      <w:bookmarkStart w:id="1930" w:name="_Toc202282900"/>
      <w:ins w:id="1931" w:author="Lingga Safitri" w:date="2025-07-01T16:44:00Z" w16du:dateUtc="2025-07-01T09:44:00Z">
        <w:r w:rsidRPr="008F6775">
          <w:rPr>
            <w:color w:val="auto"/>
            <w:rPrChange w:id="1932" w:author="Lingga Safitri" w:date="2025-07-01T17:21:00Z" w16du:dateUtc="2025-07-01T10:21:00Z">
              <w:rPr>
                <w:i/>
                <w:iCs/>
              </w:rPr>
            </w:rPrChange>
          </w:rPr>
          <w:t xml:space="preserve">Gambar </w:t>
        </w:r>
      </w:ins>
      <w:ins w:id="1933" w:author="Lingga Safitri" w:date="2025-07-01T16:52:00Z" w16du:dateUtc="2025-07-01T09:52:00Z">
        <w:r w:rsidR="00154D3B" w:rsidRPr="008F6775">
          <w:rPr>
            <w:color w:val="auto"/>
            <w:rPrChange w:id="1934" w:author="Lingga Safitri" w:date="2025-07-01T17:21:00Z" w16du:dateUtc="2025-07-01T10:21:00Z">
              <w:rPr>
                <w:i/>
                <w:iCs/>
              </w:rPr>
            </w:rPrChange>
          </w:rPr>
          <w:t>4</w:t>
        </w:r>
      </w:ins>
      <w:ins w:id="1935" w:author="Lingga Safitri" w:date="2025-07-01T16:44:00Z" w16du:dateUtc="2025-07-01T09:44:00Z">
        <w:r w:rsidRPr="008F6775">
          <w:rPr>
            <w:color w:val="auto"/>
            <w:rPrChange w:id="1936" w:author="Lingga Safitri" w:date="2025-07-01T17:21:00Z" w16du:dateUtc="2025-07-01T10:21:00Z">
              <w:rPr>
                <w:i/>
                <w:iCs/>
              </w:rPr>
            </w:rPrChange>
          </w:rPr>
          <w:t xml:space="preserve">. </w:t>
        </w:r>
        <w:r w:rsidRPr="008F6775">
          <w:rPr>
            <w:color w:val="auto"/>
            <w:rPrChange w:id="1937" w:author="Lingga Safitri" w:date="2025-07-01T17:21:00Z" w16du:dateUtc="2025-07-01T10:21:00Z">
              <w:rPr>
                <w:i/>
                <w:iCs/>
              </w:rPr>
            </w:rPrChange>
          </w:rPr>
          <w:fldChar w:fldCharType="begin"/>
        </w:r>
        <w:r w:rsidRPr="008F6775">
          <w:rPr>
            <w:color w:val="auto"/>
            <w:rPrChange w:id="1938" w:author="Lingga Safitri" w:date="2025-07-01T17:21:00Z" w16du:dateUtc="2025-07-01T10:21:00Z">
              <w:rPr>
                <w:i/>
                <w:iCs/>
              </w:rPr>
            </w:rPrChange>
          </w:rPr>
          <w:instrText xml:space="preserve"> SEQ Gambar \* ARABIC </w:instrText>
        </w:r>
      </w:ins>
      <w:r w:rsidRPr="008F6775">
        <w:rPr>
          <w:color w:val="auto"/>
          <w:rPrChange w:id="1939" w:author="Lingga Safitri" w:date="2025-07-01T17:21:00Z" w16du:dateUtc="2025-07-01T10:21:00Z">
            <w:rPr>
              <w:i/>
              <w:iCs/>
            </w:rPr>
          </w:rPrChange>
        </w:rPr>
        <w:fldChar w:fldCharType="separate"/>
      </w:r>
      <w:r w:rsidR="00461B03">
        <w:rPr>
          <w:noProof/>
          <w:color w:val="auto"/>
        </w:rPr>
        <w:t>20</w:t>
      </w:r>
      <w:bookmarkEnd w:id="1929"/>
      <w:bookmarkEnd w:id="1930"/>
      <w:ins w:id="1940" w:author="Lingga Safitri" w:date="2025-07-01T16:44:00Z" w16du:dateUtc="2025-07-01T09:44:00Z">
        <w:r w:rsidRPr="008F6775">
          <w:rPr>
            <w:color w:val="auto"/>
            <w:rPrChange w:id="1941" w:author="Lingga Safitri" w:date="2025-07-01T17:21:00Z" w16du:dateUtc="2025-07-01T10:21:00Z">
              <w:rPr>
                <w:i/>
                <w:iCs/>
              </w:rPr>
            </w:rPrChange>
          </w:rPr>
          <w:fldChar w:fldCharType="end"/>
        </w:r>
      </w:ins>
    </w:p>
    <w:p w14:paraId="0E32BA9E" w14:textId="78E17647" w:rsidR="00990333" w:rsidRPr="008F6775" w:rsidRDefault="00990333" w:rsidP="00346688">
      <w:pPr>
        <w:pStyle w:val="Heading3"/>
        <w:rPr>
          <w:lang w:eastAsia="en-ID"/>
        </w:rPr>
      </w:pPr>
      <w:bookmarkStart w:id="1942" w:name="_Toc202286246"/>
      <w:r w:rsidRPr="008F6775">
        <w:rPr>
          <w:lang w:eastAsia="en-ID"/>
        </w:rPr>
        <w:t>Tambahan:</w:t>
      </w:r>
      <w:bookmarkEnd w:id="1942"/>
    </w:p>
    <w:p w14:paraId="58535118" w14:textId="48587286" w:rsidR="00990333" w:rsidRPr="008F6775" w:rsidRDefault="00990333" w:rsidP="00346688">
      <w:pPr>
        <w:pStyle w:val="Heading4"/>
        <w:rPr>
          <w:lang w:eastAsia="en-ID"/>
        </w:rPr>
      </w:pPr>
      <w:r w:rsidRPr="008F6775">
        <w:rPr>
          <w:lang w:eastAsia="en-ID"/>
        </w:rPr>
        <w:t>1. Pencegahan XSS</w:t>
      </w:r>
      <w:r w:rsidR="00B800C3" w:rsidRPr="008F6775">
        <w:rPr>
          <w:lang w:eastAsia="en-ID"/>
        </w:rPr>
        <w:t xml:space="preserve"> dan Validasi Form</w:t>
      </w:r>
    </w:p>
    <w:p w14:paraId="4E345E7E" w14:textId="42945364" w:rsidR="00990333" w:rsidRPr="008F6775" w:rsidRDefault="00990333" w:rsidP="00346688">
      <w:pPr>
        <w:spacing w:line="360" w:lineRule="auto"/>
        <w:rPr>
          <w:rFonts w:ascii="Times New Roman" w:hAnsi="Times New Roman" w:cs="Times New Roman"/>
          <w:lang w:val="en-ID" w:eastAsia="en-ID"/>
        </w:rPr>
      </w:pPr>
      <w:r w:rsidRPr="008F6775">
        <w:rPr>
          <w:rFonts w:ascii="Times New Roman" w:hAnsi="Times New Roman" w:cs="Times New Roman"/>
          <w:lang w:val="en-ID" w:eastAsia="en-ID"/>
        </w:rPr>
        <w:t>Setiap</w:t>
      </w:r>
      <w:r w:rsidR="00B800C3" w:rsidRPr="008F6775">
        <w:rPr>
          <w:rFonts w:ascii="Times New Roman" w:hAnsi="Times New Roman" w:cs="Times New Roman"/>
          <w:lang w:val="en-ID" w:eastAsia="en-ID"/>
        </w:rPr>
        <w:t xml:space="preserve"> file yang ada</w:t>
      </w:r>
      <w:r w:rsidRPr="008F6775">
        <w:rPr>
          <w:rFonts w:ascii="Times New Roman" w:hAnsi="Times New Roman" w:cs="Times New Roman"/>
          <w:lang w:val="en-ID" w:eastAsia="en-ID"/>
        </w:rPr>
        <w:t xml:space="preserve"> di folder Public tambahkan Library DOMPurify agar tidak ada XSS pada DOM javascript</w:t>
      </w:r>
    </w:p>
    <w:p w14:paraId="5A0BF35C" w14:textId="77777777" w:rsidR="00571652" w:rsidRPr="008F6775" w:rsidRDefault="00990333">
      <w:pPr>
        <w:keepNext/>
        <w:spacing w:line="360" w:lineRule="auto"/>
        <w:rPr>
          <w:ins w:id="1943" w:author="Lingga Safitri" w:date="2025-07-01T16:44:00Z" w16du:dateUtc="2025-07-01T09:44:00Z"/>
        </w:rPr>
        <w:pPrChange w:id="1944" w:author="Lingga Safitri" w:date="2025-07-01T16:44:00Z" w16du:dateUtc="2025-07-01T09:44:00Z">
          <w:pPr>
            <w:spacing w:line="360" w:lineRule="auto"/>
          </w:pPr>
        </w:pPrChange>
      </w:pPr>
      <w:r w:rsidRPr="0081315E">
        <w:rPr>
          <w:rFonts w:ascii="Times New Roman" w:hAnsi="Times New Roman" w:cs="Times New Roman"/>
          <w:noProof/>
          <w:lang w:val="en-ID" w:eastAsia="en-ID"/>
        </w:rPr>
        <w:lastRenderedPageBreak/>
        <w:drawing>
          <wp:inline distT="0" distB="0" distL="0" distR="0" wp14:anchorId="6168EAE4" wp14:editId="661F7B8A">
            <wp:extent cx="5039995" cy="364490"/>
            <wp:effectExtent l="0" t="0" r="8255" b="0"/>
            <wp:docPr id="72137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72613" name=""/>
                    <pic:cNvPicPr/>
                  </pic:nvPicPr>
                  <pic:blipFill>
                    <a:blip r:embed="rId56"/>
                    <a:stretch>
                      <a:fillRect/>
                    </a:stretch>
                  </pic:blipFill>
                  <pic:spPr>
                    <a:xfrm>
                      <a:off x="0" y="0"/>
                      <a:ext cx="5039995" cy="364490"/>
                    </a:xfrm>
                    <a:prstGeom prst="rect">
                      <a:avLst/>
                    </a:prstGeom>
                  </pic:spPr>
                </pic:pic>
              </a:graphicData>
            </a:graphic>
          </wp:inline>
        </w:drawing>
      </w:r>
    </w:p>
    <w:p w14:paraId="695D1408" w14:textId="456BC8D2" w:rsidR="00990333" w:rsidRPr="0081315E" w:rsidRDefault="00571652">
      <w:pPr>
        <w:pStyle w:val="Caption"/>
        <w:jc w:val="center"/>
        <w:rPr>
          <w:rFonts w:ascii="Times New Roman" w:hAnsi="Times New Roman" w:cs="Times New Roman"/>
          <w:lang w:val="en-ID" w:eastAsia="en-ID"/>
        </w:rPr>
        <w:pPrChange w:id="1945" w:author="Lingga Safitri" w:date="2025-07-01T16:44:00Z" w16du:dateUtc="2025-07-01T09:44:00Z">
          <w:pPr>
            <w:spacing w:line="360" w:lineRule="auto"/>
          </w:pPr>
        </w:pPrChange>
      </w:pPr>
      <w:bookmarkStart w:id="1946" w:name="_Toc202281370"/>
      <w:bookmarkStart w:id="1947" w:name="_Toc202282901"/>
      <w:ins w:id="1948" w:author="Lingga Safitri" w:date="2025-07-01T16:44:00Z" w16du:dateUtc="2025-07-01T09:44:00Z">
        <w:r w:rsidRPr="008F6775">
          <w:rPr>
            <w:color w:val="auto"/>
            <w:rPrChange w:id="1949" w:author="Lingga Safitri" w:date="2025-07-01T17:21:00Z" w16du:dateUtc="2025-07-01T10:21:00Z">
              <w:rPr>
                <w:i/>
                <w:iCs/>
              </w:rPr>
            </w:rPrChange>
          </w:rPr>
          <w:t xml:space="preserve">Gambar </w:t>
        </w:r>
      </w:ins>
      <w:ins w:id="1950" w:author="Lingga Safitri" w:date="2025-07-01T16:52:00Z" w16du:dateUtc="2025-07-01T09:52:00Z">
        <w:r w:rsidR="00154D3B" w:rsidRPr="008F6775">
          <w:rPr>
            <w:color w:val="auto"/>
            <w:rPrChange w:id="1951" w:author="Lingga Safitri" w:date="2025-07-01T17:21:00Z" w16du:dateUtc="2025-07-01T10:21:00Z">
              <w:rPr>
                <w:i/>
                <w:iCs/>
              </w:rPr>
            </w:rPrChange>
          </w:rPr>
          <w:t>4</w:t>
        </w:r>
      </w:ins>
      <w:ins w:id="1952" w:author="Lingga Safitri" w:date="2025-07-01T16:44:00Z" w16du:dateUtc="2025-07-01T09:44:00Z">
        <w:r w:rsidRPr="008F6775">
          <w:rPr>
            <w:color w:val="auto"/>
            <w:rPrChange w:id="1953" w:author="Lingga Safitri" w:date="2025-07-01T17:21:00Z" w16du:dateUtc="2025-07-01T10:21:00Z">
              <w:rPr>
                <w:i/>
                <w:iCs/>
              </w:rPr>
            </w:rPrChange>
          </w:rPr>
          <w:t>.</w:t>
        </w:r>
        <w:r w:rsidRPr="008F6775">
          <w:rPr>
            <w:color w:val="auto"/>
            <w:rPrChange w:id="1954" w:author="Lingga Safitri" w:date="2025-07-01T17:21:00Z" w16du:dateUtc="2025-07-01T10:21:00Z">
              <w:rPr>
                <w:i/>
                <w:iCs/>
              </w:rPr>
            </w:rPrChange>
          </w:rPr>
          <w:fldChar w:fldCharType="begin"/>
        </w:r>
        <w:r w:rsidRPr="008F6775">
          <w:rPr>
            <w:color w:val="auto"/>
            <w:rPrChange w:id="1955" w:author="Lingga Safitri" w:date="2025-07-01T17:21:00Z" w16du:dateUtc="2025-07-01T10:21:00Z">
              <w:rPr>
                <w:i/>
                <w:iCs/>
              </w:rPr>
            </w:rPrChange>
          </w:rPr>
          <w:instrText xml:space="preserve"> SEQ Gambar \* ARABIC </w:instrText>
        </w:r>
      </w:ins>
      <w:r w:rsidRPr="008F6775">
        <w:rPr>
          <w:color w:val="auto"/>
          <w:rPrChange w:id="1956" w:author="Lingga Safitri" w:date="2025-07-01T17:21:00Z" w16du:dateUtc="2025-07-01T10:21:00Z">
            <w:rPr>
              <w:i/>
              <w:iCs/>
            </w:rPr>
          </w:rPrChange>
        </w:rPr>
        <w:fldChar w:fldCharType="separate"/>
      </w:r>
      <w:r w:rsidR="00461B03">
        <w:rPr>
          <w:noProof/>
          <w:color w:val="auto"/>
        </w:rPr>
        <w:t>21</w:t>
      </w:r>
      <w:bookmarkEnd w:id="1946"/>
      <w:bookmarkEnd w:id="1947"/>
      <w:ins w:id="1957" w:author="Lingga Safitri" w:date="2025-07-01T16:44:00Z" w16du:dateUtc="2025-07-01T09:44:00Z">
        <w:r w:rsidRPr="008F6775">
          <w:rPr>
            <w:color w:val="auto"/>
            <w:rPrChange w:id="1958" w:author="Lingga Safitri" w:date="2025-07-01T17:21:00Z" w16du:dateUtc="2025-07-01T10:21:00Z">
              <w:rPr>
                <w:i/>
                <w:iCs/>
              </w:rPr>
            </w:rPrChange>
          </w:rPr>
          <w:fldChar w:fldCharType="end"/>
        </w:r>
      </w:ins>
    </w:p>
    <w:p w14:paraId="2415C76E" w14:textId="7AF7ADD0" w:rsidR="00990333" w:rsidRPr="008F6775" w:rsidRDefault="00B800C3" w:rsidP="00346688">
      <w:pPr>
        <w:spacing w:line="360" w:lineRule="auto"/>
        <w:rPr>
          <w:rFonts w:ascii="Times New Roman" w:hAnsi="Times New Roman" w:cs="Times New Roman"/>
          <w:lang w:val="en-ID" w:eastAsia="en-ID"/>
        </w:rPr>
      </w:pPr>
      <w:r w:rsidRPr="008F6775">
        <w:rPr>
          <w:rFonts w:ascii="Times New Roman" w:hAnsi="Times New Roman" w:cs="Times New Roman"/>
          <w:lang w:val="en-ID" w:eastAsia="en-ID"/>
        </w:rPr>
        <w:t xml:space="preserve">Contoh Pencegahan DOMXSS dan validasi </w:t>
      </w:r>
      <w:r w:rsidR="00346688" w:rsidRPr="008F6775">
        <w:rPr>
          <w:rFonts w:ascii="Times New Roman" w:hAnsi="Times New Roman" w:cs="Times New Roman"/>
          <w:lang w:val="en-ID" w:eastAsia="en-ID"/>
        </w:rPr>
        <w:t>Inputan/</w:t>
      </w:r>
      <w:r w:rsidRPr="008F6775">
        <w:rPr>
          <w:rFonts w:ascii="Times New Roman" w:hAnsi="Times New Roman" w:cs="Times New Roman"/>
          <w:lang w:val="en-ID" w:eastAsia="en-ID"/>
        </w:rPr>
        <w:t>Nomor:</w:t>
      </w:r>
    </w:p>
    <w:p w14:paraId="261DC137" w14:textId="77777777" w:rsidR="00571652" w:rsidRPr="008F6775" w:rsidRDefault="00B800C3">
      <w:pPr>
        <w:keepNext/>
        <w:spacing w:line="360" w:lineRule="auto"/>
        <w:rPr>
          <w:ins w:id="1959" w:author="Lingga Safitri" w:date="2025-07-01T16:44:00Z" w16du:dateUtc="2025-07-01T09:44:00Z"/>
        </w:rPr>
        <w:pPrChange w:id="1960" w:author="Lingga Safitri" w:date="2025-07-01T16:44:00Z" w16du:dateUtc="2025-07-01T09:44:00Z">
          <w:pPr>
            <w:spacing w:line="360" w:lineRule="auto"/>
          </w:pPr>
        </w:pPrChange>
      </w:pPr>
      <w:r w:rsidRPr="0081315E">
        <w:rPr>
          <w:rFonts w:ascii="Times New Roman" w:hAnsi="Times New Roman" w:cs="Times New Roman"/>
          <w:noProof/>
          <w:lang w:val="en-ID" w:eastAsia="en-ID"/>
        </w:rPr>
        <w:drawing>
          <wp:inline distT="0" distB="0" distL="0" distR="0" wp14:anchorId="5FCD97F9" wp14:editId="6D4C1687">
            <wp:extent cx="3362794" cy="3934374"/>
            <wp:effectExtent l="0" t="0" r="9525" b="9525"/>
            <wp:docPr id="21201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1697" name=""/>
                    <pic:cNvPicPr/>
                  </pic:nvPicPr>
                  <pic:blipFill>
                    <a:blip r:embed="rId57"/>
                    <a:stretch>
                      <a:fillRect/>
                    </a:stretch>
                  </pic:blipFill>
                  <pic:spPr>
                    <a:xfrm>
                      <a:off x="0" y="0"/>
                      <a:ext cx="3362794" cy="3934374"/>
                    </a:xfrm>
                    <a:prstGeom prst="rect">
                      <a:avLst/>
                    </a:prstGeom>
                  </pic:spPr>
                </pic:pic>
              </a:graphicData>
            </a:graphic>
          </wp:inline>
        </w:drawing>
      </w:r>
    </w:p>
    <w:p w14:paraId="7F9BA48C" w14:textId="1A88D45E" w:rsidR="00B800C3" w:rsidRPr="0081315E" w:rsidRDefault="00571652">
      <w:pPr>
        <w:pStyle w:val="Caption"/>
        <w:ind w:left="2127"/>
        <w:rPr>
          <w:rFonts w:ascii="Times New Roman" w:hAnsi="Times New Roman" w:cs="Times New Roman"/>
          <w:lang w:val="en-ID" w:eastAsia="en-ID"/>
        </w:rPr>
        <w:pPrChange w:id="1961" w:author="Lingga Safitri" w:date="2025-07-01T16:52:00Z" w16du:dateUtc="2025-07-01T09:52:00Z">
          <w:pPr>
            <w:spacing w:line="360" w:lineRule="auto"/>
          </w:pPr>
        </w:pPrChange>
      </w:pPr>
      <w:bookmarkStart w:id="1962" w:name="_Toc202281371"/>
      <w:bookmarkStart w:id="1963" w:name="_Toc202282902"/>
      <w:ins w:id="1964" w:author="Lingga Safitri" w:date="2025-07-01T16:44:00Z" w16du:dateUtc="2025-07-01T09:44:00Z">
        <w:r w:rsidRPr="008F6775">
          <w:rPr>
            <w:color w:val="auto"/>
            <w:rPrChange w:id="1965" w:author="Lingga Safitri" w:date="2025-07-01T17:21:00Z" w16du:dateUtc="2025-07-01T10:21:00Z">
              <w:rPr>
                <w:i/>
                <w:iCs/>
              </w:rPr>
            </w:rPrChange>
          </w:rPr>
          <w:t xml:space="preserve">Gambar </w:t>
        </w:r>
      </w:ins>
      <w:ins w:id="1966" w:author="Lingga Safitri" w:date="2025-07-01T16:52:00Z" w16du:dateUtc="2025-07-01T09:52:00Z">
        <w:r w:rsidR="00154D3B" w:rsidRPr="008F6775">
          <w:rPr>
            <w:color w:val="auto"/>
            <w:rPrChange w:id="1967" w:author="Lingga Safitri" w:date="2025-07-01T17:21:00Z" w16du:dateUtc="2025-07-01T10:21:00Z">
              <w:rPr>
                <w:i/>
                <w:iCs/>
              </w:rPr>
            </w:rPrChange>
          </w:rPr>
          <w:t>4</w:t>
        </w:r>
      </w:ins>
      <w:ins w:id="1968" w:author="Lingga Safitri" w:date="2025-07-01T16:44:00Z" w16du:dateUtc="2025-07-01T09:44:00Z">
        <w:r w:rsidRPr="008F6775">
          <w:rPr>
            <w:color w:val="auto"/>
            <w:rPrChange w:id="1969" w:author="Lingga Safitri" w:date="2025-07-01T17:21:00Z" w16du:dateUtc="2025-07-01T10:21:00Z">
              <w:rPr>
                <w:i/>
                <w:iCs/>
              </w:rPr>
            </w:rPrChange>
          </w:rPr>
          <w:t>.</w:t>
        </w:r>
        <w:r w:rsidRPr="008F6775">
          <w:rPr>
            <w:color w:val="auto"/>
            <w:rPrChange w:id="1970" w:author="Lingga Safitri" w:date="2025-07-01T17:21:00Z" w16du:dateUtc="2025-07-01T10:21:00Z">
              <w:rPr>
                <w:i/>
                <w:iCs/>
              </w:rPr>
            </w:rPrChange>
          </w:rPr>
          <w:fldChar w:fldCharType="begin"/>
        </w:r>
        <w:r w:rsidRPr="008F6775">
          <w:rPr>
            <w:color w:val="auto"/>
            <w:rPrChange w:id="1971" w:author="Lingga Safitri" w:date="2025-07-01T17:21:00Z" w16du:dateUtc="2025-07-01T10:21:00Z">
              <w:rPr>
                <w:i/>
                <w:iCs/>
              </w:rPr>
            </w:rPrChange>
          </w:rPr>
          <w:instrText xml:space="preserve"> SEQ Gambar \* ARABIC </w:instrText>
        </w:r>
      </w:ins>
      <w:r w:rsidRPr="008F6775">
        <w:rPr>
          <w:color w:val="auto"/>
          <w:rPrChange w:id="1972" w:author="Lingga Safitri" w:date="2025-07-01T17:21:00Z" w16du:dateUtc="2025-07-01T10:21:00Z">
            <w:rPr>
              <w:i/>
              <w:iCs/>
            </w:rPr>
          </w:rPrChange>
        </w:rPr>
        <w:fldChar w:fldCharType="separate"/>
      </w:r>
      <w:r w:rsidR="00461B03">
        <w:rPr>
          <w:noProof/>
          <w:color w:val="auto"/>
        </w:rPr>
        <w:t>22</w:t>
      </w:r>
      <w:bookmarkEnd w:id="1962"/>
      <w:bookmarkEnd w:id="1963"/>
      <w:ins w:id="1973" w:author="Lingga Safitri" w:date="2025-07-01T16:44:00Z" w16du:dateUtc="2025-07-01T09:44:00Z">
        <w:r w:rsidRPr="008F6775">
          <w:rPr>
            <w:color w:val="auto"/>
            <w:rPrChange w:id="1974" w:author="Lingga Safitri" w:date="2025-07-01T17:21:00Z" w16du:dateUtc="2025-07-01T10:21:00Z">
              <w:rPr>
                <w:i/>
                <w:iCs/>
              </w:rPr>
            </w:rPrChange>
          </w:rPr>
          <w:fldChar w:fldCharType="end"/>
        </w:r>
      </w:ins>
    </w:p>
    <w:p w14:paraId="4964F466" w14:textId="2C1E758E" w:rsidR="00B800C3" w:rsidRPr="008F6775" w:rsidRDefault="00B800C3" w:rsidP="00346688">
      <w:pPr>
        <w:spacing w:line="360" w:lineRule="auto"/>
        <w:rPr>
          <w:rFonts w:ascii="Times New Roman" w:hAnsi="Times New Roman" w:cs="Times New Roman"/>
          <w:lang w:val="en-ID" w:eastAsia="en-ID"/>
        </w:rPr>
      </w:pPr>
      <w:r w:rsidRPr="008F6775">
        <w:rPr>
          <w:rFonts w:ascii="Times New Roman" w:hAnsi="Times New Roman" w:cs="Times New Roman"/>
          <w:lang w:val="en-ID" w:eastAsia="en-ID"/>
        </w:rPr>
        <w:t>Dan juga contoh untuk minimum input:</w:t>
      </w:r>
    </w:p>
    <w:p w14:paraId="5440C48C" w14:textId="77777777" w:rsidR="00571652" w:rsidRPr="008F6775" w:rsidRDefault="00B800C3">
      <w:pPr>
        <w:keepNext/>
        <w:spacing w:line="360" w:lineRule="auto"/>
        <w:rPr>
          <w:ins w:id="1975" w:author="Lingga Safitri" w:date="2025-07-01T16:45:00Z" w16du:dateUtc="2025-07-01T09:45:00Z"/>
        </w:rPr>
        <w:pPrChange w:id="1976" w:author="Lingga Safitri" w:date="2025-07-01T16:45:00Z" w16du:dateUtc="2025-07-01T09:45:00Z">
          <w:pPr>
            <w:spacing w:line="360" w:lineRule="auto"/>
          </w:pPr>
        </w:pPrChange>
      </w:pPr>
      <w:r w:rsidRPr="0081315E">
        <w:rPr>
          <w:rFonts w:ascii="Times New Roman" w:hAnsi="Times New Roman" w:cs="Times New Roman"/>
          <w:noProof/>
          <w:lang w:val="en-ID" w:eastAsia="en-ID"/>
        </w:rPr>
        <w:drawing>
          <wp:inline distT="0" distB="0" distL="0" distR="0" wp14:anchorId="4E60C366" wp14:editId="7134FC97">
            <wp:extent cx="4686954" cy="352474"/>
            <wp:effectExtent l="0" t="0" r="0" b="9525"/>
            <wp:docPr id="95000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03013" name=""/>
                    <pic:cNvPicPr/>
                  </pic:nvPicPr>
                  <pic:blipFill>
                    <a:blip r:embed="rId58"/>
                    <a:stretch>
                      <a:fillRect/>
                    </a:stretch>
                  </pic:blipFill>
                  <pic:spPr>
                    <a:xfrm>
                      <a:off x="0" y="0"/>
                      <a:ext cx="4686954" cy="352474"/>
                    </a:xfrm>
                    <a:prstGeom prst="rect">
                      <a:avLst/>
                    </a:prstGeom>
                  </pic:spPr>
                </pic:pic>
              </a:graphicData>
            </a:graphic>
          </wp:inline>
        </w:drawing>
      </w:r>
    </w:p>
    <w:p w14:paraId="70D6D6BC" w14:textId="1BE3B61B" w:rsidR="00B800C3" w:rsidRPr="0081315E" w:rsidRDefault="00571652">
      <w:pPr>
        <w:pStyle w:val="Caption"/>
        <w:jc w:val="center"/>
        <w:rPr>
          <w:rFonts w:ascii="Times New Roman" w:hAnsi="Times New Roman" w:cs="Times New Roman"/>
          <w:lang w:val="en-ID" w:eastAsia="en-ID"/>
        </w:rPr>
        <w:pPrChange w:id="1977" w:author="Lingga Safitri" w:date="2025-07-01T16:45:00Z" w16du:dateUtc="2025-07-01T09:45:00Z">
          <w:pPr>
            <w:spacing w:line="360" w:lineRule="auto"/>
          </w:pPr>
        </w:pPrChange>
      </w:pPr>
      <w:bookmarkStart w:id="1978" w:name="_Toc202281372"/>
      <w:bookmarkStart w:id="1979" w:name="_Toc202282903"/>
      <w:ins w:id="1980" w:author="Lingga Safitri" w:date="2025-07-01T16:45:00Z" w16du:dateUtc="2025-07-01T09:45:00Z">
        <w:r w:rsidRPr="008F6775">
          <w:rPr>
            <w:color w:val="auto"/>
            <w:rPrChange w:id="1981" w:author="Lingga Safitri" w:date="2025-07-01T17:21:00Z" w16du:dateUtc="2025-07-01T10:21:00Z">
              <w:rPr>
                <w:i/>
                <w:iCs/>
              </w:rPr>
            </w:rPrChange>
          </w:rPr>
          <w:t xml:space="preserve">Gambar </w:t>
        </w:r>
      </w:ins>
      <w:ins w:id="1982" w:author="Lingga Safitri" w:date="2025-07-01T16:52:00Z" w16du:dateUtc="2025-07-01T09:52:00Z">
        <w:r w:rsidR="00154D3B" w:rsidRPr="008F6775">
          <w:rPr>
            <w:color w:val="auto"/>
            <w:rPrChange w:id="1983" w:author="Lingga Safitri" w:date="2025-07-01T17:21:00Z" w16du:dateUtc="2025-07-01T10:21:00Z">
              <w:rPr>
                <w:i/>
                <w:iCs/>
              </w:rPr>
            </w:rPrChange>
          </w:rPr>
          <w:t>4</w:t>
        </w:r>
      </w:ins>
      <w:ins w:id="1984" w:author="Lingga Safitri" w:date="2025-07-01T16:45:00Z" w16du:dateUtc="2025-07-01T09:45:00Z">
        <w:r w:rsidRPr="008F6775">
          <w:rPr>
            <w:color w:val="auto"/>
            <w:rPrChange w:id="1985" w:author="Lingga Safitri" w:date="2025-07-01T17:21:00Z" w16du:dateUtc="2025-07-01T10:21:00Z">
              <w:rPr>
                <w:i/>
                <w:iCs/>
              </w:rPr>
            </w:rPrChange>
          </w:rPr>
          <w:t>.</w:t>
        </w:r>
        <w:r w:rsidRPr="008F6775">
          <w:rPr>
            <w:color w:val="auto"/>
            <w:rPrChange w:id="1986" w:author="Lingga Safitri" w:date="2025-07-01T17:21:00Z" w16du:dateUtc="2025-07-01T10:21:00Z">
              <w:rPr>
                <w:i/>
                <w:iCs/>
              </w:rPr>
            </w:rPrChange>
          </w:rPr>
          <w:fldChar w:fldCharType="begin"/>
        </w:r>
        <w:r w:rsidRPr="008F6775">
          <w:rPr>
            <w:color w:val="auto"/>
            <w:rPrChange w:id="1987" w:author="Lingga Safitri" w:date="2025-07-01T17:21:00Z" w16du:dateUtc="2025-07-01T10:21:00Z">
              <w:rPr>
                <w:i/>
                <w:iCs/>
              </w:rPr>
            </w:rPrChange>
          </w:rPr>
          <w:instrText xml:space="preserve"> SEQ Gambar \* ARABIC </w:instrText>
        </w:r>
      </w:ins>
      <w:r w:rsidRPr="008F6775">
        <w:rPr>
          <w:color w:val="auto"/>
          <w:rPrChange w:id="1988" w:author="Lingga Safitri" w:date="2025-07-01T17:21:00Z" w16du:dateUtc="2025-07-01T10:21:00Z">
            <w:rPr>
              <w:i/>
              <w:iCs/>
            </w:rPr>
          </w:rPrChange>
        </w:rPr>
        <w:fldChar w:fldCharType="separate"/>
      </w:r>
      <w:r w:rsidR="00461B03">
        <w:rPr>
          <w:noProof/>
          <w:color w:val="auto"/>
        </w:rPr>
        <w:t>23</w:t>
      </w:r>
      <w:bookmarkEnd w:id="1978"/>
      <w:bookmarkEnd w:id="1979"/>
      <w:ins w:id="1989" w:author="Lingga Safitri" w:date="2025-07-01T16:45:00Z" w16du:dateUtc="2025-07-01T09:45:00Z">
        <w:r w:rsidRPr="008F6775">
          <w:rPr>
            <w:color w:val="auto"/>
            <w:rPrChange w:id="1990" w:author="Lingga Safitri" w:date="2025-07-01T17:21:00Z" w16du:dateUtc="2025-07-01T10:21:00Z">
              <w:rPr>
                <w:i/>
                <w:iCs/>
              </w:rPr>
            </w:rPrChange>
          </w:rPr>
          <w:fldChar w:fldCharType="end"/>
        </w:r>
      </w:ins>
    </w:p>
    <w:p w14:paraId="41ACB6E3" w14:textId="26EC6700" w:rsidR="00B800C3" w:rsidRPr="008F6775" w:rsidRDefault="00B800C3" w:rsidP="00346688">
      <w:pPr>
        <w:spacing w:line="360" w:lineRule="auto"/>
        <w:rPr>
          <w:rFonts w:ascii="Times New Roman" w:hAnsi="Times New Roman" w:cs="Times New Roman"/>
          <w:lang w:val="en-ID" w:eastAsia="en-ID"/>
        </w:rPr>
      </w:pPr>
      <w:r w:rsidRPr="008F6775">
        <w:rPr>
          <w:rFonts w:ascii="Times New Roman" w:hAnsi="Times New Roman" w:cs="Times New Roman"/>
          <w:lang w:val="en-ID" w:eastAsia="en-ID"/>
        </w:rPr>
        <w:t>Dan begitupun semuanya yang ada di folder Public (semua file .html wajib dimasukan DOMPurify dan Validasi serta Minimum/Maximum Input)</w:t>
      </w:r>
    </w:p>
    <w:p w14:paraId="442C4684" w14:textId="58DE6F03" w:rsidR="00B800C3" w:rsidRPr="008F6775" w:rsidRDefault="00B800C3" w:rsidP="00346688">
      <w:pPr>
        <w:pStyle w:val="Heading4"/>
        <w:numPr>
          <w:ilvl w:val="0"/>
          <w:numId w:val="95"/>
        </w:numPr>
        <w:rPr>
          <w:lang w:eastAsia="en-ID"/>
        </w:rPr>
      </w:pPr>
      <w:r w:rsidRPr="008F6775">
        <w:rPr>
          <w:lang w:eastAsia="en-ID"/>
        </w:rPr>
        <w:t>Pencegahan Dirlisting / Direktory Listing</w:t>
      </w:r>
      <w:r w:rsidR="0078154A" w:rsidRPr="008F6775">
        <w:rPr>
          <w:lang w:eastAsia="en-ID"/>
        </w:rPr>
        <w:t xml:space="preserve"> + Cookie management / Token Management</w:t>
      </w:r>
      <w:r w:rsidR="00C003CD" w:rsidRPr="008F6775">
        <w:rPr>
          <w:lang w:eastAsia="en-ID"/>
        </w:rPr>
        <w:t xml:space="preserve"> (Menghindari CSRF Injection)</w:t>
      </w:r>
    </w:p>
    <w:p w14:paraId="613F6C45" w14:textId="1F669530" w:rsidR="00B800C3" w:rsidRPr="008F6775" w:rsidRDefault="00B800C3" w:rsidP="00346688">
      <w:pPr>
        <w:spacing w:line="360" w:lineRule="auto"/>
        <w:rPr>
          <w:rFonts w:ascii="Times New Roman" w:hAnsi="Times New Roman" w:cs="Times New Roman"/>
          <w:lang w:val="en-ID" w:eastAsia="en-ID"/>
        </w:rPr>
      </w:pPr>
      <w:r w:rsidRPr="008F6775">
        <w:rPr>
          <w:rFonts w:ascii="Times New Roman" w:hAnsi="Times New Roman" w:cs="Times New Roman"/>
          <w:lang w:val="en-ID" w:eastAsia="en-ID"/>
        </w:rPr>
        <w:lastRenderedPageBreak/>
        <w:t>Pencegahan Direktory Listing itu penting, karena kerentanan ini berbahaya, seseorang yang tidak memiliki akses dapat masuk ke folder/direktori yang tidak sah</w:t>
      </w:r>
    </w:p>
    <w:p w14:paraId="53D02D27" w14:textId="77777777" w:rsidR="00571652" w:rsidRPr="008F6775" w:rsidRDefault="00B800C3">
      <w:pPr>
        <w:keepNext/>
        <w:spacing w:line="360" w:lineRule="auto"/>
        <w:rPr>
          <w:ins w:id="1991" w:author="Lingga Safitri" w:date="2025-07-01T16:45:00Z" w16du:dateUtc="2025-07-01T09:45:00Z"/>
        </w:rPr>
        <w:pPrChange w:id="1992" w:author="Lingga Safitri" w:date="2025-07-01T16:45:00Z" w16du:dateUtc="2025-07-01T09:45:00Z">
          <w:pPr>
            <w:spacing w:line="360" w:lineRule="auto"/>
          </w:pPr>
        </w:pPrChange>
      </w:pPr>
      <w:r w:rsidRPr="0081315E">
        <w:rPr>
          <w:rFonts w:ascii="Times New Roman" w:hAnsi="Times New Roman" w:cs="Times New Roman"/>
          <w:noProof/>
          <w:lang w:val="en-ID" w:eastAsia="en-ID"/>
        </w:rPr>
        <w:drawing>
          <wp:inline distT="0" distB="0" distL="0" distR="0" wp14:anchorId="6501A5C8" wp14:editId="0B41D183">
            <wp:extent cx="4239217" cy="1114581"/>
            <wp:effectExtent l="0" t="0" r="0" b="9525"/>
            <wp:docPr id="120237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76241" name=""/>
                    <pic:cNvPicPr/>
                  </pic:nvPicPr>
                  <pic:blipFill>
                    <a:blip r:embed="rId59"/>
                    <a:stretch>
                      <a:fillRect/>
                    </a:stretch>
                  </pic:blipFill>
                  <pic:spPr>
                    <a:xfrm>
                      <a:off x="0" y="0"/>
                      <a:ext cx="4239217" cy="1114581"/>
                    </a:xfrm>
                    <a:prstGeom prst="rect">
                      <a:avLst/>
                    </a:prstGeom>
                  </pic:spPr>
                </pic:pic>
              </a:graphicData>
            </a:graphic>
          </wp:inline>
        </w:drawing>
      </w:r>
    </w:p>
    <w:p w14:paraId="23CEDD89" w14:textId="68F1E0A4" w:rsidR="00B800C3" w:rsidRPr="0081315E" w:rsidRDefault="00571652">
      <w:pPr>
        <w:pStyle w:val="Caption"/>
        <w:jc w:val="center"/>
        <w:rPr>
          <w:rFonts w:ascii="Times New Roman" w:hAnsi="Times New Roman" w:cs="Times New Roman"/>
          <w:lang w:val="en-ID" w:eastAsia="en-ID"/>
        </w:rPr>
        <w:pPrChange w:id="1993" w:author="Lingga Safitri" w:date="2025-07-01T16:45:00Z" w16du:dateUtc="2025-07-01T09:45:00Z">
          <w:pPr>
            <w:spacing w:line="360" w:lineRule="auto"/>
          </w:pPr>
        </w:pPrChange>
      </w:pPr>
      <w:bookmarkStart w:id="1994" w:name="_Toc202281373"/>
      <w:bookmarkStart w:id="1995" w:name="_Toc202282904"/>
      <w:ins w:id="1996" w:author="Lingga Safitri" w:date="2025-07-01T16:45:00Z" w16du:dateUtc="2025-07-01T09:45:00Z">
        <w:r w:rsidRPr="008F6775">
          <w:rPr>
            <w:color w:val="auto"/>
            <w:rPrChange w:id="1997" w:author="Lingga Safitri" w:date="2025-07-01T17:21:00Z" w16du:dateUtc="2025-07-01T10:21:00Z">
              <w:rPr>
                <w:i/>
                <w:iCs/>
              </w:rPr>
            </w:rPrChange>
          </w:rPr>
          <w:t xml:space="preserve">Gambar </w:t>
        </w:r>
      </w:ins>
      <w:ins w:id="1998" w:author="Lingga Safitri" w:date="2025-07-01T16:53:00Z" w16du:dateUtc="2025-07-01T09:53:00Z">
        <w:r w:rsidR="00154D3B" w:rsidRPr="008F6775">
          <w:rPr>
            <w:color w:val="auto"/>
            <w:rPrChange w:id="1999" w:author="Lingga Safitri" w:date="2025-07-01T17:21:00Z" w16du:dateUtc="2025-07-01T10:21:00Z">
              <w:rPr>
                <w:i/>
                <w:iCs/>
              </w:rPr>
            </w:rPrChange>
          </w:rPr>
          <w:t>4</w:t>
        </w:r>
      </w:ins>
      <w:ins w:id="2000" w:author="Lingga Safitri" w:date="2025-07-01T16:45:00Z" w16du:dateUtc="2025-07-01T09:45:00Z">
        <w:r w:rsidRPr="008F6775">
          <w:rPr>
            <w:color w:val="auto"/>
            <w:rPrChange w:id="2001" w:author="Lingga Safitri" w:date="2025-07-01T17:21:00Z" w16du:dateUtc="2025-07-01T10:21:00Z">
              <w:rPr>
                <w:i/>
                <w:iCs/>
              </w:rPr>
            </w:rPrChange>
          </w:rPr>
          <w:t>.</w:t>
        </w:r>
        <w:r w:rsidRPr="008F6775">
          <w:rPr>
            <w:color w:val="auto"/>
            <w:rPrChange w:id="2002" w:author="Lingga Safitri" w:date="2025-07-01T17:21:00Z" w16du:dateUtc="2025-07-01T10:21:00Z">
              <w:rPr>
                <w:i/>
                <w:iCs/>
              </w:rPr>
            </w:rPrChange>
          </w:rPr>
          <w:fldChar w:fldCharType="begin"/>
        </w:r>
        <w:r w:rsidRPr="008F6775">
          <w:rPr>
            <w:color w:val="auto"/>
            <w:rPrChange w:id="2003" w:author="Lingga Safitri" w:date="2025-07-01T17:21:00Z" w16du:dateUtc="2025-07-01T10:21:00Z">
              <w:rPr>
                <w:i/>
                <w:iCs/>
              </w:rPr>
            </w:rPrChange>
          </w:rPr>
          <w:instrText xml:space="preserve"> SEQ Gambar \* ARABIC </w:instrText>
        </w:r>
      </w:ins>
      <w:r w:rsidRPr="008F6775">
        <w:rPr>
          <w:color w:val="auto"/>
          <w:rPrChange w:id="2004" w:author="Lingga Safitri" w:date="2025-07-01T17:21:00Z" w16du:dateUtc="2025-07-01T10:21:00Z">
            <w:rPr>
              <w:i/>
              <w:iCs/>
            </w:rPr>
          </w:rPrChange>
        </w:rPr>
        <w:fldChar w:fldCharType="separate"/>
      </w:r>
      <w:r w:rsidR="00461B03">
        <w:rPr>
          <w:noProof/>
          <w:color w:val="auto"/>
        </w:rPr>
        <w:t>24</w:t>
      </w:r>
      <w:bookmarkEnd w:id="1994"/>
      <w:bookmarkEnd w:id="1995"/>
      <w:ins w:id="2005" w:author="Lingga Safitri" w:date="2025-07-01T16:45:00Z" w16du:dateUtc="2025-07-01T09:45:00Z">
        <w:r w:rsidRPr="008F6775">
          <w:rPr>
            <w:color w:val="auto"/>
            <w:rPrChange w:id="2006" w:author="Lingga Safitri" w:date="2025-07-01T17:21:00Z" w16du:dateUtc="2025-07-01T10:21:00Z">
              <w:rPr>
                <w:i/>
                <w:iCs/>
              </w:rPr>
            </w:rPrChange>
          </w:rPr>
          <w:fldChar w:fldCharType="end"/>
        </w:r>
      </w:ins>
    </w:p>
    <w:p w14:paraId="16E2F06C" w14:textId="77777777" w:rsidR="00571652" w:rsidRPr="008F6775" w:rsidRDefault="0078154A">
      <w:pPr>
        <w:keepNext/>
        <w:spacing w:line="360" w:lineRule="auto"/>
        <w:rPr>
          <w:ins w:id="2007" w:author="Lingga Safitri" w:date="2025-07-01T16:45:00Z" w16du:dateUtc="2025-07-01T09:45:00Z"/>
        </w:rPr>
        <w:pPrChange w:id="2008" w:author="Lingga Safitri" w:date="2025-07-01T16:45:00Z" w16du:dateUtc="2025-07-01T09:45:00Z">
          <w:pPr>
            <w:spacing w:line="360" w:lineRule="auto"/>
          </w:pPr>
        </w:pPrChange>
      </w:pPr>
      <w:r w:rsidRPr="0081315E">
        <w:rPr>
          <w:rFonts w:ascii="Times New Roman" w:hAnsi="Times New Roman" w:cs="Times New Roman"/>
          <w:noProof/>
          <w:lang w:val="en-ID" w:eastAsia="en-ID"/>
        </w:rPr>
        <w:drawing>
          <wp:inline distT="0" distB="0" distL="0" distR="0" wp14:anchorId="318AE2CE" wp14:editId="5488C36F">
            <wp:extent cx="5039995" cy="2219325"/>
            <wp:effectExtent l="0" t="0" r="8255" b="9525"/>
            <wp:docPr id="205439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96158" name=""/>
                    <pic:cNvPicPr/>
                  </pic:nvPicPr>
                  <pic:blipFill rotWithShape="1">
                    <a:blip r:embed="rId60"/>
                    <a:srcRect b="46494"/>
                    <a:stretch/>
                  </pic:blipFill>
                  <pic:spPr bwMode="auto">
                    <a:xfrm>
                      <a:off x="0" y="0"/>
                      <a:ext cx="5039995" cy="2219325"/>
                    </a:xfrm>
                    <a:prstGeom prst="rect">
                      <a:avLst/>
                    </a:prstGeom>
                    <a:ln>
                      <a:noFill/>
                    </a:ln>
                    <a:extLst>
                      <a:ext uri="{53640926-AAD7-44D8-BBD7-CCE9431645EC}">
                        <a14:shadowObscured xmlns:a14="http://schemas.microsoft.com/office/drawing/2010/main"/>
                      </a:ext>
                    </a:extLst>
                  </pic:spPr>
                </pic:pic>
              </a:graphicData>
            </a:graphic>
          </wp:inline>
        </w:drawing>
      </w:r>
    </w:p>
    <w:p w14:paraId="398A7412" w14:textId="6B256F18" w:rsidR="0078154A" w:rsidRPr="0081315E" w:rsidRDefault="00571652">
      <w:pPr>
        <w:pStyle w:val="Caption"/>
        <w:jc w:val="center"/>
        <w:rPr>
          <w:rFonts w:ascii="Times New Roman" w:hAnsi="Times New Roman" w:cs="Times New Roman"/>
          <w:lang w:val="en-ID" w:eastAsia="en-ID"/>
        </w:rPr>
        <w:pPrChange w:id="2009" w:author="Lingga Safitri" w:date="2025-07-01T16:45:00Z" w16du:dateUtc="2025-07-01T09:45:00Z">
          <w:pPr>
            <w:spacing w:line="360" w:lineRule="auto"/>
          </w:pPr>
        </w:pPrChange>
      </w:pPr>
      <w:bookmarkStart w:id="2010" w:name="_Toc202281374"/>
      <w:bookmarkStart w:id="2011" w:name="_Toc202282905"/>
      <w:ins w:id="2012" w:author="Lingga Safitri" w:date="2025-07-01T16:45:00Z" w16du:dateUtc="2025-07-01T09:45:00Z">
        <w:r w:rsidRPr="008F6775">
          <w:rPr>
            <w:color w:val="auto"/>
            <w:rPrChange w:id="2013" w:author="Lingga Safitri" w:date="2025-07-01T17:21:00Z" w16du:dateUtc="2025-07-01T10:21:00Z">
              <w:rPr>
                <w:i/>
                <w:iCs/>
              </w:rPr>
            </w:rPrChange>
          </w:rPr>
          <w:t xml:space="preserve">Gambar </w:t>
        </w:r>
      </w:ins>
      <w:ins w:id="2014" w:author="Lingga Safitri" w:date="2025-07-01T16:53:00Z" w16du:dateUtc="2025-07-01T09:53:00Z">
        <w:r w:rsidR="00154D3B" w:rsidRPr="008F6775">
          <w:rPr>
            <w:color w:val="auto"/>
            <w:rPrChange w:id="2015" w:author="Lingga Safitri" w:date="2025-07-01T17:21:00Z" w16du:dateUtc="2025-07-01T10:21:00Z">
              <w:rPr>
                <w:i/>
                <w:iCs/>
              </w:rPr>
            </w:rPrChange>
          </w:rPr>
          <w:t>4</w:t>
        </w:r>
      </w:ins>
      <w:ins w:id="2016" w:author="Lingga Safitri" w:date="2025-07-01T16:45:00Z" w16du:dateUtc="2025-07-01T09:45:00Z">
        <w:r w:rsidRPr="008F6775">
          <w:rPr>
            <w:color w:val="auto"/>
            <w:rPrChange w:id="2017" w:author="Lingga Safitri" w:date="2025-07-01T17:21:00Z" w16du:dateUtc="2025-07-01T10:21:00Z">
              <w:rPr>
                <w:i/>
                <w:iCs/>
              </w:rPr>
            </w:rPrChange>
          </w:rPr>
          <w:t>.</w:t>
        </w:r>
        <w:r w:rsidRPr="008F6775">
          <w:rPr>
            <w:color w:val="auto"/>
            <w:rPrChange w:id="2018" w:author="Lingga Safitri" w:date="2025-07-01T17:21:00Z" w16du:dateUtc="2025-07-01T10:21:00Z">
              <w:rPr>
                <w:i/>
                <w:iCs/>
              </w:rPr>
            </w:rPrChange>
          </w:rPr>
          <w:fldChar w:fldCharType="begin"/>
        </w:r>
        <w:r w:rsidRPr="008F6775">
          <w:rPr>
            <w:color w:val="auto"/>
            <w:rPrChange w:id="2019" w:author="Lingga Safitri" w:date="2025-07-01T17:21:00Z" w16du:dateUtc="2025-07-01T10:21:00Z">
              <w:rPr>
                <w:i/>
                <w:iCs/>
              </w:rPr>
            </w:rPrChange>
          </w:rPr>
          <w:instrText xml:space="preserve"> SEQ Gambar \* ARABIC </w:instrText>
        </w:r>
      </w:ins>
      <w:r w:rsidRPr="008F6775">
        <w:rPr>
          <w:color w:val="auto"/>
          <w:rPrChange w:id="2020" w:author="Lingga Safitri" w:date="2025-07-01T17:21:00Z" w16du:dateUtc="2025-07-01T10:21:00Z">
            <w:rPr>
              <w:i/>
              <w:iCs/>
            </w:rPr>
          </w:rPrChange>
        </w:rPr>
        <w:fldChar w:fldCharType="separate"/>
      </w:r>
      <w:r w:rsidR="00461B03">
        <w:rPr>
          <w:noProof/>
          <w:color w:val="auto"/>
        </w:rPr>
        <w:t>25</w:t>
      </w:r>
      <w:bookmarkEnd w:id="2010"/>
      <w:bookmarkEnd w:id="2011"/>
      <w:ins w:id="2021" w:author="Lingga Safitri" w:date="2025-07-01T16:45:00Z" w16du:dateUtc="2025-07-01T09:45:00Z">
        <w:r w:rsidRPr="008F6775">
          <w:rPr>
            <w:color w:val="auto"/>
            <w:rPrChange w:id="2022" w:author="Lingga Safitri" w:date="2025-07-01T17:21:00Z" w16du:dateUtc="2025-07-01T10:21:00Z">
              <w:rPr>
                <w:i/>
                <w:iCs/>
              </w:rPr>
            </w:rPrChange>
          </w:rPr>
          <w:fldChar w:fldCharType="end"/>
        </w:r>
      </w:ins>
    </w:p>
    <w:p w14:paraId="15501894" w14:textId="77777777" w:rsidR="00571652" w:rsidRPr="008F6775" w:rsidRDefault="00C003CD">
      <w:pPr>
        <w:keepNext/>
        <w:spacing w:line="360" w:lineRule="auto"/>
        <w:rPr>
          <w:ins w:id="2023" w:author="Lingga Safitri" w:date="2025-07-01T16:45:00Z" w16du:dateUtc="2025-07-01T09:45:00Z"/>
        </w:rPr>
        <w:pPrChange w:id="2024" w:author="Lingga Safitri" w:date="2025-07-01T16:45:00Z" w16du:dateUtc="2025-07-01T09:45:00Z">
          <w:pPr>
            <w:spacing w:line="360" w:lineRule="auto"/>
          </w:pPr>
        </w:pPrChange>
      </w:pPr>
      <w:r w:rsidRPr="0081315E">
        <w:rPr>
          <w:rFonts w:ascii="Times New Roman" w:hAnsi="Times New Roman" w:cs="Times New Roman"/>
          <w:noProof/>
          <w:lang w:val="en-ID" w:eastAsia="en-ID"/>
        </w:rPr>
        <w:lastRenderedPageBreak/>
        <w:drawing>
          <wp:inline distT="0" distB="0" distL="0" distR="0" wp14:anchorId="473C777F" wp14:editId="5701C022">
            <wp:extent cx="5039995" cy="4780915"/>
            <wp:effectExtent l="0" t="0" r="8255" b="635"/>
            <wp:docPr id="382571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71735" name=""/>
                    <pic:cNvPicPr/>
                  </pic:nvPicPr>
                  <pic:blipFill>
                    <a:blip r:embed="rId61"/>
                    <a:stretch>
                      <a:fillRect/>
                    </a:stretch>
                  </pic:blipFill>
                  <pic:spPr>
                    <a:xfrm>
                      <a:off x="0" y="0"/>
                      <a:ext cx="5039995" cy="4780915"/>
                    </a:xfrm>
                    <a:prstGeom prst="rect">
                      <a:avLst/>
                    </a:prstGeom>
                  </pic:spPr>
                </pic:pic>
              </a:graphicData>
            </a:graphic>
          </wp:inline>
        </w:drawing>
      </w:r>
    </w:p>
    <w:p w14:paraId="24ABC653" w14:textId="335CF8B3" w:rsidR="0078154A" w:rsidRPr="0081315E" w:rsidRDefault="00571652">
      <w:pPr>
        <w:pStyle w:val="Caption"/>
        <w:jc w:val="center"/>
        <w:rPr>
          <w:rFonts w:ascii="Times New Roman" w:hAnsi="Times New Roman" w:cs="Times New Roman"/>
          <w:lang w:val="en-ID" w:eastAsia="en-ID"/>
        </w:rPr>
        <w:pPrChange w:id="2025" w:author="Lingga Safitri" w:date="2025-07-01T16:45:00Z" w16du:dateUtc="2025-07-01T09:45:00Z">
          <w:pPr>
            <w:spacing w:line="360" w:lineRule="auto"/>
          </w:pPr>
        </w:pPrChange>
      </w:pPr>
      <w:bookmarkStart w:id="2026" w:name="_Toc202281375"/>
      <w:bookmarkStart w:id="2027" w:name="_Toc202282906"/>
      <w:ins w:id="2028" w:author="Lingga Safitri" w:date="2025-07-01T16:45:00Z" w16du:dateUtc="2025-07-01T09:45:00Z">
        <w:r w:rsidRPr="008F6775">
          <w:rPr>
            <w:color w:val="auto"/>
            <w:rPrChange w:id="2029" w:author="Lingga Safitri" w:date="2025-07-01T17:21:00Z" w16du:dateUtc="2025-07-01T10:21:00Z">
              <w:rPr>
                <w:i/>
                <w:iCs/>
              </w:rPr>
            </w:rPrChange>
          </w:rPr>
          <w:t xml:space="preserve">Gambar </w:t>
        </w:r>
      </w:ins>
      <w:ins w:id="2030" w:author="Lingga Safitri" w:date="2025-07-01T16:53:00Z" w16du:dateUtc="2025-07-01T09:53:00Z">
        <w:r w:rsidR="00154D3B" w:rsidRPr="008F6775">
          <w:rPr>
            <w:color w:val="auto"/>
            <w:rPrChange w:id="2031" w:author="Lingga Safitri" w:date="2025-07-01T17:21:00Z" w16du:dateUtc="2025-07-01T10:21:00Z">
              <w:rPr>
                <w:i/>
                <w:iCs/>
              </w:rPr>
            </w:rPrChange>
          </w:rPr>
          <w:t>4</w:t>
        </w:r>
      </w:ins>
      <w:ins w:id="2032" w:author="Lingga Safitri" w:date="2025-07-01T16:45:00Z" w16du:dateUtc="2025-07-01T09:45:00Z">
        <w:r w:rsidRPr="008F6775">
          <w:rPr>
            <w:color w:val="auto"/>
            <w:rPrChange w:id="2033" w:author="Lingga Safitri" w:date="2025-07-01T17:21:00Z" w16du:dateUtc="2025-07-01T10:21:00Z">
              <w:rPr>
                <w:i/>
                <w:iCs/>
              </w:rPr>
            </w:rPrChange>
          </w:rPr>
          <w:t>.</w:t>
        </w:r>
        <w:r w:rsidRPr="008F6775">
          <w:rPr>
            <w:color w:val="auto"/>
            <w:rPrChange w:id="2034" w:author="Lingga Safitri" w:date="2025-07-01T17:21:00Z" w16du:dateUtc="2025-07-01T10:21:00Z">
              <w:rPr>
                <w:i/>
                <w:iCs/>
              </w:rPr>
            </w:rPrChange>
          </w:rPr>
          <w:fldChar w:fldCharType="begin"/>
        </w:r>
        <w:r w:rsidRPr="008F6775">
          <w:rPr>
            <w:color w:val="auto"/>
            <w:rPrChange w:id="2035" w:author="Lingga Safitri" w:date="2025-07-01T17:21:00Z" w16du:dateUtc="2025-07-01T10:21:00Z">
              <w:rPr>
                <w:i/>
                <w:iCs/>
              </w:rPr>
            </w:rPrChange>
          </w:rPr>
          <w:instrText xml:space="preserve"> SEQ Gambar \* ARABIC </w:instrText>
        </w:r>
      </w:ins>
      <w:r w:rsidRPr="008F6775">
        <w:rPr>
          <w:color w:val="auto"/>
          <w:rPrChange w:id="2036" w:author="Lingga Safitri" w:date="2025-07-01T17:21:00Z" w16du:dateUtc="2025-07-01T10:21:00Z">
            <w:rPr>
              <w:i/>
              <w:iCs/>
            </w:rPr>
          </w:rPrChange>
        </w:rPr>
        <w:fldChar w:fldCharType="separate"/>
      </w:r>
      <w:r w:rsidR="00461B03">
        <w:rPr>
          <w:noProof/>
          <w:color w:val="auto"/>
        </w:rPr>
        <w:t>26</w:t>
      </w:r>
      <w:bookmarkEnd w:id="2026"/>
      <w:bookmarkEnd w:id="2027"/>
      <w:ins w:id="2037" w:author="Lingga Safitri" w:date="2025-07-01T16:45:00Z" w16du:dateUtc="2025-07-01T09:45:00Z">
        <w:r w:rsidRPr="008F6775">
          <w:rPr>
            <w:color w:val="auto"/>
            <w:rPrChange w:id="2038" w:author="Lingga Safitri" w:date="2025-07-01T17:21:00Z" w16du:dateUtc="2025-07-01T10:21:00Z">
              <w:rPr>
                <w:i/>
                <w:iCs/>
              </w:rPr>
            </w:rPrChange>
          </w:rPr>
          <w:fldChar w:fldCharType="end"/>
        </w:r>
      </w:ins>
    </w:p>
    <w:p w14:paraId="51E3266E" w14:textId="77777777" w:rsidR="00571652" w:rsidRPr="008F6775" w:rsidRDefault="00C003CD">
      <w:pPr>
        <w:keepNext/>
        <w:spacing w:line="360" w:lineRule="auto"/>
        <w:rPr>
          <w:ins w:id="2039" w:author="Lingga Safitri" w:date="2025-07-01T16:45:00Z" w16du:dateUtc="2025-07-01T09:45:00Z"/>
        </w:rPr>
        <w:pPrChange w:id="2040" w:author="Lingga Safitri" w:date="2025-07-01T16:45:00Z" w16du:dateUtc="2025-07-01T09:45:00Z">
          <w:pPr>
            <w:spacing w:line="360" w:lineRule="auto"/>
          </w:pPr>
        </w:pPrChange>
      </w:pPr>
      <w:r w:rsidRPr="0081315E">
        <w:rPr>
          <w:rFonts w:ascii="Times New Roman" w:hAnsi="Times New Roman" w:cs="Times New Roman"/>
          <w:noProof/>
          <w:lang w:val="en-ID" w:eastAsia="en-ID"/>
        </w:rPr>
        <w:lastRenderedPageBreak/>
        <w:drawing>
          <wp:inline distT="0" distB="0" distL="0" distR="0" wp14:anchorId="5BFFF3E7" wp14:editId="053CD22B">
            <wp:extent cx="4534533" cy="4810796"/>
            <wp:effectExtent l="0" t="0" r="0" b="0"/>
            <wp:docPr id="10510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3967" name=""/>
                    <pic:cNvPicPr/>
                  </pic:nvPicPr>
                  <pic:blipFill>
                    <a:blip r:embed="rId62"/>
                    <a:stretch>
                      <a:fillRect/>
                    </a:stretch>
                  </pic:blipFill>
                  <pic:spPr>
                    <a:xfrm>
                      <a:off x="0" y="0"/>
                      <a:ext cx="4534533" cy="4810796"/>
                    </a:xfrm>
                    <a:prstGeom prst="rect">
                      <a:avLst/>
                    </a:prstGeom>
                  </pic:spPr>
                </pic:pic>
              </a:graphicData>
            </a:graphic>
          </wp:inline>
        </w:drawing>
      </w:r>
    </w:p>
    <w:p w14:paraId="758814C3" w14:textId="66C7B209" w:rsidR="00C003CD" w:rsidRPr="0081315E" w:rsidRDefault="00571652">
      <w:pPr>
        <w:pStyle w:val="Caption"/>
        <w:jc w:val="center"/>
        <w:rPr>
          <w:rFonts w:ascii="Times New Roman" w:hAnsi="Times New Roman" w:cs="Times New Roman"/>
          <w:lang w:val="en-ID" w:eastAsia="en-ID"/>
        </w:rPr>
        <w:pPrChange w:id="2041" w:author="Lingga Safitri" w:date="2025-07-01T16:46:00Z" w16du:dateUtc="2025-07-01T09:46:00Z">
          <w:pPr>
            <w:spacing w:line="360" w:lineRule="auto"/>
          </w:pPr>
        </w:pPrChange>
      </w:pPr>
      <w:bookmarkStart w:id="2042" w:name="_Toc202281376"/>
      <w:bookmarkStart w:id="2043" w:name="_Toc202282907"/>
      <w:ins w:id="2044" w:author="Lingga Safitri" w:date="2025-07-01T16:45:00Z" w16du:dateUtc="2025-07-01T09:45:00Z">
        <w:r w:rsidRPr="008F6775">
          <w:rPr>
            <w:color w:val="auto"/>
            <w:rPrChange w:id="2045" w:author="Lingga Safitri" w:date="2025-07-01T17:21:00Z" w16du:dateUtc="2025-07-01T10:21:00Z">
              <w:rPr>
                <w:i/>
                <w:iCs/>
              </w:rPr>
            </w:rPrChange>
          </w:rPr>
          <w:t xml:space="preserve">Gambar </w:t>
        </w:r>
      </w:ins>
      <w:ins w:id="2046" w:author="Lingga Safitri" w:date="2025-07-01T16:53:00Z" w16du:dateUtc="2025-07-01T09:53:00Z">
        <w:r w:rsidR="00154D3B" w:rsidRPr="008F6775">
          <w:rPr>
            <w:color w:val="auto"/>
            <w:rPrChange w:id="2047" w:author="Lingga Safitri" w:date="2025-07-01T17:21:00Z" w16du:dateUtc="2025-07-01T10:21:00Z">
              <w:rPr>
                <w:i/>
                <w:iCs/>
              </w:rPr>
            </w:rPrChange>
          </w:rPr>
          <w:t>4</w:t>
        </w:r>
      </w:ins>
      <w:ins w:id="2048" w:author="Lingga Safitri" w:date="2025-07-01T16:46:00Z" w16du:dateUtc="2025-07-01T09:46:00Z">
        <w:r w:rsidRPr="008F6775">
          <w:rPr>
            <w:color w:val="auto"/>
            <w:rPrChange w:id="2049" w:author="Lingga Safitri" w:date="2025-07-01T17:21:00Z" w16du:dateUtc="2025-07-01T10:21:00Z">
              <w:rPr>
                <w:i/>
                <w:iCs/>
              </w:rPr>
            </w:rPrChange>
          </w:rPr>
          <w:t>.</w:t>
        </w:r>
      </w:ins>
      <w:ins w:id="2050" w:author="Lingga Safitri" w:date="2025-07-01T16:45:00Z" w16du:dateUtc="2025-07-01T09:45:00Z">
        <w:r w:rsidRPr="008F6775">
          <w:rPr>
            <w:color w:val="auto"/>
            <w:rPrChange w:id="2051" w:author="Lingga Safitri" w:date="2025-07-01T17:21:00Z" w16du:dateUtc="2025-07-01T10:21:00Z">
              <w:rPr>
                <w:i/>
                <w:iCs/>
              </w:rPr>
            </w:rPrChange>
          </w:rPr>
          <w:fldChar w:fldCharType="begin"/>
        </w:r>
        <w:r w:rsidRPr="008F6775">
          <w:rPr>
            <w:color w:val="auto"/>
            <w:rPrChange w:id="2052" w:author="Lingga Safitri" w:date="2025-07-01T17:21:00Z" w16du:dateUtc="2025-07-01T10:21:00Z">
              <w:rPr>
                <w:i/>
                <w:iCs/>
              </w:rPr>
            </w:rPrChange>
          </w:rPr>
          <w:instrText xml:space="preserve"> SEQ Gambar \* ARABIC </w:instrText>
        </w:r>
      </w:ins>
      <w:r w:rsidRPr="008F6775">
        <w:rPr>
          <w:color w:val="auto"/>
          <w:rPrChange w:id="2053" w:author="Lingga Safitri" w:date="2025-07-01T17:21:00Z" w16du:dateUtc="2025-07-01T10:21:00Z">
            <w:rPr>
              <w:i/>
              <w:iCs/>
            </w:rPr>
          </w:rPrChange>
        </w:rPr>
        <w:fldChar w:fldCharType="separate"/>
      </w:r>
      <w:r w:rsidR="00461B03">
        <w:rPr>
          <w:noProof/>
          <w:color w:val="auto"/>
        </w:rPr>
        <w:t>27</w:t>
      </w:r>
      <w:bookmarkEnd w:id="2042"/>
      <w:bookmarkEnd w:id="2043"/>
      <w:ins w:id="2054" w:author="Lingga Safitri" w:date="2025-07-01T16:45:00Z" w16du:dateUtc="2025-07-01T09:45:00Z">
        <w:r w:rsidRPr="008F6775">
          <w:rPr>
            <w:color w:val="auto"/>
            <w:rPrChange w:id="2055" w:author="Lingga Safitri" w:date="2025-07-01T17:21:00Z" w16du:dateUtc="2025-07-01T10:21:00Z">
              <w:rPr>
                <w:i/>
                <w:iCs/>
              </w:rPr>
            </w:rPrChange>
          </w:rPr>
          <w:fldChar w:fldCharType="end"/>
        </w:r>
      </w:ins>
    </w:p>
    <w:p w14:paraId="7956AEDF" w14:textId="77295547" w:rsidR="00C003CD" w:rsidRPr="008F6775" w:rsidRDefault="00C003CD" w:rsidP="00346688">
      <w:pPr>
        <w:spacing w:line="360" w:lineRule="auto"/>
        <w:rPr>
          <w:ins w:id="2056" w:author="Lingga Safitri" w:date="2025-07-01T16:46:00Z" w16du:dateUtc="2025-07-01T09:46:00Z"/>
          <w:rFonts w:ascii="Times New Roman" w:hAnsi="Times New Roman" w:cs="Times New Roman"/>
          <w:lang w:val="en-ID" w:eastAsia="en-ID"/>
        </w:rPr>
      </w:pPr>
      <w:r w:rsidRPr="008F6775">
        <w:rPr>
          <w:rFonts w:ascii="Times New Roman" w:hAnsi="Times New Roman" w:cs="Times New Roman"/>
          <w:lang w:val="en-ID" w:eastAsia="en-ID"/>
        </w:rPr>
        <w:t>Dan seterusnya</w:t>
      </w:r>
    </w:p>
    <w:p w14:paraId="004F0CF2" w14:textId="77777777" w:rsidR="00571652" w:rsidRPr="008F6775" w:rsidRDefault="00571652" w:rsidP="00346688">
      <w:pPr>
        <w:spacing w:line="360" w:lineRule="auto"/>
        <w:rPr>
          <w:ins w:id="2057" w:author="Lingga Safitri" w:date="2025-07-01T16:46:00Z" w16du:dateUtc="2025-07-01T09:46:00Z"/>
          <w:rFonts w:ascii="Times New Roman" w:hAnsi="Times New Roman" w:cs="Times New Roman"/>
          <w:lang w:val="en-ID" w:eastAsia="en-ID"/>
        </w:rPr>
      </w:pPr>
    </w:p>
    <w:p w14:paraId="4D37239D" w14:textId="77777777" w:rsidR="00571652" w:rsidRPr="008F6775" w:rsidRDefault="00571652" w:rsidP="00346688">
      <w:pPr>
        <w:spacing w:line="360" w:lineRule="auto"/>
        <w:rPr>
          <w:ins w:id="2058" w:author="Lingga Safitri" w:date="2025-07-01T16:46:00Z" w16du:dateUtc="2025-07-01T09:46:00Z"/>
          <w:rFonts w:ascii="Times New Roman" w:hAnsi="Times New Roman" w:cs="Times New Roman"/>
          <w:lang w:val="en-ID" w:eastAsia="en-ID"/>
        </w:rPr>
      </w:pPr>
    </w:p>
    <w:p w14:paraId="057D6DBB" w14:textId="77777777" w:rsidR="00571652" w:rsidRPr="008F6775" w:rsidRDefault="00571652" w:rsidP="00346688">
      <w:pPr>
        <w:spacing w:line="360" w:lineRule="auto"/>
        <w:rPr>
          <w:ins w:id="2059" w:author="Lingga Safitri" w:date="2025-07-01T16:46:00Z" w16du:dateUtc="2025-07-01T09:46:00Z"/>
          <w:rFonts w:ascii="Times New Roman" w:hAnsi="Times New Roman" w:cs="Times New Roman"/>
          <w:lang w:val="en-ID" w:eastAsia="en-ID"/>
        </w:rPr>
      </w:pPr>
    </w:p>
    <w:p w14:paraId="59C3A8DE" w14:textId="77777777" w:rsidR="00571652" w:rsidRPr="008F6775" w:rsidRDefault="00571652" w:rsidP="00346688">
      <w:pPr>
        <w:spacing w:line="360" w:lineRule="auto"/>
        <w:rPr>
          <w:ins w:id="2060" w:author="Lingga Safitri" w:date="2025-07-01T16:46:00Z" w16du:dateUtc="2025-07-01T09:46:00Z"/>
          <w:rFonts w:ascii="Times New Roman" w:hAnsi="Times New Roman" w:cs="Times New Roman"/>
          <w:lang w:val="en-ID" w:eastAsia="en-ID"/>
        </w:rPr>
      </w:pPr>
    </w:p>
    <w:p w14:paraId="767377CA" w14:textId="77777777" w:rsidR="00571652" w:rsidRPr="008F6775" w:rsidRDefault="00571652" w:rsidP="00346688">
      <w:pPr>
        <w:spacing w:line="360" w:lineRule="auto"/>
        <w:rPr>
          <w:ins w:id="2061" w:author="Lingga Safitri" w:date="2025-07-01T16:46:00Z" w16du:dateUtc="2025-07-01T09:46:00Z"/>
          <w:rFonts w:ascii="Times New Roman" w:hAnsi="Times New Roman" w:cs="Times New Roman"/>
          <w:lang w:val="en-ID" w:eastAsia="en-ID"/>
        </w:rPr>
      </w:pPr>
    </w:p>
    <w:p w14:paraId="656EDA84" w14:textId="77777777" w:rsidR="00571652" w:rsidRPr="008F6775" w:rsidRDefault="00571652" w:rsidP="00346688">
      <w:pPr>
        <w:spacing w:line="360" w:lineRule="auto"/>
        <w:rPr>
          <w:ins w:id="2062" w:author="Lingga Safitri" w:date="2025-07-01T16:46:00Z" w16du:dateUtc="2025-07-01T09:46:00Z"/>
          <w:rFonts w:ascii="Times New Roman" w:hAnsi="Times New Roman" w:cs="Times New Roman"/>
          <w:lang w:val="en-ID" w:eastAsia="en-ID"/>
        </w:rPr>
      </w:pPr>
    </w:p>
    <w:p w14:paraId="73B9267E" w14:textId="77777777" w:rsidR="00571652" w:rsidRPr="008F6775" w:rsidRDefault="00571652" w:rsidP="00346688">
      <w:pPr>
        <w:spacing w:line="360" w:lineRule="auto"/>
        <w:rPr>
          <w:rFonts w:ascii="Times New Roman" w:hAnsi="Times New Roman" w:cs="Times New Roman"/>
          <w:lang w:val="en-ID" w:eastAsia="en-ID"/>
        </w:rPr>
      </w:pPr>
    </w:p>
    <w:p w14:paraId="0E620AEF" w14:textId="3653C1F9" w:rsidR="0078154A" w:rsidRPr="008F6775" w:rsidRDefault="0078154A" w:rsidP="00346688">
      <w:pPr>
        <w:pStyle w:val="Heading4"/>
        <w:numPr>
          <w:ilvl w:val="0"/>
          <w:numId w:val="95"/>
        </w:numPr>
        <w:rPr>
          <w:lang w:eastAsia="en-ID"/>
        </w:rPr>
      </w:pPr>
      <w:r w:rsidRPr="008F6775">
        <w:rPr>
          <w:lang w:eastAsia="en-ID"/>
        </w:rPr>
        <w:lastRenderedPageBreak/>
        <w:t>Validasi URL, Nama, Nomor dan tipe file (Semua validasi sama diterapkan ke semua file .html)</w:t>
      </w:r>
    </w:p>
    <w:p w14:paraId="2960EAED" w14:textId="77777777" w:rsidR="00571652" w:rsidRPr="008F6775" w:rsidRDefault="0078154A">
      <w:pPr>
        <w:keepNext/>
        <w:spacing w:line="360" w:lineRule="auto"/>
        <w:rPr>
          <w:ins w:id="2063" w:author="Lingga Safitri" w:date="2025-07-01T16:46:00Z" w16du:dateUtc="2025-07-01T09:46:00Z"/>
        </w:rPr>
        <w:pPrChange w:id="2064" w:author="Lingga Safitri" w:date="2025-07-01T16:46:00Z" w16du:dateUtc="2025-07-01T09:46:00Z">
          <w:pPr>
            <w:spacing w:line="360" w:lineRule="auto"/>
          </w:pPr>
        </w:pPrChange>
      </w:pPr>
      <w:r w:rsidRPr="0081315E">
        <w:rPr>
          <w:rFonts w:ascii="Times New Roman" w:hAnsi="Times New Roman" w:cs="Times New Roman"/>
          <w:noProof/>
          <w:lang w:val="en-ID" w:eastAsia="en-ID"/>
        </w:rPr>
        <w:drawing>
          <wp:inline distT="0" distB="0" distL="0" distR="0" wp14:anchorId="3BEE59BE" wp14:editId="2A19C259">
            <wp:extent cx="5039995" cy="2256155"/>
            <wp:effectExtent l="0" t="0" r="8255" b="0"/>
            <wp:docPr id="199427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70986" name=""/>
                    <pic:cNvPicPr/>
                  </pic:nvPicPr>
                  <pic:blipFill>
                    <a:blip r:embed="rId63"/>
                    <a:stretch>
                      <a:fillRect/>
                    </a:stretch>
                  </pic:blipFill>
                  <pic:spPr>
                    <a:xfrm>
                      <a:off x="0" y="0"/>
                      <a:ext cx="5039995" cy="2256155"/>
                    </a:xfrm>
                    <a:prstGeom prst="rect">
                      <a:avLst/>
                    </a:prstGeom>
                  </pic:spPr>
                </pic:pic>
              </a:graphicData>
            </a:graphic>
          </wp:inline>
        </w:drawing>
      </w:r>
    </w:p>
    <w:p w14:paraId="29F95EE3" w14:textId="7B5B4D9B" w:rsidR="0078154A" w:rsidRPr="0081315E" w:rsidDel="00571652" w:rsidRDefault="00571652">
      <w:pPr>
        <w:pStyle w:val="Caption"/>
        <w:jc w:val="center"/>
        <w:rPr>
          <w:del w:id="2065" w:author="Lingga Safitri" w:date="2025-07-01T16:46:00Z" w16du:dateUtc="2025-07-01T09:46:00Z"/>
          <w:rFonts w:ascii="Times New Roman" w:hAnsi="Times New Roman" w:cs="Times New Roman"/>
          <w:lang w:val="en-ID" w:eastAsia="en-ID"/>
        </w:rPr>
        <w:pPrChange w:id="2066" w:author="Lingga Safitri" w:date="2025-07-01T16:46:00Z" w16du:dateUtc="2025-07-01T09:46:00Z">
          <w:pPr>
            <w:spacing w:line="360" w:lineRule="auto"/>
          </w:pPr>
        </w:pPrChange>
      </w:pPr>
      <w:bookmarkStart w:id="2067" w:name="_Toc202281377"/>
      <w:bookmarkStart w:id="2068" w:name="_Toc202282908"/>
      <w:ins w:id="2069" w:author="Lingga Safitri" w:date="2025-07-01T16:46:00Z" w16du:dateUtc="2025-07-01T09:46:00Z">
        <w:r w:rsidRPr="0081315E">
          <w:t xml:space="preserve">Gambar </w:t>
        </w:r>
      </w:ins>
      <w:ins w:id="2070" w:author="Lingga Safitri" w:date="2025-07-01T16:53:00Z" w16du:dateUtc="2025-07-01T09:53:00Z">
        <w:r w:rsidR="00154D3B" w:rsidRPr="0081315E">
          <w:t>4</w:t>
        </w:r>
      </w:ins>
      <w:ins w:id="2071" w:author="Lingga Safitri" w:date="2025-07-01T16:46:00Z" w16du:dateUtc="2025-07-01T09:46:00Z">
        <w:r w:rsidRPr="0081315E">
          <w:t>.</w:t>
        </w:r>
        <w:r w:rsidRPr="0081315E">
          <w:fldChar w:fldCharType="begin"/>
        </w:r>
        <w:r w:rsidRPr="0081315E">
          <w:instrText xml:space="preserve"> SEQ Gambar \* ARABIC </w:instrText>
        </w:r>
      </w:ins>
      <w:r w:rsidRPr="0081315E">
        <w:fldChar w:fldCharType="separate"/>
      </w:r>
      <w:r w:rsidR="00461B03">
        <w:rPr>
          <w:noProof/>
        </w:rPr>
        <w:t>28</w:t>
      </w:r>
      <w:bookmarkEnd w:id="2067"/>
      <w:bookmarkEnd w:id="2068"/>
      <w:ins w:id="2072" w:author="Lingga Safitri" w:date="2025-07-01T16:46:00Z" w16du:dateUtc="2025-07-01T09:46:00Z">
        <w:r w:rsidRPr="0081315E">
          <w:fldChar w:fldCharType="end"/>
        </w:r>
      </w:ins>
    </w:p>
    <w:p w14:paraId="04EC9A82" w14:textId="39418D2D" w:rsidR="0078154A" w:rsidRPr="0081315E" w:rsidRDefault="0078154A">
      <w:pPr>
        <w:pStyle w:val="Caption"/>
        <w:jc w:val="center"/>
        <w:rPr>
          <w:lang w:val="en-ID" w:eastAsia="en-ID"/>
        </w:rPr>
        <w:pPrChange w:id="2073" w:author="Lingga Safitri" w:date="2025-07-01T16:46:00Z" w16du:dateUtc="2025-07-01T09:46:00Z">
          <w:pPr>
            <w:spacing w:line="360" w:lineRule="auto"/>
          </w:pPr>
        </w:pPrChange>
      </w:pPr>
    </w:p>
    <w:p w14:paraId="2858198B" w14:textId="4A119285" w:rsidR="0078154A" w:rsidRPr="008F6775" w:rsidRDefault="0078154A" w:rsidP="00346688">
      <w:pPr>
        <w:spacing w:line="360" w:lineRule="auto"/>
        <w:rPr>
          <w:rFonts w:ascii="Times New Roman" w:hAnsi="Times New Roman" w:cs="Times New Roman"/>
          <w:lang w:val="en-ID" w:eastAsia="en-ID"/>
        </w:rPr>
      </w:pPr>
      <w:r w:rsidRPr="0081315E">
        <w:rPr>
          <w:rFonts w:ascii="Times New Roman" w:hAnsi="Times New Roman" w:cs="Times New Roman"/>
          <w:noProof/>
          <w:lang w:val="en-ID" w:eastAsia="en-ID"/>
        </w:rPr>
        <w:drawing>
          <wp:inline distT="0" distB="0" distL="0" distR="0" wp14:anchorId="1F2ED6BA" wp14:editId="196F4ADE">
            <wp:extent cx="5039995" cy="4450715"/>
            <wp:effectExtent l="0" t="0" r="8255" b="6985"/>
            <wp:docPr id="3813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8151" name=""/>
                    <pic:cNvPicPr/>
                  </pic:nvPicPr>
                  <pic:blipFill>
                    <a:blip r:embed="rId64"/>
                    <a:stretch>
                      <a:fillRect/>
                    </a:stretch>
                  </pic:blipFill>
                  <pic:spPr>
                    <a:xfrm>
                      <a:off x="0" y="0"/>
                      <a:ext cx="5039995" cy="4450715"/>
                    </a:xfrm>
                    <a:prstGeom prst="rect">
                      <a:avLst/>
                    </a:prstGeom>
                  </pic:spPr>
                </pic:pic>
              </a:graphicData>
            </a:graphic>
          </wp:inline>
        </w:drawing>
      </w:r>
    </w:p>
    <w:p w14:paraId="025A69DE" w14:textId="17B0183E" w:rsidR="00346688" w:rsidRPr="0081315E" w:rsidDel="00571652" w:rsidRDefault="00571652">
      <w:pPr>
        <w:pStyle w:val="Caption"/>
        <w:jc w:val="center"/>
        <w:rPr>
          <w:del w:id="2074" w:author="Lingga Safitri" w:date="2025-07-01T16:46:00Z" w16du:dateUtc="2025-07-01T09:46:00Z"/>
          <w:rFonts w:ascii="Times New Roman" w:hAnsi="Times New Roman" w:cs="Times New Roman"/>
          <w:lang w:val="en-ID" w:eastAsia="en-ID"/>
        </w:rPr>
        <w:pPrChange w:id="2075" w:author="Lingga Safitri" w:date="2025-07-01T16:47:00Z" w16du:dateUtc="2025-07-01T09:47:00Z">
          <w:pPr>
            <w:spacing w:line="360" w:lineRule="auto"/>
          </w:pPr>
        </w:pPrChange>
      </w:pPr>
      <w:ins w:id="2076" w:author="Lingga Safitri" w:date="2025-07-01T16:46:00Z" w16du:dateUtc="2025-07-01T09:46:00Z">
        <w:r w:rsidRPr="0081315E">
          <w:t xml:space="preserve">Gambar </w:t>
        </w:r>
      </w:ins>
      <w:ins w:id="2077" w:author="Lingga Safitri" w:date="2025-07-01T16:53:00Z" w16du:dateUtc="2025-07-01T09:53:00Z">
        <w:r w:rsidR="00154D3B" w:rsidRPr="0081315E">
          <w:t>4</w:t>
        </w:r>
      </w:ins>
      <w:ins w:id="2078" w:author="Lingga Safitri" w:date="2025-07-01T16:46:00Z" w16du:dateUtc="2025-07-01T09:46:00Z">
        <w:r w:rsidRPr="0081315E">
          <w:t>.29</w:t>
        </w:r>
      </w:ins>
    </w:p>
    <w:p w14:paraId="3E88F59E" w14:textId="77777777" w:rsidR="00346688" w:rsidRPr="0081315E" w:rsidRDefault="00346688">
      <w:pPr>
        <w:pStyle w:val="Caption"/>
        <w:jc w:val="center"/>
        <w:rPr>
          <w:rFonts w:ascii="Times New Roman" w:hAnsi="Times New Roman" w:cs="Times New Roman"/>
          <w:lang w:val="en-ID" w:eastAsia="en-ID"/>
        </w:rPr>
        <w:pPrChange w:id="2079" w:author="Lingga Safitri" w:date="2025-07-01T16:47:00Z" w16du:dateUtc="2025-07-01T09:47:00Z">
          <w:pPr>
            <w:spacing w:line="360" w:lineRule="auto"/>
          </w:pPr>
        </w:pPrChange>
      </w:pPr>
    </w:p>
    <w:p w14:paraId="5BFAC137" w14:textId="77777777" w:rsidR="00346688" w:rsidRPr="008F6775" w:rsidRDefault="00346688" w:rsidP="00346688">
      <w:pPr>
        <w:pStyle w:val="Heading4"/>
        <w:jc w:val="both"/>
      </w:pPr>
      <w:r w:rsidRPr="008F6775">
        <w:lastRenderedPageBreak/>
        <w:t>Peningkatan dan Implementasi Keamanan Sistem</w:t>
      </w:r>
    </w:p>
    <w:p w14:paraId="3DD346CE" w14:textId="77777777" w:rsidR="00346688" w:rsidRPr="008F6775" w:rsidRDefault="00346688" w:rsidP="00346688">
      <w:pPr>
        <w:pStyle w:val="NormalWeb"/>
        <w:spacing w:line="360" w:lineRule="auto"/>
        <w:jc w:val="both"/>
      </w:pPr>
      <w:r w:rsidRPr="008F6775">
        <w:t>Sebagai respons terhadap kebutuhan akan aplikasi yang aman dan untuk memperkuat sistem berdasarkan standar industri, beberapa lapisan keamanan telah diimplementasikan secara proaktif.</w:t>
      </w:r>
    </w:p>
    <w:p w14:paraId="6D500EEC" w14:textId="77777777" w:rsidR="00346688" w:rsidRPr="008F6775" w:rsidRDefault="00346688" w:rsidP="00346688">
      <w:pPr>
        <w:pStyle w:val="NormalWeb"/>
        <w:numPr>
          <w:ilvl w:val="0"/>
          <w:numId w:val="96"/>
        </w:numPr>
        <w:spacing w:line="360" w:lineRule="auto"/>
        <w:jc w:val="both"/>
      </w:pPr>
      <w:r w:rsidRPr="008F6775">
        <w:rPr>
          <w:b/>
          <w:bCs/>
        </w:rPr>
        <w:t>Validasi dan Sanitasi Input untuk Mencegah XSS:</w:t>
      </w:r>
    </w:p>
    <w:p w14:paraId="33595584" w14:textId="77777777" w:rsidR="00346688" w:rsidRPr="008F6775" w:rsidRDefault="00346688" w:rsidP="00346688">
      <w:pPr>
        <w:pStyle w:val="NormalWeb"/>
        <w:numPr>
          <w:ilvl w:val="1"/>
          <w:numId w:val="96"/>
        </w:numPr>
        <w:spacing w:line="360" w:lineRule="auto"/>
        <w:jc w:val="both"/>
      </w:pPr>
      <w:r w:rsidRPr="008F6775">
        <w:rPr>
          <w:b/>
          <w:bCs/>
        </w:rPr>
        <w:t>Tindakan:</w:t>
      </w:r>
      <w:r w:rsidRPr="008F6775">
        <w:t xml:space="preserve"> Untuk mencegah serangan </w:t>
      </w:r>
      <w:r w:rsidRPr="008F6775">
        <w:rPr>
          <w:i/>
          <w:iCs/>
        </w:rPr>
        <w:t>Cross-Site Scripting</w:t>
      </w:r>
      <w:r w:rsidRPr="008F6775">
        <w:t xml:space="preserve"> (XSS), di mana penyerang bisa menyisipkan skrip berbahaya, sistem menerapkan validasi di dua lapisan.</w:t>
      </w:r>
    </w:p>
    <w:p w14:paraId="05328472" w14:textId="77777777" w:rsidR="00346688" w:rsidRPr="008F6775" w:rsidRDefault="00346688" w:rsidP="00346688">
      <w:pPr>
        <w:pStyle w:val="NormalWeb"/>
        <w:numPr>
          <w:ilvl w:val="1"/>
          <w:numId w:val="96"/>
        </w:numPr>
        <w:spacing w:line="360" w:lineRule="auto"/>
        <w:jc w:val="both"/>
      </w:pPr>
      <w:r w:rsidRPr="008F6775">
        <w:rPr>
          <w:rStyle w:val="citation-307"/>
          <w:b/>
          <w:bCs/>
        </w:rPr>
        <w:t>Frontend:</w:t>
      </w:r>
      <w:r w:rsidRPr="008F6775">
        <w:rPr>
          <w:rStyle w:val="citation-307"/>
        </w:rPr>
        <w:t xml:space="preserve"> </w:t>
      </w:r>
      <w:r w:rsidRPr="008F6775">
        <w:rPr>
          <w:rStyle w:val="citation-307"/>
          <w:i/>
          <w:iCs/>
        </w:rPr>
        <w:t>Library</w:t>
      </w:r>
      <w:r w:rsidRPr="008F6775">
        <w:rPr>
          <w:rStyle w:val="citation-307"/>
        </w:rPr>
        <w:t xml:space="preserve"> </w:t>
      </w:r>
      <w:r w:rsidRPr="008F6775">
        <w:rPr>
          <w:rStyle w:val="citation-307"/>
          <w:b/>
          <w:bCs/>
        </w:rPr>
        <w:t>DOMPurify</w:t>
      </w:r>
      <w:r w:rsidRPr="008F6775">
        <w:rPr>
          <w:rStyle w:val="citation-307"/>
        </w:rPr>
        <w:t xml:space="preserve"> digunakan di semua halaman formulir (</w:t>
      </w:r>
      <w:r w:rsidRPr="008F6775">
        <w:rPr>
          <w:rStyle w:val="citation-307"/>
          <w:sz w:val="20"/>
          <w:szCs w:val="20"/>
        </w:rPr>
        <w:t>register.html</w:t>
      </w:r>
      <w:r w:rsidRPr="008F6775">
        <w:rPr>
          <w:rStyle w:val="citation-307"/>
        </w:rPr>
        <w:t xml:space="preserve">, </w:t>
      </w:r>
      <w:r w:rsidRPr="008F6775">
        <w:rPr>
          <w:rStyle w:val="citation-307"/>
          <w:sz w:val="20"/>
          <w:szCs w:val="20"/>
        </w:rPr>
        <w:t>admin.html</w:t>
      </w:r>
      <w:r w:rsidRPr="008F6775">
        <w:rPr>
          <w:rStyle w:val="citation-307"/>
        </w:rPr>
        <w:t>, dll.) untuk membersihkan input dari pengguna sebelum dikirim ke server</w:t>
      </w:r>
      <w:r w:rsidRPr="008F6775">
        <w:t>.</w:t>
      </w:r>
    </w:p>
    <w:p w14:paraId="7E0FB492" w14:textId="77777777" w:rsidR="00346688" w:rsidRPr="008F6775" w:rsidRDefault="00346688" w:rsidP="00346688">
      <w:pPr>
        <w:pStyle w:val="NormalWeb"/>
        <w:numPr>
          <w:ilvl w:val="1"/>
          <w:numId w:val="96"/>
        </w:numPr>
        <w:spacing w:line="360" w:lineRule="auto"/>
        <w:jc w:val="both"/>
      </w:pPr>
      <w:r w:rsidRPr="008F6775">
        <w:rPr>
          <w:rStyle w:val="citation-306"/>
          <w:b/>
          <w:bCs/>
        </w:rPr>
        <w:t>Backend:</w:t>
      </w:r>
      <w:r w:rsidRPr="008F6775">
        <w:rPr>
          <w:rStyle w:val="citation-306"/>
        </w:rPr>
        <w:t xml:space="preserve"> </w:t>
      </w:r>
      <w:r w:rsidRPr="008F6775">
        <w:rPr>
          <w:rStyle w:val="citation-306"/>
          <w:i/>
          <w:iCs/>
        </w:rPr>
        <w:t>Middleware</w:t>
      </w:r>
      <w:r w:rsidRPr="008F6775">
        <w:rPr>
          <w:rStyle w:val="citation-306"/>
        </w:rPr>
        <w:t xml:space="preserve"> </w:t>
      </w:r>
      <w:r w:rsidRPr="008F6775">
        <w:rPr>
          <w:rStyle w:val="citation-306"/>
          <w:b/>
          <w:bCs/>
          <w:sz w:val="20"/>
          <w:szCs w:val="20"/>
        </w:rPr>
        <w:t>express-validator</w:t>
      </w:r>
      <w:r w:rsidRPr="008F6775">
        <w:rPr>
          <w:rStyle w:val="citation-306"/>
        </w:rPr>
        <w:t xml:space="preserve"> digunakan untuk memvalidasi ulang semua data yang masuk di sisi server, memastikan format dan tipe data sesuai dengan yang diharapkan</w:t>
      </w:r>
      <w:r w:rsidRPr="008F6775">
        <w:t>.</w:t>
      </w:r>
    </w:p>
    <w:p w14:paraId="3B8F36DB" w14:textId="77777777" w:rsidR="00346688" w:rsidRPr="008F6775" w:rsidRDefault="00346688" w:rsidP="00346688">
      <w:pPr>
        <w:pStyle w:val="NormalWeb"/>
        <w:numPr>
          <w:ilvl w:val="0"/>
          <w:numId w:val="96"/>
        </w:numPr>
        <w:spacing w:line="360" w:lineRule="auto"/>
        <w:jc w:val="both"/>
      </w:pPr>
      <w:r w:rsidRPr="008F6775">
        <w:rPr>
          <w:b/>
          <w:bCs/>
        </w:rPr>
        <w:t>Perlindungan Terhadap Serangan CSRF (Cross-Site Request Forgery):</w:t>
      </w:r>
    </w:p>
    <w:p w14:paraId="0038461B" w14:textId="77777777" w:rsidR="00346688" w:rsidRPr="008F6775" w:rsidRDefault="00346688" w:rsidP="00346688">
      <w:pPr>
        <w:pStyle w:val="NormalWeb"/>
        <w:numPr>
          <w:ilvl w:val="1"/>
          <w:numId w:val="96"/>
        </w:numPr>
        <w:spacing w:line="360" w:lineRule="auto"/>
        <w:jc w:val="both"/>
      </w:pPr>
      <w:r w:rsidRPr="008F6775">
        <w:rPr>
          <w:rStyle w:val="citation-305"/>
          <w:b/>
          <w:bCs/>
        </w:rPr>
        <w:t>Tindakan:</w:t>
      </w:r>
      <w:r w:rsidRPr="008F6775">
        <w:rPr>
          <w:rStyle w:val="citation-305"/>
        </w:rPr>
        <w:t xml:space="preserve"> Untuk mencegah penyerang melakukan aksi atas nama pengguna yang sudah login, </w:t>
      </w:r>
      <w:r w:rsidRPr="008F6775">
        <w:rPr>
          <w:rStyle w:val="citation-305"/>
          <w:i/>
          <w:iCs/>
        </w:rPr>
        <w:t>middleware</w:t>
      </w:r>
      <w:r w:rsidRPr="008F6775">
        <w:rPr>
          <w:rStyle w:val="citation-305"/>
        </w:rPr>
        <w:t xml:space="preserve"> </w:t>
      </w:r>
      <w:r w:rsidRPr="008F6775">
        <w:rPr>
          <w:rStyle w:val="citation-305"/>
          <w:b/>
          <w:bCs/>
          <w:sz w:val="20"/>
          <w:szCs w:val="20"/>
        </w:rPr>
        <w:t>csurf</w:t>
      </w:r>
      <w:r w:rsidRPr="008F6775">
        <w:rPr>
          <w:rStyle w:val="citation-305"/>
        </w:rPr>
        <w:t xml:space="preserve"> diimplementasikan</w:t>
      </w:r>
      <w:r w:rsidRPr="008F6775">
        <w:t>.</w:t>
      </w:r>
    </w:p>
    <w:p w14:paraId="5D3648C5" w14:textId="7DDABD1B" w:rsidR="00346688" w:rsidRPr="008F6775" w:rsidRDefault="00346688" w:rsidP="00346688">
      <w:pPr>
        <w:pStyle w:val="NormalWeb"/>
        <w:numPr>
          <w:ilvl w:val="1"/>
          <w:numId w:val="96"/>
        </w:numPr>
        <w:spacing w:line="360" w:lineRule="auto"/>
        <w:jc w:val="both"/>
      </w:pPr>
      <w:r w:rsidRPr="008F6775">
        <w:rPr>
          <w:b/>
          <w:bCs/>
        </w:rPr>
        <w:t>Mekanisme:</w:t>
      </w:r>
      <w:r w:rsidRPr="008F6775">
        <w:t xml:space="preserve"> Sistem menghasilkan token CSRF yang unik untuk setiap sesi. Token ini wajib disertakan dalam setiap permintaan yang mengubah data (seperti </w:t>
      </w:r>
      <w:r w:rsidRPr="008F6775">
        <w:rPr>
          <w:rStyle w:val="HTMLCode"/>
          <w:rFonts w:ascii="Times New Roman" w:hAnsi="Times New Roman" w:cs="Times New Roman"/>
        </w:rPr>
        <w:t>POST</w:t>
      </w:r>
      <w:r w:rsidRPr="008F6775">
        <w:t xml:space="preserve"> atau </w:t>
      </w:r>
      <w:r w:rsidRPr="008F6775">
        <w:rPr>
          <w:rStyle w:val="HTMLCode"/>
          <w:rFonts w:ascii="Times New Roman" w:hAnsi="Times New Roman" w:cs="Times New Roman"/>
        </w:rPr>
        <w:t>DELETE</w:t>
      </w:r>
      <w:r w:rsidRPr="008F6775">
        <w:t xml:space="preserve">). </w:t>
      </w:r>
      <w:r w:rsidRPr="008F6775">
        <w:rPr>
          <w:rStyle w:val="citation-304"/>
        </w:rPr>
        <w:t xml:space="preserve">Server akan menolak permintaan apapun yang tidak memiliki token yang valid, seperti yang terlihat pada penanganan </w:t>
      </w:r>
      <w:r w:rsidRPr="008F6775">
        <w:rPr>
          <w:rStyle w:val="citation-304"/>
          <w:i/>
          <w:iCs/>
        </w:rPr>
        <w:t>error</w:t>
      </w:r>
      <w:r w:rsidRPr="008F6775">
        <w:rPr>
          <w:rStyle w:val="citation-304"/>
        </w:rPr>
        <w:t xml:space="preserve"> </w:t>
      </w:r>
      <w:r w:rsidRPr="008F6775">
        <w:rPr>
          <w:rStyle w:val="citation-304"/>
          <w:sz w:val="20"/>
          <w:szCs w:val="20"/>
        </w:rPr>
        <w:t>EBADCSRFTOKEN</w:t>
      </w:r>
      <w:r w:rsidRPr="008F6775">
        <w:t>.</w:t>
      </w:r>
    </w:p>
    <w:p w14:paraId="0692A00D" w14:textId="77777777" w:rsidR="00346688" w:rsidRPr="008F6775" w:rsidRDefault="00346688" w:rsidP="00346688">
      <w:pPr>
        <w:pStyle w:val="NormalWeb"/>
        <w:numPr>
          <w:ilvl w:val="0"/>
          <w:numId w:val="96"/>
        </w:numPr>
        <w:spacing w:line="360" w:lineRule="auto"/>
        <w:jc w:val="both"/>
      </w:pPr>
      <w:r w:rsidRPr="008F6775">
        <w:rPr>
          <w:b/>
          <w:bCs/>
        </w:rPr>
        <w:t>Manajemen Sesi yang Aman:</w:t>
      </w:r>
    </w:p>
    <w:p w14:paraId="4212CBE5" w14:textId="77777777" w:rsidR="00346688" w:rsidRPr="008F6775" w:rsidRDefault="00346688" w:rsidP="00346688">
      <w:pPr>
        <w:pStyle w:val="NormalWeb"/>
        <w:numPr>
          <w:ilvl w:val="1"/>
          <w:numId w:val="96"/>
        </w:numPr>
        <w:spacing w:line="360" w:lineRule="auto"/>
        <w:jc w:val="both"/>
      </w:pPr>
      <w:r w:rsidRPr="008F6775">
        <w:rPr>
          <w:b/>
          <w:bCs/>
        </w:rPr>
        <w:t>Tindakan:</w:t>
      </w:r>
      <w:r w:rsidRPr="008F6775">
        <w:t xml:space="preserve"> Konfigurasi sesi di </w:t>
      </w:r>
      <w:r w:rsidRPr="008F6775">
        <w:rPr>
          <w:rStyle w:val="HTMLCode"/>
          <w:rFonts w:ascii="Times New Roman" w:hAnsi="Times New Roman" w:cs="Times New Roman"/>
        </w:rPr>
        <w:t>index.js</w:t>
      </w:r>
      <w:r w:rsidRPr="008F6775">
        <w:t xml:space="preserve"> telah diperkuat untuk meningkatkan keamanan.</w:t>
      </w:r>
    </w:p>
    <w:p w14:paraId="6624DA5E" w14:textId="77777777" w:rsidR="00346688" w:rsidRPr="008F6775" w:rsidRDefault="00346688" w:rsidP="00346688">
      <w:pPr>
        <w:pStyle w:val="NormalWeb"/>
        <w:numPr>
          <w:ilvl w:val="1"/>
          <w:numId w:val="96"/>
        </w:numPr>
        <w:spacing w:line="360" w:lineRule="auto"/>
        <w:jc w:val="both"/>
      </w:pPr>
      <w:r w:rsidRPr="008F6775">
        <w:rPr>
          <w:b/>
          <w:bCs/>
        </w:rPr>
        <w:t>Mekanisme:</w:t>
      </w:r>
    </w:p>
    <w:p w14:paraId="2EDA419C" w14:textId="77777777" w:rsidR="00346688" w:rsidRPr="008F6775" w:rsidRDefault="00346688" w:rsidP="00346688">
      <w:pPr>
        <w:pStyle w:val="NormalWeb"/>
        <w:numPr>
          <w:ilvl w:val="2"/>
          <w:numId w:val="96"/>
        </w:numPr>
        <w:spacing w:line="360" w:lineRule="auto"/>
        <w:jc w:val="both"/>
      </w:pPr>
      <w:r w:rsidRPr="008F6775">
        <w:rPr>
          <w:rStyle w:val="citation-303"/>
          <w:b/>
          <w:bCs/>
        </w:rPr>
        <w:t>Session Timeout:</w:t>
      </w:r>
      <w:r w:rsidRPr="008F6775">
        <w:rPr>
          <w:rStyle w:val="citation-303"/>
        </w:rPr>
        <w:t xml:space="preserve"> Sesi diatur untuk berakhir secara otomatis setelah </w:t>
      </w:r>
      <w:r w:rsidRPr="008F6775">
        <w:rPr>
          <w:rStyle w:val="citation-303"/>
          <w:b/>
          <w:bCs/>
        </w:rPr>
        <w:t>15 menit</w:t>
      </w:r>
      <w:r w:rsidRPr="008F6775">
        <w:rPr>
          <w:rStyle w:val="citation-303"/>
        </w:rPr>
        <w:t xml:space="preserve"> tidak aktif (</w:t>
      </w:r>
      <w:r w:rsidRPr="008F6775">
        <w:rPr>
          <w:rStyle w:val="citation-303"/>
          <w:sz w:val="20"/>
          <w:szCs w:val="20"/>
        </w:rPr>
        <w:t>maxAge: 15 * 60 * 1000</w:t>
      </w:r>
      <w:r w:rsidRPr="008F6775">
        <w:rPr>
          <w:rStyle w:val="citation-303"/>
        </w:rPr>
        <w:t>) untuk mencegah penyalahgunaan akun yang ditinggalkan terbuka</w:t>
      </w:r>
      <w:r w:rsidRPr="008F6775">
        <w:t>.</w:t>
      </w:r>
    </w:p>
    <w:p w14:paraId="0613C203" w14:textId="77777777" w:rsidR="00346688" w:rsidRPr="008F6775" w:rsidRDefault="00346688" w:rsidP="00346688">
      <w:pPr>
        <w:pStyle w:val="NormalWeb"/>
        <w:numPr>
          <w:ilvl w:val="2"/>
          <w:numId w:val="96"/>
        </w:numPr>
        <w:spacing w:line="360" w:lineRule="auto"/>
        <w:jc w:val="both"/>
      </w:pPr>
      <w:r w:rsidRPr="008F6775">
        <w:rPr>
          <w:rStyle w:val="citation-302"/>
          <w:b/>
          <w:bCs/>
        </w:rPr>
        <w:lastRenderedPageBreak/>
        <w:t xml:space="preserve">Cookie </w:t>
      </w:r>
      <w:r w:rsidRPr="008F6775">
        <w:rPr>
          <w:rStyle w:val="citation-302"/>
          <w:b/>
          <w:bCs/>
          <w:sz w:val="20"/>
          <w:szCs w:val="20"/>
        </w:rPr>
        <w:t>httpOnly</w:t>
      </w:r>
      <w:r w:rsidRPr="008F6775">
        <w:rPr>
          <w:rStyle w:val="citation-302"/>
          <w:b/>
          <w:bCs/>
        </w:rPr>
        <w:t>:</w:t>
      </w:r>
      <w:r w:rsidRPr="008F6775">
        <w:rPr>
          <w:rStyle w:val="citation-302"/>
        </w:rPr>
        <w:t xml:space="preserve"> </w:t>
      </w:r>
      <w:r w:rsidRPr="008F6775">
        <w:rPr>
          <w:rStyle w:val="citation-302"/>
          <w:i/>
          <w:iCs/>
        </w:rPr>
        <w:t>Cookie</w:t>
      </w:r>
      <w:r w:rsidRPr="008F6775">
        <w:rPr>
          <w:rStyle w:val="citation-302"/>
        </w:rPr>
        <w:t xml:space="preserve"> sesi diatur sebagai </w:t>
      </w:r>
      <w:r w:rsidRPr="008F6775">
        <w:rPr>
          <w:rStyle w:val="citation-302"/>
          <w:sz w:val="20"/>
          <w:szCs w:val="20"/>
        </w:rPr>
        <w:t>httpOnly</w:t>
      </w:r>
      <w:r w:rsidRPr="008F6775">
        <w:rPr>
          <w:rStyle w:val="citation-302"/>
        </w:rPr>
        <w:t xml:space="preserve">, yang berarti </w:t>
      </w:r>
      <w:r w:rsidRPr="008F6775">
        <w:rPr>
          <w:rStyle w:val="citation-302"/>
          <w:i/>
          <w:iCs/>
        </w:rPr>
        <w:t>cookie</w:t>
      </w:r>
      <w:r w:rsidRPr="008F6775">
        <w:rPr>
          <w:rStyle w:val="citation-302"/>
        </w:rPr>
        <w:t xml:space="preserve"> tersebut tidak dapat diakses melalui JavaScript di sisi klien, melindunginya dari pencurian oleh skrip XSS</w:t>
      </w:r>
      <w:r w:rsidRPr="008F6775">
        <w:t>.</w:t>
      </w:r>
    </w:p>
    <w:p w14:paraId="3F069361" w14:textId="77777777" w:rsidR="00346688" w:rsidRPr="008F6775" w:rsidRDefault="00346688" w:rsidP="00346688">
      <w:pPr>
        <w:pStyle w:val="NormalWeb"/>
        <w:numPr>
          <w:ilvl w:val="0"/>
          <w:numId w:val="96"/>
        </w:numPr>
        <w:spacing w:line="360" w:lineRule="auto"/>
        <w:jc w:val="both"/>
      </w:pPr>
      <w:r w:rsidRPr="008F6775">
        <w:rPr>
          <w:b/>
          <w:bCs/>
        </w:rPr>
        <w:t>Pencegahan Serangan Brute-Force dengan Rate Limiting:</w:t>
      </w:r>
    </w:p>
    <w:p w14:paraId="7A50C31B" w14:textId="77777777" w:rsidR="00346688" w:rsidRPr="008F6775" w:rsidRDefault="00346688" w:rsidP="00346688">
      <w:pPr>
        <w:pStyle w:val="NormalWeb"/>
        <w:numPr>
          <w:ilvl w:val="1"/>
          <w:numId w:val="96"/>
        </w:numPr>
        <w:spacing w:line="360" w:lineRule="auto"/>
        <w:jc w:val="both"/>
      </w:pPr>
      <w:r w:rsidRPr="008F6775">
        <w:rPr>
          <w:b/>
          <w:bCs/>
        </w:rPr>
        <w:t>Tindakan:</w:t>
      </w:r>
      <w:r w:rsidRPr="008F6775">
        <w:t xml:space="preserve"> Untuk melindungi </w:t>
      </w:r>
      <w:r w:rsidRPr="008F6775">
        <w:rPr>
          <w:i/>
          <w:iCs/>
        </w:rPr>
        <w:t>endpoint</w:t>
      </w:r>
      <w:r w:rsidRPr="008F6775">
        <w:t xml:space="preserve"> vital dari serangan </w:t>
      </w:r>
      <w:r w:rsidRPr="008F6775">
        <w:rPr>
          <w:i/>
          <w:iCs/>
        </w:rPr>
        <w:t>brute-force</w:t>
      </w:r>
      <w:r w:rsidRPr="008F6775">
        <w:t xml:space="preserve"> (percobaan berulang-ulang), diterapkan pembatasan laju permintaan menggunakan </w:t>
      </w:r>
      <w:r w:rsidRPr="008F6775">
        <w:rPr>
          <w:rStyle w:val="HTMLCode"/>
          <w:rFonts w:ascii="Times New Roman" w:hAnsi="Times New Roman" w:cs="Times New Roman"/>
          <w:b/>
          <w:bCs/>
        </w:rPr>
        <w:t>express-rate-limit</w:t>
      </w:r>
      <w:r w:rsidRPr="008F6775">
        <w:t>.</w:t>
      </w:r>
    </w:p>
    <w:p w14:paraId="0759DEF8" w14:textId="77777777" w:rsidR="00346688" w:rsidRPr="008F6775" w:rsidRDefault="00346688" w:rsidP="00346688">
      <w:pPr>
        <w:pStyle w:val="NormalWeb"/>
        <w:numPr>
          <w:ilvl w:val="1"/>
          <w:numId w:val="96"/>
        </w:numPr>
        <w:spacing w:line="360" w:lineRule="auto"/>
        <w:jc w:val="both"/>
      </w:pPr>
      <w:r w:rsidRPr="008F6775">
        <w:rPr>
          <w:b/>
          <w:bCs/>
        </w:rPr>
        <w:t>Mekanisme:</w:t>
      </w:r>
      <w:r w:rsidRPr="008F6775">
        <w:t xml:space="preserve"> Batasan diterapkan pada:</w:t>
      </w:r>
    </w:p>
    <w:p w14:paraId="1DCB82D3" w14:textId="77777777" w:rsidR="00346688" w:rsidRPr="008F6775" w:rsidRDefault="00346688" w:rsidP="00346688">
      <w:pPr>
        <w:pStyle w:val="NormalWeb"/>
        <w:numPr>
          <w:ilvl w:val="2"/>
          <w:numId w:val="96"/>
        </w:numPr>
        <w:spacing w:line="360" w:lineRule="auto"/>
        <w:jc w:val="both"/>
      </w:pPr>
      <w:r w:rsidRPr="008F6775">
        <w:rPr>
          <w:rStyle w:val="citation-301"/>
          <w:b/>
          <w:bCs/>
        </w:rPr>
        <w:t>Login &amp; Registrasi:</w:t>
      </w:r>
      <w:r w:rsidRPr="008F6775">
        <w:rPr>
          <w:rStyle w:val="citation-301"/>
        </w:rPr>
        <w:t xml:space="preserve"> Maksimal 5 permintaan setiap 15 menit</w:t>
      </w:r>
      <w:r w:rsidRPr="008F6775">
        <w:t>.</w:t>
      </w:r>
    </w:p>
    <w:p w14:paraId="23668B02" w14:textId="77777777" w:rsidR="00346688" w:rsidRPr="008F6775" w:rsidRDefault="00346688" w:rsidP="00346688">
      <w:pPr>
        <w:pStyle w:val="NormalWeb"/>
        <w:numPr>
          <w:ilvl w:val="2"/>
          <w:numId w:val="96"/>
        </w:numPr>
        <w:spacing w:line="360" w:lineRule="auto"/>
        <w:jc w:val="both"/>
      </w:pPr>
      <w:r w:rsidRPr="008F6775">
        <w:rPr>
          <w:rStyle w:val="citation-300"/>
          <w:b/>
          <w:bCs/>
        </w:rPr>
        <w:t>Permintaan OTP:</w:t>
      </w:r>
      <w:r w:rsidRPr="008F6775">
        <w:rPr>
          <w:rStyle w:val="citation-300"/>
        </w:rPr>
        <w:t xml:space="preserve"> Maksimal 20 permintaan setiap 10 menit untuk mencegah </w:t>
      </w:r>
      <w:r w:rsidRPr="008F6775">
        <w:rPr>
          <w:rStyle w:val="citation-300"/>
          <w:i/>
          <w:iCs/>
        </w:rPr>
        <w:t>spam</w:t>
      </w:r>
      <w:r w:rsidRPr="008F6775">
        <w:rPr>
          <w:rStyle w:val="citation-300"/>
        </w:rPr>
        <w:t xml:space="preserve"> OTP ke nomor pengguna</w:t>
      </w:r>
      <w:r w:rsidRPr="008F6775">
        <w:t>.</w:t>
      </w:r>
    </w:p>
    <w:p w14:paraId="2FEF819A" w14:textId="77777777" w:rsidR="00346688" w:rsidRPr="008F6775" w:rsidRDefault="00346688" w:rsidP="00346688">
      <w:pPr>
        <w:pStyle w:val="NormalWeb"/>
        <w:numPr>
          <w:ilvl w:val="0"/>
          <w:numId w:val="96"/>
        </w:numPr>
        <w:spacing w:line="360" w:lineRule="auto"/>
        <w:jc w:val="both"/>
      </w:pPr>
      <w:r w:rsidRPr="008F6775">
        <w:rPr>
          <w:b/>
          <w:bCs/>
        </w:rPr>
        <w:t>Pengamanan Header HTTP:</w:t>
      </w:r>
    </w:p>
    <w:p w14:paraId="124BBB6D" w14:textId="77777777" w:rsidR="00346688" w:rsidRPr="008F6775" w:rsidRDefault="00346688" w:rsidP="00346688">
      <w:pPr>
        <w:pStyle w:val="NormalWeb"/>
        <w:numPr>
          <w:ilvl w:val="1"/>
          <w:numId w:val="96"/>
        </w:numPr>
        <w:spacing w:line="360" w:lineRule="auto"/>
        <w:jc w:val="both"/>
      </w:pPr>
      <w:r w:rsidRPr="008F6775">
        <w:rPr>
          <w:rStyle w:val="citation-299"/>
          <w:b/>
          <w:bCs/>
        </w:rPr>
        <w:t>Tindakan:</w:t>
      </w:r>
      <w:r w:rsidRPr="008F6775">
        <w:rPr>
          <w:rStyle w:val="citation-299"/>
        </w:rPr>
        <w:t xml:space="preserve"> </w:t>
      </w:r>
      <w:r w:rsidRPr="008F6775">
        <w:rPr>
          <w:rStyle w:val="citation-299"/>
          <w:i/>
          <w:iCs/>
        </w:rPr>
        <w:t>Middleware</w:t>
      </w:r>
      <w:r w:rsidRPr="008F6775">
        <w:rPr>
          <w:rStyle w:val="citation-299"/>
        </w:rPr>
        <w:t xml:space="preserve"> </w:t>
      </w:r>
      <w:r w:rsidRPr="008F6775">
        <w:rPr>
          <w:rStyle w:val="citation-299"/>
          <w:b/>
          <w:bCs/>
          <w:sz w:val="20"/>
          <w:szCs w:val="20"/>
        </w:rPr>
        <w:t>helmet.js</w:t>
      </w:r>
      <w:r w:rsidRPr="008F6775">
        <w:rPr>
          <w:rStyle w:val="citation-299"/>
        </w:rPr>
        <w:t xml:space="preserve"> digunakan untuk mengatur berbagai </w:t>
      </w:r>
      <w:r w:rsidRPr="008F6775">
        <w:rPr>
          <w:rStyle w:val="citation-299"/>
          <w:i/>
          <w:iCs/>
        </w:rPr>
        <w:t>header</w:t>
      </w:r>
      <w:r w:rsidRPr="008F6775">
        <w:rPr>
          <w:rStyle w:val="citation-299"/>
        </w:rPr>
        <w:t xml:space="preserve"> HTTP yang aman secara otomatis</w:t>
      </w:r>
      <w:r w:rsidRPr="008F6775">
        <w:t>.</w:t>
      </w:r>
    </w:p>
    <w:p w14:paraId="7E620D33" w14:textId="77777777" w:rsidR="00346688" w:rsidRPr="008F6775" w:rsidRDefault="00346688" w:rsidP="00346688">
      <w:pPr>
        <w:pStyle w:val="NormalWeb"/>
        <w:numPr>
          <w:ilvl w:val="1"/>
          <w:numId w:val="96"/>
        </w:numPr>
        <w:spacing w:line="360" w:lineRule="auto"/>
        <w:jc w:val="both"/>
      </w:pPr>
      <w:r w:rsidRPr="008F6775">
        <w:rPr>
          <w:b/>
          <w:bCs/>
        </w:rPr>
        <w:t>Manfaat:</w:t>
      </w:r>
      <w:r w:rsidRPr="008F6775">
        <w:t xml:space="preserve"> Ini membantu melindungi aplikasi dari serangan umum berbasis web seperti </w:t>
      </w:r>
      <w:r w:rsidRPr="008F6775">
        <w:rPr>
          <w:i/>
          <w:iCs/>
        </w:rPr>
        <w:t>clickjacking</w:t>
      </w:r>
      <w:r w:rsidRPr="008F6775">
        <w:t xml:space="preserve">, </w:t>
      </w:r>
      <w:r w:rsidRPr="008F6775">
        <w:rPr>
          <w:i/>
          <w:iCs/>
        </w:rPr>
        <w:t>XSS</w:t>
      </w:r>
      <w:r w:rsidRPr="008F6775">
        <w:t>, dan lainnya dengan menerapkan praktik keamanan standar industri.</w:t>
      </w:r>
    </w:p>
    <w:p w14:paraId="1DFC2825" w14:textId="77777777" w:rsidR="00B800C3" w:rsidRPr="008F6775" w:rsidRDefault="00B800C3" w:rsidP="00346688">
      <w:pPr>
        <w:spacing w:line="360" w:lineRule="auto"/>
        <w:rPr>
          <w:rFonts w:ascii="Times New Roman" w:hAnsi="Times New Roman" w:cs="Times New Roman"/>
          <w:lang w:val="en-ID" w:eastAsia="en-ID"/>
        </w:rPr>
      </w:pPr>
    </w:p>
    <w:p w14:paraId="2CE9A528" w14:textId="77777777" w:rsidR="00990333" w:rsidRPr="008F6775" w:rsidRDefault="00990333" w:rsidP="00346688">
      <w:pPr>
        <w:spacing w:line="360" w:lineRule="auto"/>
        <w:rPr>
          <w:rFonts w:ascii="Times New Roman" w:hAnsi="Times New Roman" w:cs="Times New Roman"/>
          <w:lang w:val="en-ID" w:eastAsia="en-ID"/>
        </w:rPr>
      </w:pPr>
    </w:p>
    <w:p w14:paraId="4CC4EE20" w14:textId="77777777" w:rsidR="00DA6464" w:rsidRPr="008F6775" w:rsidRDefault="00DA6464" w:rsidP="00346688">
      <w:pPr>
        <w:spacing w:line="360" w:lineRule="auto"/>
        <w:rPr>
          <w:rFonts w:ascii="Times New Roman" w:hAnsi="Times New Roman" w:cs="Times New Roman"/>
          <w:lang w:val="en-ID"/>
        </w:rPr>
      </w:pPr>
    </w:p>
    <w:p w14:paraId="7541C925" w14:textId="7EC9B4AB" w:rsidR="000465AF" w:rsidRPr="008F6775" w:rsidRDefault="000465AF" w:rsidP="00346688">
      <w:pPr>
        <w:spacing w:line="360" w:lineRule="auto"/>
        <w:rPr>
          <w:rFonts w:ascii="Times New Roman" w:hAnsi="Times New Roman" w:cs="Times New Roman"/>
          <w:lang w:val="en-ID"/>
        </w:rPr>
      </w:pPr>
      <w:r w:rsidRPr="008F6775">
        <w:rPr>
          <w:rFonts w:ascii="Times New Roman" w:hAnsi="Times New Roman" w:cs="Times New Roman"/>
          <w:lang w:val="en-ID"/>
        </w:rPr>
        <w:br w:type="page"/>
      </w:r>
    </w:p>
    <w:p w14:paraId="7EE8FCFE" w14:textId="504DAEA9" w:rsidR="00796851" w:rsidRPr="008F6775" w:rsidRDefault="00796851" w:rsidP="00346688">
      <w:pPr>
        <w:pStyle w:val="Heading1"/>
        <w:spacing w:line="360" w:lineRule="auto"/>
        <w:rPr>
          <w:lang w:val="en-ID"/>
        </w:rPr>
      </w:pPr>
      <w:bookmarkStart w:id="2080" w:name="_Toc202286247"/>
      <w:r w:rsidRPr="008F6775">
        <w:rPr>
          <w:lang w:val="en-ID"/>
        </w:rPr>
        <w:lastRenderedPageBreak/>
        <w:t>BAB V</w:t>
      </w:r>
      <w:r w:rsidRPr="008F6775">
        <w:rPr>
          <w:lang w:val="en-ID"/>
        </w:rPr>
        <w:br/>
        <w:t>PENUTUP</w:t>
      </w:r>
      <w:bookmarkEnd w:id="2080"/>
    </w:p>
    <w:p w14:paraId="59D3D4F4" w14:textId="60143B10" w:rsidR="00796851" w:rsidRPr="008F6775" w:rsidRDefault="00E139EB" w:rsidP="00346688">
      <w:pPr>
        <w:pStyle w:val="Heading2"/>
        <w:spacing w:line="360" w:lineRule="auto"/>
        <w:rPr>
          <w:rFonts w:ascii="Times New Roman" w:hAnsi="Times New Roman" w:cs="Times New Roman"/>
          <w:lang w:val="en-ID"/>
        </w:rPr>
      </w:pPr>
      <w:bookmarkStart w:id="2081" w:name="_Toc202286248"/>
      <w:r w:rsidRPr="008F6775">
        <w:rPr>
          <w:rFonts w:ascii="Times New Roman" w:hAnsi="Times New Roman" w:cs="Times New Roman"/>
          <w:lang w:val="en-ID"/>
        </w:rPr>
        <w:t>5.1 Kesimpulan</w:t>
      </w:r>
      <w:bookmarkEnd w:id="2081"/>
    </w:p>
    <w:p w14:paraId="3018ACA7" w14:textId="4403D5B7" w:rsidR="00E139EB" w:rsidRPr="008F6775" w:rsidRDefault="00E139EB" w:rsidP="00346688">
      <w:pPr>
        <w:spacing w:before="1" w:line="360" w:lineRule="auto"/>
        <w:ind w:left="33" w:right="860" w:firstLine="687"/>
        <w:jc w:val="both"/>
        <w:rPr>
          <w:rFonts w:ascii="Times New Roman" w:hAnsi="Times New Roman" w:cs="Times New Roman"/>
          <w:sz w:val="24"/>
        </w:rPr>
      </w:pPr>
      <w:r w:rsidRPr="008F6775">
        <w:rPr>
          <w:rFonts w:ascii="Times New Roman" w:hAnsi="Times New Roman" w:cs="Times New Roman"/>
          <w:sz w:val="24"/>
        </w:rPr>
        <w:t>Proyek aplikasi website Medical Conversation berhasil dikembangkan sebagai solusi komunikasi daring antara pasien dan tenaga medis. Aplikasi ini memudahkan konsultasi kesehatan secara efisien, cepat, dan aman melalui fitur percakapan teks, pencatatan riwayat konsultasi, serta antarmuka yang ramah pengguna. Dengan sistem ini, hambatan jarak dan waktu dapat diminimalkan. Proyek ini menjadi langkah awal menuju digitalisasi layanan kesehatan yang lebih praktis dan terjangkau. Dengan hadirnya Medical Conversation, inovasi ini diharapkan mampu mendukung transformasi digital dalam dunia kesehatan, memberikan akses layanan yang lebih inklusif, anonimitas dan nyaman bagi masyarakat, serta menjadi fondasi bagi pengembangan solusi medis berbasis teknologi di masa depan.</w:t>
      </w:r>
    </w:p>
    <w:p w14:paraId="3DA45F5B" w14:textId="77777777" w:rsidR="00E139EB" w:rsidRPr="008F6775" w:rsidRDefault="00E139EB" w:rsidP="0081315E">
      <w:pPr>
        <w:spacing w:line="360" w:lineRule="auto"/>
        <w:ind w:left="284"/>
        <w:jc w:val="both"/>
        <w:rPr>
          <w:rFonts w:ascii="Times New Roman" w:hAnsi="Times New Roman" w:cs="Times New Roman"/>
        </w:rPr>
      </w:pPr>
      <w:r w:rsidRPr="008F6775">
        <w:rPr>
          <w:rFonts w:ascii="Times New Roman" w:hAnsi="Times New Roman" w:cs="Times New Roman"/>
        </w:rPr>
        <w:t>Berikut Role-Role yang diberikan pada project ini</w:t>
      </w:r>
    </w:p>
    <w:p w14:paraId="65EAF3FB" w14:textId="1EAA4550" w:rsidR="00E139EB" w:rsidRPr="008F6775" w:rsidRDefault="00E139EB" w:rsidP="0081315E">
      <w:pPr>
        <w:spacing w:line="360" w:lineRule="auto"/>
        <w:ind w:left="284"/>
        <w:jc w:val="both"/>
        <w:rPr>
          <w:rFonts w:ascii="Times New Roman" w:hAnsi="Times New Roman" w:cs="Times New Roman"/>
          <w:b/>
          <w:bCs/>
        </w:rPr>
      </w:pPr>
      <w:r w:rsidRPr="008F6775">
        <w:rPr>
          <w:rFonts w:ascii="Times New Roman" w:hAnsi="Times New Roman" w:cs="Times New Roman"/>
        </w:rPr>
        <w:t>1. Indra Dwi Aryadi (</w:t>
      </w:r>
      <w:r w:rsidRPr="008F6775">
        <w:rPr>
          <w:rFonts w:ascii="Times New Roman" w:hAnsi="Times New Roman" w:cs="Times New Roman"/>
          <w:b/>
          <w:bCs/>
        </w:rPr>
        <w:t>Programmer/Fullstack Engineer, Cloud engineer, Security Advisor, Penetration Testing/Tester, Desain, Project Manager</w:t>
      </w:r>
      <w:r w:rsidRPr="008F6775">
        <w:rPr>
          <w:rFonts w:ascii="Times New Roman" w:hAnsi="Times New Roman" w:cs="Times New Roman"/>
        </w:rPr>
        <w:t xml:space="preserve">, </w:t>
      </w:r>
      <w:r w:rsidRPr="008F6775">
        <w:rPr>
          <w:rFonts w:ascii="Times New Roman" w:hAnsi="Times New Roman" w:cs="Times New Roman"/>
          <w:b/>
          <w:bCs/>
        </w:rPr>
        <w:t>Dan lain lain)</w:t>
      </w:r>
    </w:p>
    <w:p w14:paraId="019EE0CB" w14:textId="77777777" w:rsidR="00E139EB" w:rsidRPr="008F6775" w:rsidRDefault="00E139EB" w:rsidP="0081315E">
      <w:pPr>
        <w:spacing w:line="360" w:lineRule="auto"/>
        <w:ind w:left="284"/>
        <w:jc w:val="both"/>
        <w:rPr>
          <w:rFonts w:ascii="Times New Roman" w:hAnsi="Times New Roman" w:cs="Times New Roman"/>
        </w:rPr>
      </w:pPr>
      <w:r w:rsidRPr="008F6775">
        <w:rPr>
          <w:rFonts w:ascii="Times New Roman" w:hAnsi="Times New Roman" w:cs="Times New Roman"/>
        </w:rPr>
        <w:t>2. Lingga Safitri (</w:t>
      </w:r>
      <w:r w:rsidRPr="008F6775">
        <w:rPr>
          <w:rFonts w:ascii="Times New Roman" w:hAnsi="Times New Roman" w:cs="Times New Roman"/>
          <w:b/>
          <w:bCs/>
        </w:rPr>
        <w:t>Project Manager, Tester</w:t>
      </w:r>
      <w:r w:rsidRPr="008F6775">
        <w:rPr>
          <w:rFonts w:ascii="Times New Roman" w:hAnsi="Times New Roman" w:cs="Times New Roman"/>
        </w:rPr>
        <w:t>)</w:t>
      </w:r>
    </w:p>
    <w:p w14:paraId="472281D8" w14:textId="77777777" w:rsidR="00E139EB" w:rsidRPr="008F6775" w:rsidRDefault="00E139EB" w:rsidP="0081315E">
      <w:pPr>
        <w:spacing w:line="360" w:lineRule="auto"/>
        <w:ind w:left="284"/>
        <w:jc w:val="both"/>
        <w:rPr>
          <w:rFonts w:ascii="Times New Roman" w:hAnsi="Times New Roman" w:cs="Times New Roman"/>
        </w:rPr>
      </w:pPr>
      <w:r w:rsidRPr="008F6775">
        <w:rPr>
          <w:rFonts w:ascii="Times New Roman" w:hAnsi="Times New Roman" w:cs="Times New Roman"/>
        </w:rPr>
        <w:t>3. Prayoga Pratama (</w:t>
      </w:r>
      <w:r w:rsidRPr="008F6775">
        <w:rPr>
          <w:rFonts w:ascii="Times New Roman" w:hAnsi="Times New Roman" w:cs="Times New Roman"/>
          <w:b/>
          <w:bCs/>
        </w:rPr>
        <w:t>Project Manager, Advisor/Penasihat/Perekomendasian</w:t>
      </w:r>
      <w:r w:rsidRPr="008F6775">
        <w:rPr>
          <w:rFonts w:ascii="Times New Roman" w:hAnsi="Times New Roman" w:cs="Times New Roman"/>
        </w:rPr>
        <w:t>)</w:t>
      </w:r>
    </w:p>
    <w:p w14:paraId="11DC1ADB" w14:textId="77777777" w:rsidR="00E139EB" w:rsidRPr="008F6775" w:rsidRDefault="00E139EB" w:rsidP="0081315E">
      <w:pPr>
        <w:spacing w:line="360" w:lineRule="auto"/>
        <w:ind w:left="284"/>
        <w:jc w:val="both"/>
        <w:rPr>
          <w:rFonts w:ascii="Times New Roman" w:hAnsi="Times New Roman" w:cs="Times New Roman"/>
        </w:rPr>
      </w:pPr>
      <w:r w:rsidRPr="008F6775">
        <w:rPr>
          <w:rFonts w:ascii="Times New Roman" w:hAnsi="Times New Roman" w:cs="Times New Roman"/>
        </w:rPr>
        <w:t>4. Muhammad Rizki Ramadhan (</w:t>
      </w:r>
      <w:r w:rsidRPr="008F6775">
        <w:rPr>
          <w:rFonts w:ascii="Times New Roman" w:hAnsi="Times New Roman" w:cs="Times New Roman"/>
          <w:b/>
          <w:bCs/>
        </w:rPr>
        <w:t>Project Manager, Tester</w:t>
      </w:r>
      <w:r w:rsidRPr="008F6775">
        <w:rPr>
          <w:rFonts w:ascii="Times New Roman" w:hAnsi="Times New Roman" w:cs="Times New Roman"/>
        </w:rPr>
        <w:t>)</w:t>
      </w:r>
    </w:p>
    <w:p w14:paraId="60FD1B40" w14:textId="6A78C7FB" w:rsidR="00E139EB" w:rsidRPr="008F6775" w:rsidRDefault="00E139EB" w:rsidP="00346688">
      <w:pPr>
        <w:pStyle w:val="Heading2"/>
        <w:spacing w:line="360" w:lineRule="auto"/>
        <w:rPr>
          <w:rFonts w:ascii="Times New Roman" w:hAnsi="Times New Roman" w:cs="Times New Roman"/>
          <w:lang w:val="en-ID"/>
        </w:rPr>
      </w:pPr>
      <w:bookmarkStart w:id="2082" w:name="_Toc202286249"/>
      <w:r w:rsidRPr="008F6775">
        <w:rPr>
          <w:rFonts w:ascii="Times New Roman" w:hAnsi="Times New Roman" w:cs="Times New Roman"/>
          <w:lang w:val="en-ID"/>
        </w:rPr>
        <w:t>5.2 Saran Dan Pengembangan Lanjutan</w:t>
      </w:r>
      <w:bookmarkEnd w:id="2082"/>
    </w:p>
    <w:p w14:paraId="4B5714C5" w14:textId="77777777" w:rsidR="00E139EB" w:rsidRPr="008F6775" w:rsidRDefault="00E139EB" w:rsidP="00346688">
      <w:pPr>
        <w:pStyle w:val="NormalWeb"/>
        <w:spacing w:line="360" w:lineRule="auto"/>
        <w:jc w:val="both"/>
      </w:pPr>
      <w:r w:rsidRPr="008F6775">
        <w:t>Meskipun aplikasi ini telah berhasil dikembangkan sesuai dengan ruang lingkup yang ditentukan, masih terdapat banyak peluang untuk pengembangan lebih lanjut di masa mendatang. Beberapa saran untuk pengembangan selanjutnya adalah:</w:t>
      </w:r>
    </w:p>
    <w:p w14:paraId="66C4AEDE" w14:textId="77777777" w:rsidR="00E139EB" w:rsidRPr="008F6775" w:rsidRDefault="00E139EB" w:rsidP="00346688">
      <w:pPr>
        <w:pStyle w:val="NormalWeb"/>
        <w:numPr>
          <w:ilvl w:val="0"/>
          <w:numId w:val="6"/>
        </w:numPr>
        <w:spacing w:line="360" w:lineRule="auto"/>
        <w:jc w:val="both"/>
      </w:pPr>
      <w:r w:rsidRPr="008F6775">
        <w:rPr>
          <w:b/>
          <w:bCs/>
        </w:rPr>
        <w:lastRenderedPageBreak/>
        <w:t>Mengembangkan Aplikasi Mobile:</w:t>
      </w:r>
      <w:r w:rsidRPr="008F6775">
        <w:t xml:space="preserve"> Membuat versi aplikasi untuk platform </w:t>
      </w:r>
      <w:r w:rsidRPr="008F6775">
        <w:rPr>
          <w:i/>
          <w:iCs/>
        </w:rPr>
        <w:t>mobile</w:t>
      </w:r>
      <w:r w:rsidRPr="008F6775">
        <w:t xml:space="preserve"> (Android dan iOS) agar dapat menjangkau lebih banyak pengguna dan memberikan kemudahan akses melalui </w:t>
      </w:r>
      <w:r w:rsidRPr="008F6775">
        <w:rPr>
          <w:i/>
          <w:iCs/>
        </w:rPr>
        <w:t>smartphone</w:t>
      </w:r>
      <w:r w:rsidRPr="008F6775">
        <w:t>.</w:t>
      </w:r>
    </w:p>
    <w:p w14:paraId="22756AAB" w14:textId="77777777" w:rsidR="00E139EB" w:rsidRPr="008F6775" w:rsidRDefault="00E139EB" w:rsidP="00346688">
      <w:pPr>
        <w:pStyle w:val="NormalWeb"/>
        <w:numPr>
          <w:ilvl w:val="0"/>
          <w:numId w:val="6"/>
        </w:numPr>
        <w:spacing w:line="360" w:lineRule="auto"/>
        <w:jc w:val="both"/>
      </w:pPr>
      <w:r w:rsidRPr="008F6775">
        <w:rPr>
          <w:b/>
          <w:bCs/>
        </w:rPr>
        <w:t>Fitur Panggilan Video dan Suara:</w:t>
      </w:r>
      <w:r w:rsidRPr="008F6775">
        <w:t xml:space="preserve"> Mengintegrasikan fitur panggilan video atau suara secara langsung di dalam aplikasi untuk memungkinkan sesi konsultasi yang lebih interaktif dan mendalam, tanpa harus bergantung pada aplikasi pihak ketiga.</w:t>
      </w:r>
    </w:p>
    <w:p w14:paraId="0D89EACE" w14:textId="77777777" w:rsidR="00E139EB" w:rsidRPr="008F6775" w:rsidRDefault="00E139EB" w:rsidP="00346688">
      <w:pPr>
        <w:pStyle w:val="NormalWeb"/>
        <w:numPr>
          <w:ilvl w:val="0"/>
          <w:numId w:val="6"/>
        </w:numPr>
        <w:spacing w:line="360" w:lineRule="auto"/>
        <w:jc w:val="both"/>
      </w:pPr>
      <w:r w:rsidRPr="008F6775">
        <w:rPr>
          <w:b/>
          <w:bCs/>
        </w:rPr>
        <w:t>Manajemen Jadwal Dokter:</w:t>
      </w:r>
      <w:r w:rsidRPr="008F6775">
        <w:t xml:space="preserve"> Menambahkan fitur bagi dokter untuk dapat mengatur jadwal ketersediaan mereka, sehingga pasien dapat memesan sesi konsultasi pada waktu yang pasti.</w:t>
      </w:r>
    </w:p>
    <w:p w14:paraId="7F019BA7" w14:textId="77777777" w:rsidR="00E139EB" w:rsidRPr="008F6775" w:rsidRDefault="00E139EB" w:rsidP="00346688">
      <w:pPr>
        <w:pStyle w:val="NormalWeb"/>
        <w:numPr>
          <w:ilvl w:val="0"/>
          <w:numId w:val="6"/>
        </w:numPr>
        <w:spacing w:line="360" w:lineRule="auto"/>
        <w:jc w:val="both"/>
      </w:pPr>
      <w:r w:rsidRPr="008F6775">
        <w:rPr>
          <w:b/>
          <w:bCs/>
        </w:rPr>
        <w:t>Integrasi Sistem Pembayaran:</w:t>
      </w:r>
      <w:r w:rsidRPr="008F6775">
        <w:t xml:space="preserve"> Mengimplementasikan </w:t>
      </w:r>
      <w:r w:rsidRPr="008F6775">
        <w:rPr>
          <w:i/>
          <w:iCs/>
        </w:rPr>
        <w:t>payment gateway</w:t>
      </w:r>
      <w:r w:rsidRPr="008F6775">
        <w:t xml:space="preserve"> untuk memfasilitasi sesi konsultasi berbayar. Ini akan membuka model bisnis baru dan memungkinkan aplikasi digunakan secara komersial oleh klinik atau rumah sakit.</w:t>
      </w:r>
    </w:p>
    <w:p w14:paraId="7BBD460F" w14:textId="77777777" w:rsidR="00E139EB" w:rsidRPr="008F6775" w:rsidRDefault="00E139EB" w:rsidP="00346688">
      <w:pPr>
        <w:pStyle w:val="NormalWeb"/>
        <w:numPr>
          <w:ilvl w:val="0"/>
          <w:numId w:val="6"/>
        </w:numPr>
        <w:spacing w:line="360" w:lineRule="auto"/>
        <w:jc w:val="both"/>
      </w:pPr>
      <w:r w:rsidRPr="008F6775">
        <w:rPr>
          <w:b/>
          <w:bCs/>
        </w:rPr>
        <w:t xml:space="preserve">Notifikasi </w:t>
      </w:r>
      <w:r w:rsidRPr="008F6775">
        <w:rPr>
          <w:b/>
          <w:bCs/>
          <w:i/>
          <w:iCs/>
        </w:rPr>
        <w:t>Real-time</w:t>
      </w:r>
      <w:r w:rsidRPr="008F6775">
        <w:rPr>
          <w:b/>
          <w:bCs/>
        </w:rPr>
        <w:t xml:space="preserve"> di Aplikasi Web:</w:t>
      </w:r>
      <w:r w:rsidRPr="008F6775">
        <w:t xml:space="preserve"> Menambahkan sistem notifikasi </w:t>
      </w:r>
      <w:r w:rsidRPr="008F6775">
        <w:rPr>
          <w:i/>
          <w:iCs/>
        </w:rPr>
        <w:t>push</w:t>
      </w:r>
      <w:r w:rsidRPr="008F6775">
        <w:t xml:space="preserve"> pada </w:t>
      </w:r>
      <w:r w:rsidRPr="008F6775">
        <w:rPr>
          <w:i/>
          <w:iCs/>
        </w:rPr>
        <w:t>dashboard</w:t>
      </w:r>
      <w:r w:rsidRPr="008F6775">
        <w:t xml:space="preserve"> admin dan pasien untuk memberikan pembaruan secara langsung (misalnya, saat ada pesan baru dari dokter) tanpa perlu me-</w:t>
      </w:r>
      <w:r w:rsidRPr="008F6775">
        <w:rPr>
          <w:i/>
          <w:iCs/>
        </w:rPr>
        <w:t>refresh</w:t>
      </w:r>
      <w:r w:rsidRPr="008F6775">
        <w:t xml:space="preserve"> halaman.</w:t>
      </w:r>
    </w:p>
    <w:p w14:paraId="273598F9" w14:textId="77777777" w:rsidR="00E139EB" w:rsidRPr="008F6775" w:rsidRDefault="00E139EB" w:rsidP="00346688">
      <w:pPr>
        <w:pStyle w:val="NormalWeb"/>
        <w:numPr>
          <w:ilvl w:val="0"/>
          <w:numId w:val="6"/>
        </w:numPr>
        <w:spacing w:line="360" w:lineRule="auto"/>
        <w:jc w:val="both"/>
      </w:pPr>
      <w:r w:rsidRPr="008F6775">
        <w:rPr>
          <w:b/>
          <w:bCs/>
        </w:rPr>
        <w:t>Peningkatan Fitur AI:</w:t>
      </w:r>
      <w:r w:rsidRPr="008F6775">
        <w:t xml:space="preserve"> Mengembangkan kemampuan asisten AI pada bot WhatsApp agar tidak hanya menjawab pertanyaan umum, tetapi juga dapat membantu melakukan triase awal berdasarkan gejala yang dimasukkan oleh pasien.</w:t>
      </w:r>
    </w:p>
    <w:p w14:paraId="4E3A551C" w14:textId="77777777" w:rsidR="00E139EB" w:rsidRPr="008F6775" w:rsidRDefault="00E139EB" w:rsidP="00346688">
      <w:pPr>
        <w:pStyle w:val="NormalWeb"/>
        <w:numPr>
          <w:ilvl w:val="0"/>
          <w:numId w:val="6"/>
        </w:numPr>
        <w:spacing w:line="360" w:lineRule="auto"/>
        <w:jc w:val="both"/>
      </w:pPr>
      <w:r w:rsidRPr="008F6775">
        <w:rPr>
          <w:b/>
          <w:bCs/>
        </w:rPr>
        <w:t>Enkripsi Pesan di Database:</w:t>
      </w:r>
      <w:r w:rsidRPr="008F6775">
        <w:t xml:space="preserve"> Untuk meningkatkan keamanan dan privasi, menerapkan enkripsi pada data percakapan yang tersimpan di dalam tabel </w:t>
      </w:r>
      <w:r w:rsidRPr="008F6775">
        <w:rPr>
          <w:rStyle w:val="HTMLCode"/>
          <w:rFonts w:ascii="Times New Roman" w:hAnsi="Times New Roman" w:cs="Times New Roman"/>
        </w:rPr>
        <w:t>messages</w:t>
      </w:r>
      <w:r w:rsidRPr="008F6775">
        <w:t xml:space="preserve"> di </w:t>
      </w:r>
      <w:r w:rsidRPr="008F6775">
        <w:rPr>
          <w:i/>
          <w:iCs/>
        </w:rPr>
        <w:t>database</w:t>
      </w:r>
      <w:r w:rsidRPr="008F6775">
        <w:t>.</w:t>
      </w:r>
    </w:p>
    <w:p w14:paraId="62F573DA" w14:textId="77777777" w:rsidR="004E7103" w:rsidRPr="008F6775" w:rsidRDefault="004E7103" w:rsidP="00346688">
      <w:pPr>
        <w:pStyle w:val="NormalWeb"/>
        <w:spacing w:line="360" w:lineRule="auto"/>
        <w:jc w:val="both"/>
      </w:pPr>
    </w:p>
    <w:p w14:paraId="74832974" w14:textId="77777777" w:rsidR="004E7103" w:rsidRPr="008F6775" w:rsidRDefault="004E7103" w:rsidP="00346688">
      <w:pPr>
        <w:pStyle w:val="NormalWeb"/>
        <w:spacing w:line="360" w:lineRule="auto"/>
        <w:jc w:val="both"/>
      </w:pPr>
    </w:p>
    <w:p w14:paraId="5C0FEDD2" w14:textId="77777777" w:rsidR="004E7103" w:rsidRPr="008F6775" w:rsidRDefault="004E7103" w:rsidP="00346688">
      <w:pPr>
        <w:pStyle w:val="NormalWeb"/>
        <w:spacing w:line="360" w:lineRule="auto"/>
        <w:jc w:val="both"/>
      </w:pPr>
    </w:p>
    <w:p w14:paraId="10FDE3D0" w14:textId="77777777" w:rsidR="004E7103" w:rsidRPr="008F6775" w:rsidRDefault="004E7103" w:rsidP="00346688">
      <w:pPr>
        <w:pStyle w:val="Heading2"/>
        <w:spacing w:line="360" w:lineRule="auto"/>
        <w:rPr>
          <w:rFonts w:ascii="Times New Roman" w:hAnsi="Times New Roman" w:cs="Times New Roman"/>
        </w:rPr>
      </w:pPr>
      <w:bookmarkStart w:id="2083" w:name="_Toc202286250"/>
      <w:r w:rsidRPr="008F6775">
        <w:rPr>
          <w:rFonts w:ascii="Times New Roman" w:hAnsi="Times New Roman" w:cs="Times New Roman"/>
        </w:rPr>
        <w:lastRenderedPageBreak/>
        <w:t>5.3 Keterbatasan Sistem</w:t>
      </w:r>
      <w:bookmarkEnd w:id="2083"/>
    </w:p>
    <w:p w14:paraId="7F6D866B" w14:textId="77777777" w:rsidR="004E7103" w:rsidRPr="008F6775" w:rsidRDefault="004E7103" w:rsidP="00346688">
      <w:pPr>
        <w:pStyle w:val="NormalWeb"/>
        <w:spacing w:line="360" w:lineRule="auto"/>
        <w:jc w:val="both"/>
        <w:rPr>
          <w:sz w:val="22"/>
          <w:szCs w:val="22"/>
        </w:rPr>
      </w:pPr>
      <w:r w:rsidRPr="008F6775">
        <w:rPr>
          <w:sz w:val="22"/>
          <w:szCs w:val="22"/>
        </w:rPr>
        <w:t>Sistem "Medical Conversation" yang telah dibangun memiliki beberapa keterbatasan yang perlu menjadi perhatian, di antaranya:</w:t>
      </w:r>
    </w:p>
    <w:p w14:paraId="27CAACA9" w14:textId="77777777" w:rsidR="004E7103" w:rsidRPr="008F6775" w:rsidRDefault="004E7103" w:rsidP="00346688">
      <w:pPr>
        <w:pStyle w:val="NormalWeb"/>
        <w:numPr>
          <w:ilvl w:val="0"/>
          <w:numId w:val="7"/>
        </w:numPr>
        <w:spacing w:line="360" w:lineRule="auto"/>
        <w:jc w:val="both"/>
        <w:rPr>
          <w:sz w:val="22"/>
          <w:szCs w:val="22"/>
        </w:rPr>
      </w:pPr>
      <w:r w:rsidRPr="008F6775">
        <w:rPr>
          <w:b/>
          <w:bCs/>
          <w:sz w:val="22"/>
          <w:szCs w:val="22"/>
        </w:rPr>
        <w:t>Bukan Alat Diagnosis:</w:t>
      </w:r>
      <w:r w:rsidRPr="008F6775">
        <w:rPr>
          <w:sz w:val="22"/>
          <w:szCs w:val="22"/>
        </w:rPr>
        <w:t xml:space="preserve"> Aplikasi ini hanya berfungsi sebagai media komunikasi awal dan tidak dirancang untuk menggantikan proses diagnosis medis yang harus dilakukan oleh tenaga medis profesional secara langsung atau tatap muka.</w:t>
      </w:r>
    </w:p>
    <w:p w14:paraId="254E978D" w14:textId="77777777" w:rsidR="004E7103" w:rsidRPr="008F6775" w:rsidRDefault="004E7103" w:rsidP="00346688">
      <w:pPr>
        <w:pStyle w:val="NormalWeb"/>
        <w:numPr>
          <w:ilvl w:val="0"/>
          <w:numId w:val="7"/>
        </w:numPr>
        <w:spacing w:line="360" w:lineRule="auto"/>
        <w:jc w:val="both"/>
        <w:rPr>
          <w:sz w:val="22"/>
          <w:szCs w:val="22"/>
        </w:rPr>
      </w:pPr>
      <w:r w:rsidRPr="008F6775">
        <w:rPr>
          <w:b/>
          <w:bCs/>
          <w:sz w:val="22"/>
          <w:szCs w:val="22"/>
        </w:rPr>
        <w:t>Ketergantungan Penuh pada WhatsApp:</w:t>
      </w:r>
      <w:r w:rsidRPr="008F6775">
        <w:rPr>
          <w:sz w:val="22"/>
          <w:szCs w:val="22"/>
        </w:rPr>
        <w:t xml:space="preserve"> Alur komunikasi inti dari sistem ini sangat bergantung pada fungsionalitas bot WhatsApp yang dibangun menggunakan </w:t>
      </w:r>
      <w:r w:rsidRPr="008F6775">
        <w:rPr>
          <w:i/>
          <w:iCs/>
          <w:sz w:val="22"/>
          <w:szCs w:val="22"/>
        </w:rPr>
        <w:t>library</w:t>
      </w:r>
      <w:r w:rsidRPr="008F6775">
        <w:rPr>
          <w:sz w:val="22"/>
          <w:szCs w:val="22"/>
        </w:rPr>
        <w:t xml:space="preserve"> Baileys. Adanya gangguan pada layanan WhatsApp, perubahan kebijakan API, atau masalah pada </w:t>
      </w:r>
      <w:r w:rsidRPr="008F6775">
        <w:rPr>
          <w:i/>
          <w:iCs/>
          <w:sz w:val="22"/>
          <w:szCs w:val="22"/>
        </w:rPr>
        <w:t>library</w:t>
      </w:r>
      <w:r w:rsidRPr="008F6775">
        <w:rPr>
          <w:sz w:val="22"/>
          <w:szCs w:val="22"/>
        </w:rPr>
        <w:t xml:space="preserve"> dapat secara langsung mengganggu jalannya proses konsultasi.</w:t>
      </w:r>
    </w:p>
    <w:p w14:paraId="5318D2FD" w14:textId="77777777" w:rsidR="004E7103" w:rsidRPr="008F6775" w:rsidRDefault="004E7103" w:rsidP="00346688">
      <w:pPr>
        <w:pStyle w:val="NormalWeb"/>
        <w:numPr>
          <w:ilvl w:val="0"/>
          <w:numId w:val="7"/>
        </w:numPr>
        <w:spacing w:line="360" w:lineRule="auto"/>
        <w:jc w:val="both"/>
        <w:rPr>
          <w:sz w:val="22"/>
          <w:szCs w:val="22"/>
        </w:rPr>
      </w:pPr>
      <w:r w:rsidRPr="008F6775">
        <w:rPr>
          <w:b/>
          <w:bCs/>
          <w:sz w:val="22"/>
          <w:szCs w:val="22"/>
        </w:rPr>
        <w:t>Manajemen Sesi yang Sederhana:</w:t>
      </w:r>
      <w:r w:rsidRPr="008F6775">
        <w:rPr>
          <w:sz w:val="22"/>
          <w:szCs w:val="22"/>
        </w:rPr>
        <w:t xml:space="preserve"> Manajemen sesi konsultasi oleh dokter saat menangani beberapa pasien sekaligus masih bersifat manual dan bergantung pada perintah-perintah teks (seperti </w:t>
      </w:r>
      <w:r w:rsidRPr="008F6775">
        <w:rPr>
          <w:rStyle w:val="HTMLCode"/>
          <w:rFonts w:ascii="Times New Roman" w:hAnsi="Times New Roman" w:cs="Times New Roman"/>
          <w:sz w:val="22"/>
          <w:szCs w:val="22"/>
        </w:rPr>
        <w:t>.listpasien</w:t>
      </w:r>
      <w:r w:rsidRPr="008F6775">
        <w:rPr>
          <w:sz w:val="22"/>
          <w:szCs w:val="22"/>
        </w:rPr>
        <w:t xml:space="preserve"> dan </w:t>
      </w:r>
      <w:r w:rsidRPr="008F6775">
        <w:rPr>
          <w:rStyle w:val="HTMLCode"/>
          <w:rFonts w:ascii="Times New Roman" w:hAnsi="Times New Roman" w:cs="Times New Roman"/>
          <w:sz w:val="22"/>
          <w:szCs w:val="22"/>
        </w:rPr>
        <w:t>.kirim</w:t>
      </w:r>
      <w:r w:rsidRPr="008F6775">
        <w:rPr>
          <w:sz w:val="22"/>
          <w:szCs w:val="22"/>
        </w:rPr>
        <w:t>) melalui WhatsApp.</w:t>
      </w:r>
    </w:p>
    <w:p w14:paraId="4C739393" w14:textId="3A26A46C" w:rsidR="004E7103" w:rsidRPr="008F6775" w:rsidRDefault="004E7103" w:rsidP="00346688">
      <w:pPr>
        <w:pStyle w:val="NormalWeb"/>
        <w:numPr>
          <w:ilvl w:val="0"/>
          <w:numId w:val="7"/>
        </w:numPr>
        <w:spacing w:line="360" w:lineRule="auto"/>
        <w:jc w:val="both"/>
        <w:rPr>
          <w:sz w:val="22"/>
          <w:szCs w:val="22"/>
        </w:rPr>
      </w:pPr>
      <w:r w:rsidRPr="008F6775">
        <w:rPr>
          <w:b/>
          <w:bCs/>
          <w:sz w:val="22"/>
          <w:szCs w:val="22"/>
        </w:rPr>
        <w:t>Sesi Login dengan Batas Waktu:</w:t>
      </w:r>
      <w:r w:rsidRPr="008F6775">
        <w:rPr>
          <w:sz w:val="22"/>
          <w:szCs w:val="22"/>
        </w:rPr>
        <w:t xml:space="preserve"> Demi keamanan, sesi login pengguna (baik admin maupun pasien) memiliki batas waktu. </w:t>
      </w:r>
      <w:r w:rsidRPr="008F6775">
        <w:rPr>
          <w:rStyle w:val="citation-123"/>
          <w:sz w:val="22"/>
          <w:szCs w:val="22"/>
        </w:rPr>
        <w:t>Jika tidak ada aktivitas dalam rentang waktu tertentu, sistem akan secara otomatis mengeluarkan pengguna, yang kemudian harus melakukan login ulang untuk dapat mengakses sistem kembali.</w:t>
      </w:r>
    </w:p>
    <w:p w14:paraId="37C6469A" w14:textId="77777777" w:rsidR="00E139EB" w:rsidRPr="008F6775" w:rsidRDefault="00E139EB" w:rsidP="00346688">
      <w:pPr>
        <w:spacing w:line="360" w:lineRule="auto"/>
        <w:rPr>
          <w:rFonts w:ascii="Times New Roman" w:hAnsi="Times New Roman" w:cs="Times New Roman"/>
          <w:lang w:val="en-ID"/>
        </w:rPr>
      </w:pPr>
    </w:p>
    <w:p w14:paraId="68C0F50F" w14:textId="5D7767CE" w:rsidR="00796851" w:rsidRPr="008F6775" w:rsidRDefault="00796851" w:rsidP="00346688">
      <w:pPr>
        <w:spacing w:line="360" w:lineRule="auto"/>
        <w:rPr>
          <w:rFonts w:ascii="Times New Roman" w:hAnsi="Times New Roman" w:cs="Times New Roman"/>
          <w:lang w:val="en-ID"/>
        </w:rPr>
      </w:pPr>
    </w:p>
    <w:p w14:paraId="48D62DF1" w14:textId="77777777" w:rsidR="00796851" w:rsidRPr="008F6775" w:rsidRDefault="00796851" w:rsidP="00346688">
      <w:pPr>
        <w:spacing w:line="360" w:lineRule="auto"/>
        <w:rPr>
          <w:rFonts w:ascii="Times New Roman" w:hAnsi="Times New Roman" w:cs="Times New Roman"/>
          <w:lang w:val="en-ID"/>
        </w:rPr>
      </w:pPr>
      <w:r w:rsidRPr="008F6775">
        <w:rPr>
          <w:rFonts w:ascii="Times New Roman" w:hAnsi="Times New Roman" w:cs="Times New Roman"/>
          <w:lang w:val="en-ID"/>
        </w:rPr>
        <w:br w:type="page"/>
      </w:r>
    </w:p>
    <w:p w14:paraId="2C8DF6D1" w14:textId="77777777" w:rsidR="002D62E2" w:rsidRDefault="002D62E2" w:rsidP="00346688">
      <w:pPr>
        <w:pStyle w:val="Heading1"/>
        <w:spacing w:line="360" w:lineRule="auto"/>
        <w:rPr>
          <w:lang w:val="en-ID"/>
        </w:rPr>
        <w:sectPr w:rsidR="002D62E2" w:rsidSect="005A4D43">
          <w:pgSz w:w="11906" w:h="16838"/>
          <w:pgMar w:top="2268" w:right="1701" w:bottom="1701" w:left="2268" w:header="708" w:footer="708" w:gutter="0"/>
          <w:cols w:space="708"/>
          <w:docGrid w:linePitch="360"/>
        </w:sectPr>
      </w:pPr>
      <w:bookmarkStart w:id="2084" w:name="_LAMPIRAN"/>
      <w:bookmarkEnd w:id="2084"/>
    </w:p>
    <w:p w14:paraId="31EC9E08" w14:textId="728A647E" w:rsidR="00796851" w:rsidRPr="008F6775" w:rsidRDefault="00796851" w:rsidP="00346688">
      <w:pPr>
        <w:pStyle w:val="Heading1"/>
        <w:spacing w:line="360" w:lineRule="auto"/>
        <w:rPr>
          <w:lang w:val="en-ID"/>
        </w:rPr>
      </w:pPr>
      <w:bookmarkStart w:id="2085" w:name="_Toc202286251"/>
      <w:r w:rsidRPr="008F6775">
        <w:rPr>
          <w:lang w:val="en-ID"/>
        </w:rPr>
        <w:lastRenderedPageBreak/>
        <w:t>LAMPIRAN</w:t>
      </w:r>
      <w:bookmarkEnd w:id="2085"/>
    </w:p>
    <w:p w14:paraId="59EF3867" w14:textId="23DBAA53" w:rsidR="00796851" w:rsidRPr="008F6775" w:rsidRDefault="00796851" w:rsidP="00346688">
      <w:pPr>
        <w:spacing w:line="360" w:lineRule="auto"/>
        <w:jc w:val="center"/>
        <w:rPr>
          <w:rFonts w:ascii="Times New Roman" w:hAnsi="Times New Roman" w:cs="Times New Roman"/>
          <w:b/>
          <w:bCs/>
          <w:sz w:val="44"/>
          <w:szCs w:val="44"/>
        </w:rPr>
      </w:pPr>
      <w:r w:rsidRPr="008F6775">
        <w:rPr>
          <w:rFonts w:ascii="Times New Roman" w:hAnsi="Times New Roman" w:cs="Times New Roman"/>
          <w:b/>
          <w:bCs/>
          <w:sz w:val="44"/>
          <w:szCs w:val="44"/>
        </w:rPr>
        <w:t>INSTALASI DAN PENGGUNAAN</w:t>
      </w:r>
      <w:r w:rsidR="00550F74" w:rsidRPr="008F6775">
        <w:rPr>
          <w:rFonts w:ascii="Times New Roman" w:hAnsi="Times New Roman" w:cs="Times New Roman"/>
          <w:b/>
          <w:bCs/>
          <w:sz w:val="44"/>
          <w:szCs w:val="44"/>
        </w:rPr>
        <w:t>/KONFIGURASI</w:t>
      </w:r>
    </w:p>
    <w:p w14:paraId="4953B4BD" w14:textId="77777777" w:rsidR="00796851" w:rsidRPr="008F6775" w:rsidRDefault="00796851" w:rsidP="00346688">
      <w:pPr>
        <w:pStyle w:val="ListParagraph"/>
        <w:numPr>
          <w:ilvl w:val="0"/>
          <w:numId w:val="4"/>
        </w:numPr>
        <w:spacing w:line="360" w:lineRule="auto"/>
        <w:jc w:val="both"/>
        <w:rPr>
          <w:rFonts w:ascii="Times New Roman" w:hAnsi="Times New Roman" w:cs="Times New Roman"/>
          <w:b/>
          <w:bCs/>
        </w:rPr>
      </w:pPr>
      <w:r w:rsidRPr="008F6775">
        <w:rPr>
          <w:rFonts w:ascii="Times New Roman" w:hAnsi="Times New Roman" w:cs="Times New Roman"/>
        </w:rPr>
        <w:t>Pertama tama kita harus menyalakan internet terlebih dahulu</w:t>
      </w:r>
    </w:p>
    <w:p w14:paraId="2B499106" w14:textId="77777777" w:rsidR="00796851" w:rsidRPr="008F6775" w:rsidRDefault="00796851" w:rsidP="00346688">
      <w:pPr>
        <w:pStyle w:val="ListParagraph"/>
        <w:numPr>
          <w:ilvl w:val="0"/>
          <w:numId w:val="4"/>
        </w:numPr>
        <w:spacing w:line="360" w:lineRule="auto"/>
        <w:jc w:val="both"/>
        <w:rPr>
          <w:rFonts w:ascii="Times New Roman" w:hAnsi="Times New Roman" w:cs="Times New Roman"/>
          <w:b/>
          <w:bCs/>
        </w:rPr>
      </w:pPr>
      <w:r w:rsidRPr="008F6775">
        <w:rPr>
          <w:rFonts w:ascii="Times New Roman" w:hAnsi="Times New Roman" w:cs="Times New Roman"/>
        </w:rPr>
        <w:t xml:space="preserve">Buka browser dan klik </w:t>
      </w:r>
      <w:r w:rsidRPr="0081315E">
        <w:fldChar w:fldCharType="begin"/>
      </w:r>
      <w:r w:rsidRPr="008F6775">
        <w:instrText>HYPERLINK "https://github.com/Xnuvers007/medical-conversation/archive/refs/heads/main.zip"</w:instrText>
      </w:r>
      <w:r w:rsidRPr="0081315E">
        <w:fldChar w:fldCharType="separate"/>
      </w:r>
      <w:r w:rsidRPr="008F6775">
        <w:rPr>
          <w:rStyle w:val="Hyperlink"/>
          <w:rFonts w:ascii="Times New Roman" w:hAnsi="Times New Roman" w:cs="Times New Roman"/>
          <w:color w:val="auto"/>
          <w:rPrChange w:id="2086" w:author="Lingga Safitri" w:date="2025-07-01T17:21:00Z" w16du:dateUtc="2025-07-01T10:21:00Z">
            <w:rPr>
              <w:rStyle w:val="Hyperlink"/>
              <w:rFonts w:ascii="Times New Roman" w:hAnsi="Times New Roman" w:cs="Times New Roman"/>
            </w:rPr>
          </w:rPrChange>
        </w:rPr>
        <w:t>https://github.com/Xnuvers007/medical-conversation/archive/refs/heads/main.zip</w:t>
      </w:r>
      <w:r w:rsidRPr="0081315E">
        <w:fldChar w:fldCharType="end"/>
      </w:r>
    </w:p>
    <w:p w14:paraId="404D6F44"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rPr>
        <w:t>Setelah itu, kita download aplikasi atau software ekstrak seperti 7ZIP atau WinRar, lakukan instalasi software seperti biasa (jika belum mempunyai aplikasi pengekstrak file) tapi biasanya di windows 10 keatas itu sudah ada secara otomatis (Developernya pakai windows 10 hehe #Indra)</w:t>
      </w:r>
    </w:p>
    <w:p w14:paraId="75B2669B" w14:textId="77777777" w:rsidR="00796851" w:rsidRPr="008F6775" w:rsidRDefault="00796851" w:rsidP="00346688">
      <w:pPr>
        <w:pStyle w:val="ListParagraph"/>
        <w:numPr>
          <w:ilvl w:val="0"/>
          <w:numId w:val="4"/>
        </w:numPr>
        <w:spacing w:line="360" w:lineRule="auto"/>
        <w:jc w:val="both"/>
        <w:rPr>
          <w:rFonts w:ascii="Times New Roman" w:hAnsi="Times New Roman" w:cs="Times New Roman"/>
          <w:b/>
          <w:bCs/>
        </w:rPr>
      </w:pPr>
      <w:r w:rsidRPr="008F6775">
        <w:rPr>
          <w:rFonts w:ascii="Times New Roman" w:hAnsi="Times New Roman" w:cs="Times New Roman"/>
        </w:rPr>
        <w:t>Setelah itu maka akan terdapat file zip yang bernama “medical-conversation-main.zip”, silakan di ekstrak aplikasinya, disini saya merekomendasikan menggunakan WinRar, di winrar, tapi jika sudah paham dengan software aplikasi zip lainnya, silakan. Pada panduan ini, kita menggunakan bawaan dari windows</w:t>
      </w:r>
    </w:p>
    <w:p w14:paraId="58173F85" w14:textId="77777777" w:rsidR="00796851" w:rsidRPr="008F6775" w:rsidRDefault="00796851" w:rsidP="00346688">
      <w:pPr>
        <w:pStyle w:val="ListParagraph"/>
        <w:numPr>
          <w:ilvl w:val="0"/>
          <w:numId w:val="4"/>
        </w:numPr>
        <w:spacing w:line="360" w:lineRule="auto"/>
        <w:jc w:val="both"/>
        <w:rPr>
          <w:rFonts w:ascii="Times New Roman" w:hAnsi="Times New Roman" w:cs="Times New Roman"/>
          <w:b/>
          <w:bCs/>
        </w:rPr>
      </w:pPr>
      <w:r w:rsidRPr="008F6775">
        <w:rPr>
          <w:rFonts w:ascii="Times New Roman" w:hAnsi="Times New Roman" w:cs="Times New Roman"/>
        </w:rPr>
        <w:t>Buka aplikasi tersebut dengan cara klik kanan lalu pilih “extract all” lalu pilih saja langsung “extract”, kalau di winrar, kalian bisa klik kanan pada file tersebut lalu pilih “Ekstrak disini” atau “Extract here”</w:t>
      </w:r>
    </w:p>
    <w:p w14:paraId="0EECAADC" w14:textId="77777777" w:rsidR="00796851" w:rsidRPr="008F6775" w:rsidRDefault="00796851" w:rsidP="00346688">
      <w:pPr>
        <w:pStyle w:val="ListParagraph"/>
        <w:numPr>
          <w:ilvl w:val="0"/>
          <w:numId w:val="4"/>
        </w:numPr>
        <w:spacing w:line="360" w:lineRule="auto"/>
        <w:jc w:val="both"/>
        <w:rPr>
          <w:rFonts w:ascii="Times New Roman" w:hAnsi="Times New Roman" w:cs="Times New Roman"/>
          <w:b/>
          <w:bCs/>
        </w:rPr>
      </w:pPr>
      <w:r w:rsidRPr="008F6775">
        <w:rPr>
          <w:rFonts w:ascii="Times New Roman" w:hAnsi="Times New Roman" w:cs="Times New Roman"/>
        </w:rPr>
        <w:t>Lalu masuk ke dalam folder “medical-conversation-main”</w:t>
      </w:r>
    </w:p>
    <w:p w14:paraId="28636FB9" w14:textId="77777777" w:rsidR="00796851" w:rsidRPr="008F6775" w:rsidRDefault="00796851" w:rsidP="00346688">
      <w:pPr>
        <w:pStyle w:val="ListParagraph"/>
        <w:numPr>
          <w:ilvl w:val="0"/>
          <w:numId w:val="4"/>
        </w:numPr>
        <w:spacing w:line="360" w:lineRule="auto"/>
        <w:jc w:val="both"/>
        <w:rPr>
          <w:rFonts w:ascii="Times New Roman" w:hAnsi="Times New Roman" w:cs="Times New Roman"/>
          <w:b/>
          <w:bCs/>
        </w:rPr>
      </w:pPr>
      <w:r w:rsidRPr="008F6775">
        <w:rPr>
          <w:rFonts w:ascii="Times New Roman" w:hAnsi="Times New Roman" w:cs="Times New Roman"/>
        </w:rPr>
        <w:t xml:space="preserve">Setelah terbuka, kita membutuhkan framework NodeJS, yang dimana kita dapat menginstall nya ke halaman situs resmi nodejs nya yaitu: </w:t>
      </w:r>
      <w:r w:rsidRPr="0081315E">
        <w:fldChar w:fldCharType="begin"/>
      </w:r>
      <w:r w:rsidRPr="008F6775">
        <w:instrText>HYPERLINK "https://nodejs.org/id"</w:instrText>
      </w:r>
      <w:r w:rsidRPr="0081315E">
        <w:fldChar w:fldCharType="separate"/>
      </w:r>
      <w:r w:rsidRPr="008F6775">
        <w:rPr>
          <w:rStyle w:val="Hyperlink"/>
          <w:rFonts w:ascii="Times New Roman" w:hAnsi="Times New Roman" w:cs="Times New Roman"/>
          <w:color w:val="auto"/>
          <w:rPrChange w:id="2087" w:author="Lingga Safitri" w:date="2025-07-01T17:21:00Z" w16du:dateUtc="2025-07-01T10:21:00Z">
            <w:rPr>
              <w:rStyle w:val="Hyperlink"/>
              <w:rFonts w:ascii="Times New Roman" w:hAnsi="Times New Roman" w:cs="Times New Roman"/>
            </w:rPr>
          </w:rPrChange>
        </w:rPr>
        <w:t>https://nodejs.org/id</w:t>
      </w:r>
      <w:r w:rsidRPr="0081315E">
        <w:fldChar w:fldCharType="end"/>
      </w:r>
      <w:r w:rsidRPr="008F6775">
        <w:rPr>
          <w:rFonts w:ascii="Times New Roman" w:hAnsi="Times New Roman" w:cs="Times New Roman"/>
        </w:rPr>
        <w:t xml:space="preserve"> yang dimana kita dapat mengunduhnya di halaman unduh (</w:t>
      </w:r>
      <w:r w:rsidRPr="0081315E">
        <w:fldChar w:fldCharType="begin"/>
      </w:r>
      <w:r w:rsidRPr="008F6775">
        <w:instrText>HYPERLINK "https://nodejs.org/id/download"</w:instrText>
      </w:r>
      <w:r w:rsidRPr="0081315E">
        <w:fldChar w:fldCharType="separate"/>
      </w:r>
      <w:r w:rsidRPr="008F6775">
        <w:rPr>
          <w:rStyle w:val="Hyperlink"/>
          <w:rFonts w:ascii="Times New Roman" w:hAnsi="Times New Roman" w:cs="Times New Roman"/>
          <w:color w:val="auto"/>
          <w:rPrChange w:id="2088" w:author="Lingga Safitri" w:date="2025-07-01T17:21:00Z" w16du:dateUtc="2025-07-01T10:21:00Z">
            <w:rPr>
              <w:rStyle w:val="Hyperlink"/>
              <w:rFonts w:ascii="Times New Roman" w:hAnsi="Times New Roman" w:cs="Times New Roman"/>
            </w:rPr>
          </w:rPrChange>
        </w:rPr>
        <w:t>https://nodejs.org/id/download</w:t>
      </w:r>
      <w:r w:rsidRPr="0081315E">
        <w:fldChar w:fldCharType="end"/>
      </w:r>
      <w:r w:rsidRPr="008F6775">
        <w:rPr>
          <w:rFonts w:ascii="Times New Roman" w:hAnsi="Times New Roman" w:cs="Times New Roman"/>
        </w:rPr>
        <w:t xml:space="preserve">) kita harus menginstall NodeJS versi 20 keatas disarankan menggunakan Versi paling terbaru saat ini (30/06/2025) yaitu v24.3.0 silakan gulir ke bawah halaman situsnya, untuk sistem operasi di sesuaikan, jika windows maka pilih windows dan sesuaikan arsitektur nya (disini </w:t>
      </w:r>
      <w:r w:rsidRPr="008F6775">
        <w:rPr>
          <w:rFonts w:ascii="Times New Roman" w:hAnsi="Times New Roman" w:cs="Times New Roman"/>
          <w:i/>
          <w:iCs/>
        </w:rPr>
        <w:t>architecture</w:t>
      </w:r>
      <w:r w:rsidRPr="008F6775">
        <w:rPr>
          <w:rFonts w:ascii="Times New Roman" w:hAnsi="Times New Roman" w:cs="Times New Roman"/>
        </w:rPr>
        <w:t xml:space="preserve"> saya adalah x64) lalu disesuaikan, pilih MSI atau standalone, disini yang mudah adalah MSI / MicroSoft Installer, jika Anda malas, Anda bisa gunakan link ini dan akan otomatis terdownload (</w:t>
      </w:r>
      <w:r w:rsidRPr="0081315E">
        <w:fldChar w:fldCharType="begin"/>
      </w:r>
      <w:r w:rsidRPr="008F6775">
        <w:instrText>HYPERLINK "https://nodejs.org/dist/v24.3.0/node-v24.3.0-x64.msi"</w:instrText>
      </w:r>
      <w:r w:rsidRPr="0081315E">
        <w:fldChar w:fldCharType="separate"/>
      </w:r>
      <w:r w:rsidRPr="008F6775">
        <w:rPr>
          <w:rStyle w:val="Hyperlink"/>
          <w:rFonts w:ascii="Times New Roman" w:hAnsi="Times New Roman" w:cs="Times New Roman"/>
          <w:color w:val="auto"/>
          <w:rPrChange w:id="2089" w:author="Lingga Safitri" w:date="2025-07-01T17:21:00Z" w16du:dateUtc="2025-07-01T10:21:00Z">
            <w:rPr>
              <w:rStyle w:val="Hyperlink"/>
              <w:rFonts w:ascii="Times New Roman" w:hAnsi="Times New Roman" w:cs="Times New Roman"/>
            </w:rPr>
          </w:rPrChange>
        </w:rPr>
        <w:t>https://nodejs.org/dist/v24.3.0/node-v24.3.0-x64.msi</w:t>
      </w:r>
      <w:r w:rsidRPr="0081315E">
        <w:fldChar w:fldCharType="end"/>
      </w:r>
      <w:r w:rsidRPr="008F6775">
        <w:rPr>
          <w:rFonts w:ascii="Times New Roman" w:hAnsi="Times New Roman" w:cs="Times New Roman"/>
        </w:rPr>
        <w:t>) silakan download</w:t>
      </w:r>
    </w:p>
    <w:p w14:paraId="09C1CFB9" w14:textId="77777777" w:rsidR="00796851" w:rsidRPr="008F6775" w:rsidRDefault="00796851" w:rsidP="00346688">
      <w:pPr>
        <w:pStyle w:val="ListParagraph"/>
        <w:numPr>
          <w:ilvl w:val="0"/>
          <w:numId w:val="4"/>
        </w:numPr>
        <w:spacing w:line="360" w:lineRule="auto"/>
        <w:jc w:val="both"/>
        <w:rPr>
          <w:rFonts w:ascii="Times New Roman" w:hAnsi="Times New Roman" w:cs="Times New Roman"/>
          <w:b/>
          <w:bCs/>
        </w:rPr>
      </w:pPr>
      <w:r w:rsidRPr="008F6775">
        <w:rPr>
          <w:rFonts w:ascii="Times New Roman" w:hAnsi="Times New Roman" w:cs="Times New Roman"/>
        </w:rPr>
        <w:lastRenderedPageBreak/>
        <w:t>Jika sudah selesai mendownload NodeJS yang MSI maka buka dan lakukan instalasi seperti biasa. klik kanan pilih install, lalu next, centang “I accept the terms in the License Agreement” lalu next, silakan masukan file instalasi nya ke folder yang Anda ingin pindahkan dengan cara memilih change, namun jika Anda ingin default “C:\Program Files\nodejs\” maka tidak apa apa dan bisa lanjut ke next. Disini saya menyarankan default saja lalu next. Jika sudah sampai custom setup, bisa langsung next saja, dan lanjut next lagi, dan pilih install. Jika muncul “User Account Control” pilih saja Yes dan tunggu hingga selesai. Lalu tekan tombol finish atau selesai.</w:t>
      </w:r>
    </w:p>
    <w:p w14:paraId="6B4A9291" w14:textId="77777777" w:rsidR="00796851" w:rsidRPr="008F6775" w:rsidRDefault="00796851" w:rsidP="00346688">
      <w:pPr>
        <w:pStyle w:val="ListParagraph"/>
        <w:numPr>
          <w:ilvl w:val="0"/>
          <w:numId w:val="4"/>
        </w:numPr>
        <w:spacing w:line="360" w:lineRule="auto"/>
        <w:jc w:val="both"/>
        <w:rPr>
          <w:rFonts w:ascii="Times New Roman" w:hAnsi="Times New Roman" w:cs="Times New Roman"/>
          <w:b/>
          <w:bCs/>
        </w:rPr>
      </w:pPr>
      <w:r w:rsidRPr="008F6775">
        <w:rPr>
          <w:rFonts w:ascii="Times New Roman" w:hAnsi="Times New Roman" w:cs="Times New Roman"/>
        </w:rPr>
        <w:t>Untuk mengetes apakah NodeJS sudah terinstall atau belum, bisa seperti ini</w:t>
      </w:r>
    </w:p>
    <w:p w14:paraId="26E5C4E1"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rPr>
        <w:t>Tekan Windows + R</w:t>
      </w:r>
    </w:p>
    <w:p w14:paraId="57BEBD7C"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rPr>
        <w:t>Ketik cmd</w:t>
      </w:r>
    </w:p>
    <w:p w14:paraId="4B781E67"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rPr>
        <w:t>Jika cmd sudah muncul ketikan 2 perintah ini</w:t>
      </w:r>
    </w:p>
    <w:p w14:paraId="5A3345E2" w14:textId="77777777" w:rsidR="00796851" w:rsidRPr="008F6775" w:rsidRDefault="00796851" w:rsidP="00346688">
      <w:pPr>
        <w:pStyle w:val="ListParagraph"/>
        <w:numPr>
          <w:ilvl w:val="2"/>
          <w:numId w:val="4"/>
        </w:numPr>
        <w:spacing w:line="360" w:lineRule="auto"/>
        <w:jc w:val="both"/>
        <w:rPr>
          <w:rFonts w:ascii="Times New Roman" w:hAnsi="Times New Roman" w:cs="Times New Roman"/>
          <w:b/>
          <w:bCs/>
        </w:rPr>
      </w:pPr>
      <w:r w:rsidRPr="008F6775">
        <w:rPr>
          <w:rFonts w:ascii="Times New Roman" w:hAnsi="Times New Roman" w:cs="Times New Roman"/>
        </w:rPr>
        <w:t>node -v</w:t>
      </w:r>
    </w:p>
    <w:p w14:paraId="7C0CE197" w14:textId="77777777" w:rsidR="00796851" w:rsidRPr="008F6775" w:rsidRDefault="00796851" w:rsidP="00346688">
      <w:pPr>
        <w:pStyle w:val="ListParagraph"/>
        <w:numPr>
          <w:ilvl w:val="2"/>
          <w:numId w:val="4"/>
        </w:numPr>
        <w:spacing w:line="360" w:lineRule="auto"/>
        <w:jc w:val="both"/>
        <w:rPr>
          <w:rFonts w:ascii="Times New Roman" w:hAnsi="Times New Roman" w:cs="Times New Roman"/>
          <w:b/>
          <w:bCs/>
        </w:rPr>
      </w:pPr>
      <w:r w:rsidRPr="008F6775">
        <w:rPr>
          <w:rFonts w:ascii="Times New Roman" w:hAnsi="Times New Roman" w:cs="Times New Roman"/>
        </w:rPr>
        <w:t>npm -v</w:t>
      </w:r>
    </w:p>
    <w:p w14:paraId="15374CAD" w14:textId="77777777" w:rsidR="00796851" w:rsidRPr="008F6775" w:rsidRDefault="00796851" w:rsidP="00346688">
      <w:pPr>
        <w:pStyle w:val="ListParagraph"/>
        <w:numPr>
          <w:ilvl w:val="0"/>
          <w:numId w:val="4"/>
        </w:numPr>
        <w:spacing w:line="360" w:lineRule="auto"/>
        <w:jc w:val="both"/>
        <w:rPr>
          <w:rFonts w:ascii="Times New Roman" w:hAnsi="Times New Roman" w:cs="Times New Roman"/>
          <w:b/>
          <w:bCs/>
        </w:rPr>
      </w:pPr>
      <w:r w:rsidRPr="008F6775">
        <w:rPr>
          <w:rFonts w:ascii="Times New Roman" w:hAnsi="Times New Roman" w:cs="Times New Roman"/>
        </w:rPr>
        <w:t>cari dan buka kembali folder “medical-conversation-main”</w:t>
      </w:r>
    </w:p>
    <w:p w14:paraId="05855534" w14:textId="77777777" w:rsidR="00796851" w:rsidRPr="008F6775" w:rsidRDefault="00796851" w:rsidP="00346688">
      <w:pPr>
        <w:pStyle w:val="ListParagraph"/>
        <w:numPr>
          <w:ilvl w:val="0"/>
          <w:numId w:val="4"/>
        </w:numPr>
        <w:spacing w:line="360" w:lineRule="auto"/>
        <w:jc w:val="both"/>
        <w:rPr>
          <w:rFonts w:ascii="Times New Roman" w:hAnsi="Times New Roman" w:cs="Times New Roman"/>
          <w:b/>
          <w:bCs/>
        </w:rPr>
      </w:pPr>
      <w:r w:rsidRPr="008F6775">
        <w:rPr>
          <w:rFonts w:ascii="Times New Roman" w:hAnsi="Times New Roman" w:cs="Times New Roman"/>
        </w:rPr>
        <w:t>klik kanan pada file “.env”</w:t>
      </w:r>
    </w:p>
    <w:p w14:paraId="672262E3" w14:textId="77777777" w:rsidR="00796851" w:rsidRPr="008F6775" w:rsidRDefault="00796851" w:rsidP="00346688">
      <w:pPr>
        <w:pStyle w:val="ListParagraph"/>
        <w:numPr>
          <w:ilvl w:val="0"/>
          <w:numId w:val="4"/>
        </w:numPr>
        <w:spacing w:line="360" w:lineRule="auto"/>
        <w:jc w:val="both"/>
        <w:rPr>
          <w:rFonts w:ascii="Times New Roman" w:hAnsi="Times New Roman" w:cs="Times New Roman"/>
          <w:b/>
          <w:bCs/>
        </w:rPr>
      </w:pPr>
      <w:r w:rsidRPr="008F6775">
        <w:rPr>
          <w:rFonts w:ascii="Times New Roman" w:hAnsi="Times New Roman" w:cs="Times New Roman"/>
        </w:rPr>
        <w:t xml:space="preserve">pilih open with, setelah itu buka “more apps” lalu pilih aplikasi notepad. Lalu atur sendiri password dan username serta node_env nya (bisa development atau production). Setelah itu pada variabel “DEEPSEEKER_API_KEY=” kita harus ke browser terlebih dahulu ke link berikut: </w:t>
      </w:r>
      <w:r w:rsidRPr="0081315E">
        <w:fldChar w:fldCharType="begin"/>
      </w:r>
      <w:r w:rsidRPr="008F6775">
        <w:instrText>HYPERLINK "https://openrouter.ai/deepseek/deepseek-prover-v2:free/api"</w:instrText>
      </w:r>
      <w:r w:rsidRPr="0081315E">
        <w:fldChar w:fldCharType="separate"/>
      </w:r>
      <w:r w:rsidRPr="008F6775">
        <w:rPr>
          <w:rStyle w:val="Hyperlink"/>
          <w:rFonts w:ascii="Times New Roman" w:hAnsi="Times New Roman" w:cs="Times New Roman"/>
          <w:color w:val="auto"/>
          <w:rPrChange w:id="2090" w:author="Lingga Safitri" w:date="2025-07-01T17:21:00Z" w16du:dateUtc="2025-07-01T10:21:00Z">
            <w:rPr>
              <w:rStyle w:val="Hyperlink"/>
              <w:rFonts w:ascii="Times New Roman" w:hAnsi="Times New Roman" w:cs="Times New Roman"/>
            </w:rPr>
          </w:rPrChange>
        </w:rPr>
        <w:t>https://openrouter.ai/deepseek/deepseek-prover-v2:free/api</w:t>
      </w:r>
      <w:r w:rsidRPr="0081315E">
        <w:fldChar w:fldCharType="end"/>
      </w:r>
      <w:r w:rsidRPr="008F6775">
        <w:rPr>
          <w:rFonts w:ascii="Times New Roman" w:hAnsi="Times New Roman" w:cs="Times New Roman"/>
        </w:rPr>
        <w:t xml:space="preserve"> Silakan pilih “Sign In” jika belum punya akun silakan Sign Up (setelah tekan tombol sign in) silakan daftar masing masing dengan akun dan password yang kalian gunakan.</w:t>
      </w:r>
    </w:p>
    <w:p w14:paraId="2D3884BE"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rPr>
        <w:t xml:space="preserve">Jika kalian tidak punya akun, kalian bisa gunakan akun yang saya kasih yaitu akun github. Dan login saja </w:t>
      </w:r>
      <w:r w:rsidRPr="0081315E">
        <w:fldChar w:fldCharType="begin"/>
      </w:r>
      <w:r w:rsidRPr="008F6775">
        <w:instrText>HYPERLINK "https://github.com/login"</w:instrText>
      </w:r>
      <w:r w:rsidRPr="0081315E">
        <w:fldChar w:fldCharType="separate"/>
      </w:r>
      <w:r w:rsidRPr="008F6775">
        <w:rPr>
          <w:rStyle w:val="Hyperlink"/>
          <w:rFonts w:ascii="Times New Roman" w:hAnsi="Times New Roman" w:cs="Times New Roman"/>
          <w:color w:val="auto"/>
          <w:rPrChange w:id="2091" w:author="Lingga Safitri" w:date="2025-07-01T17:21:00Z" w16du:dateUtc="2025-07-01T10:21:00Z">
            <w:rPr>
              <w:rStyle w:val="Hyperlink"/>
              <w:rFonts w:ascii="Times New Roman" w:hAnsi="Times New Roman" w:cs="Times New Roman"/>
            </w:rPr>
          </w:rPrChange>
        </w:rPr>
        <w:t>https://github.com/login</w:t>
      </w:r>
      <w:r w:rsidRPr="0081315E">
        <w:fldChar w:fldCharType="end"/>
      </w:r>
    </w:p>
    <w:p w14:paraId="6C49448A" w14:textId="77777777" w:rsidR="00796851" w:rsidRPr="008F6775" w:rsidRDefault="00796851" w:rsidP="00346688">
      <w:pPr>
        <w:pStyle w:val="ListParagraph"/>
        <w:numPr>
          <w:ilvl w:val="2"/>
          <w:numId w:val="4"/>
        </w:numPr>
        <w:spacing w:line="360" w:lineRule="auto"/>
        <w:jc w:val="both"/>
        <w:rPr>
          <w:rFonts w:ascii="Times New Roman" w:hAnsi="Times New Roman" w:cs="Times New Roman"/>
          <w:b/>
          <w:bCs/>
        </w:rPr>
      </w:pPr>
      <w:r w:rsidRPr="008F6775">
        <w:rPr>
          <w:rFonts w:ascii="Times New Roman" w:hAnsi="Times New Roman" w:cs="Times New Roman"/>
        </w:rPr>
        <w:t xml:space="preserve">Username/Email: Zeronyth atau </w:t>
      </w:r>
      <w:r w:rsidRPr="0081315E">
        <w:fldChar w:fldCharType="begin"/>
      </w:r>
      <w:r w:rsidRPr="008F6775">
        <w:instrText>HYPERLINK "mailto:socalsamiam@peakwavepro.com"</w:instrText>
      </w:r>
      <w:r w:rsidRPr="0081315E">
        <w:fldChar w:fldCharType="separate"/>
      </w:r>
      <w:r w:rsidRPr="008F6775">
        <w:rPr>
          <w:rStyle w:val="Hyperlink"/>
          <w:rFonts w:ascii="Times New Roman" w:hAnsi="Times New Roman" w:cs="Times New Roman"/>
          <w:color w:val="auto"/>
          <w:rPrChange w:id="2092" w:author="Lingga Safitri" w:date="2025-07-01T17:21:00Z" w16du:dateUtc="2025-07-01T10:21:00Z">
            <w:rPr>
              <w:rStyle w:val="Hyperlink"/>
              <w:rFonts w:ascii="Times New Roman" w:hAnsi="Times New Roman" w:cs="Times New Roman"/>
            </w:rPr>
          </w:rPrChange>
        </w:rPr>
        <w:t>socalsamiam@peakwavepro.com</w:t>
      </w:r>
      <w:r w:rsidRPr="0081315E">
        <w:fldChar w:fldCharType="end"/>
      </w:r>
    </w:p>
    <w:p w14:paraId="51D741F7" w14:textId="77777777" w:rsidR="00796851" w:rsidRPr="008F6775" w:rsidRDefault="00796851" w:rsidP="00346688">
      <w:pPr>
        <w:pStyle w:val="ListParagraph"/>
        <w:numPr>
          <w:ilvl w:val="2"/>
          <w:numId w:val="4"/>
        </w:numPr>
        <w:spacing w:line="360" w:lineRule="auto"/>
        <w:jc w:val="both"/>
        <w:rPr>
          <w:rFonts w:ascii="Times New Roman" w:hAnsi="Times New Roman" w:cs="Times New Roman"/>
          <w:b/>
          <w:bCs/>
        </w:rPr>
      </w:pPr>
      <w:r w:rsidRPr="008F6775">
        <w:rPr>
          <w:rFonts w:ascii="Times New Roman" w:hAnsi="Times New Roman" w:cs="Times New Roman"/>
        </w:rPr>
        <w:t>Password: Acumalaka_123</w:t>
      </w:r>
    </w:p>
    <w:p w14:paraId="4A0A86DC"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rPr>
        <w:t xml:space="preserve">Setelah login dari github, Anda bisa balik menuju </w:t>
      </w:r>
      <w:r w:rsidRPr="0081315E">
        <w:fldChar w:fldCharType="begin"/>
      </w:r>
      <w:r w:rsidRPr="008F6775">
        <w:instrText>HYPERLINK "https://openrouter.ai/deepseek/deepseek-prover-v2:free/api"</w:instrText>
      </w:r>
      <w:r w:rsidRPr="0081315E">
        <w:fldChar w:fldCharType="separate"/>
      </w:r>
      <w:r w:rsidRPr="008F6775">
        <w:rPr>
          <w:rStyle w:val="Hyperlink"/>
          <w:rFonts w:ascii="Times New Roman" w:hAnsi="Times New Roman" w:cs="Times New Roman"/>
          <w:color w:val="auto"/>
          <w:rPrChange w:id="2093" w:author="Lingga Safitri" w:date="2025-07-01T17:21:00Z" w16du:dateUtc="2025-07-01T10:21:00Z">
            <w:rPr>
              <w:rStyle w:val="Hyperlink"/>
              <w:rFonts w:ascii="Times New Roman" w:hAnsi="Times New Roman" w:cs="Times New Roman"/>
            </w:rPr>
          </w:rPrChange>
        </w:rPr>
        <w:t>https://openrouter.ai/deepseek/deepseek-prover-v2:free/api</w:t>
      </w:r>
      <w:r w:rsidRPr="0081315E">
        <w:fldChar w:fldCharType="end"/>
      </w:r>
      <w:r w:rsidRPr="008F6775">
        <w:rPr>
          <w:rFonts w:ascii="Times New Roman" w:hAnsi="Times New Roman" w:cs="Times New Roman"/>
        </w:rPr>
        <w:t xml:space="preserve"> dan silakan login dengan github</w:t>
      </w:r>
    </w:p>
    <w:p w14:paraId="10E46F81"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rPr>
        <w:t>Jika tidak bisa menggunakan Github, gunakan email dan password ini (Sign In)</w:t>
      </w:r>
    </w:p>
    <w:p w14:paraId="26966994" w14:textId="77777777" w:rsidR="00796851" w:rsidRPr="008F6775" w:rsidRDefault="00796851" w:rsidP="00346688">
      <w:pPr>
        <w:pStyle w:val="ListParagraph"/>
        <w:numPr>
          <w:ilvl w:val="2"/>
          <w:numId w:val="4"/>
        </w:numPr>
        <w:spacing w:line="360" w:lineRule="auto"/>
        <w:jc w:val="both"/>
        <w:rPr>
          <w:rFonts w:ascii="Times New Roman" w:hAnsi="Times New Roman" w:cs="Times New Roman"/>
        </w:rPr>
      </w:pPr>
      <w:r w:rsidRPr="008F6775">
        <w:rPr>
          <w:rFonts w:ascii="Times New Roman" w:hAnsi="Times New Roman" w:cs="Times New Roman"/>
        </w:rPr>
        <w:lastRenderedPageBreak/>
        <w:t xml:space="preserve">Email: </w:t>
      </w:r>
      <w:r w:rsidRPr="0081315E">
        <w:fldChar w:fldCharType="begin"/>
      </w:r>
      <w:r w:rsidRPr="008F6775">
        <w:instrText>HYPERLINK "mailto:c.riz.a.noi.ezi.n@gmail.com"</w:instrText>
      </w:r>
      <w:r w:rsidRPr="0081315E">
        <w:fldChar w:fldCharType="separate"/>
      </w:r>
      <w:r w:rsidRPr="008F6775">
        <w:rPr>
          <w:rStyle w:val="Hyperlink"/>
          <w:rFonts w:ascii="Times New Roman" w:hAnsi="Times New Roman" w:cs="Times New Roman"/>
          <w:color w:val="auto"/>
          <w:rPrChange w:id="2094" w:author="Lingga Safitri" w:date="2025-07-01T17:21:00Z" w16du:dateUtc="2025-07-01T10:21:00Z">
            <w:rPr>
              <w:rStyle w:val="Hyperlink"/>
              <w:rFonts w:ascii="Times New Roman" w:hAnsi="Times New Roman" w:cs="Times New Roman"/>
            </w:rPr>
          </w:rPrChange>
        </w:rPr>
        <w:t>c.riz.a.noi.ezi.n@gmail.com</w:t>
      </w:r>
      <w:r w:rsidRPr="0081315E">
        <w:fldChar w:fldCharType="end"/>
      </w:r>
    </w:p>
    <w:p w14:paraId="735D11B4" w14:textId="77777777" w:rsidR="00796851" w:rsidRPr="008F6775" w:rsidRDefault="00796851" w:rsidP="00346688">
      <w:pPr>
        <w:pStyle w:val="ListParagraph"/>
        <w:numPr>
          <w:ilvl w:val="2"/>
          <w:numId w:val="4"/>
        </w:numPr>
        <w:spacing w:line="360" w:lineRule="auto"/>
        <w:jc w:val="both"/>
        <w:rPr>
          <w:rFonts w:ascii="Times New Roman" w:hAnsi="Times New Roman" w:cs="Times New Roman"/>
        </w:rPr>
      </w:pPr>
      <w:r w:rsidRPr="008F6775">
        <w:rPr>
          <w:rFonts w:ascii="Times New Roman" w:hAnsi="Times New Roman" w:cs="Times New Roman"/>
        </w:rPr>
        <w:t>Password: Acumalaka_123</w:t>
      </w:r>
    </w:p>
    <w:p w14:paraId="547D1668"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rPr>
        <w:t>Jika tidak bisa, gunakan email masing masing yang masih bisa kalian akses kendali penuh dan jangan lupa untuk verifikasikan Akun</w:t>
      </w:r>
    </w:p>
    <w:p w14:paraId="5DD182E6" w14:textId="77777777" w:rsidR="00796851" w:rsidRPr="008F6775" w:rsidRDefault="00796851" w:rsidP="00346688">
      <w:pPr>
        <w:pStyle w:val="ListParagraph"/>
        <w:numPr>
          <w:ilvl w:val="0"/>
          <w:numId w:val="4"/>
        </w:numPr>
        <w:spacing w:line="360" w:lineRule="auto"/>
        <w:jc w:val="both"/>
        <w:rPr>
          <w:rFonts w:ascii="Times New Roman" w:hAnsi="Times New Roman" w:cs="Times New Roman"/>
          <w:b/>
          <w:bCs/>
        </w:rPr>
      </w:pPr>
      <w:r w:rsidRPr="008F6775">
        <w:rPr>
          <w:rFonts w:ascii="Times New Roman" w:hAnsi="Times New Roman" w:cs="Times New Roman"/>
        </w:rPr>
        <w:t xml:space="preserve">Jika kalian diarahkan ke halaman lain, langsung saja masuk ke: </w:t>
      </w:r>
      <w:r w:rsidRPr="0081315E">
        <w:fldChar w:fldCharType="begin"/>
      </w:r>
      <w:r w:rsidRPr="008F6775">
        <w:instrText>HYPERLINK "https://openrouter.ai/deepseek/deepseek-prover-v2:free/api"</w:instrText>
      </w:r>
      <w:r w:rsidRPr="0081315E">
        <w:fldChar w:fldCharType="separate"/>
      </w:r>
      <w:r w:rsidRPr="008F6775">
        <w:rPr>
          <w:rStyle w:val="Hyperlink"/>
          <w:rFonts w:ascii="Times New Roman" w:hAnsi="Times New Roman" w:cs="Times New Roman"/>
          <w:color w:val="auto"/>
          <w:rPrChange w:id="2095" w:author="Lingga Safitri" w:date="2025-07-01T17:21:00Z" w16du:dateUtc="2025-07-01T10:21:00Z">
            <w:rPr>
              <w:rStyle w:val="Hyperlink"/>
              <w:rFonts w:ascii="Times New Roman" w:hAnsi="Times New Roman" w:cs="Times New Roman"/>
            </w:rPr>
          </w:rPrChange>
        </w:rPr>
        <w:t>https://openrouter.ai/deepseek/deepseek-prover-v2:free/api</w:t>
      </w:r>
      <w:r w:rsidRPr="0081315E">
        <w:fldChar w:fldCharType="end"/>
      </w:r>
      <w:r w:rsidRPr="008F6775">
        <w:rPr>
          <w:rFonts w:ascii="Times New Roman" w:hAnsi="Times New Roman" w:cs="Times New Roman"/>
        </w:rPr>
        <w:t xml:space="preserve"> lalu gulir kebawah sampai Anda menemukan tombol “Create API Key” maka Anda akan diarahkan ke sini </w:t>
      </w:r>
      <w:r w:rsidRPr="0081315E">
        <w:fldChar w:fldCharType="begin"/>
      </w:r>
      <w:r w:rsidRPr="008F6775">
        <w:instrText>HYPERLINK "https://openrouter.ai/settings/keys"</w:instrText>
      </w:r>
      <w:r w:rsidRPr="0081315E">
        <w:fldChar w:fldCharType="separate"/>
      </w:r>
      <w:r w:rsidRPr="008F6775">
        <w:rPr>
          <w:rStyle w:val="Hyperlink"/>
          <w:rFonts w:ascii="Times New Roman" w:hAnsi="Times New Roman" w:cs="Times New Roman"/>
          <w:color w:val="auto"/>
          <w:rPrChange w:id="2096" w:author="Lingga Safitri" w:date="2025-07-01T17:21:00Z" w16du:dateUtc="2025-07-01T10:21:00Z">
            <w:rPr>
              <w:rStyle w:val="Hyperlink"/>
              <w:rFonts w:ascii="Times New Roman" w:hAnsi="Times New Roman" w:cs="Times New Roman"/>
            </w:rPr>
          </w:rPrChange>
        </w:rPr>
        <w:t>https://openrouter.ai/settings/keys</w:t>
      </w:r>
      <w:r w:rsidRPr="0081315E">
        <w:fldChar w:fldCharType="end"/>
      </w:r>
      <w:r w:rsidRPr="008F6775">
        <w:rPr>
          <w:rFonts w:ascii="Times New Roman" w:hAnsi="Times New Roman" w:cs="Times New Roman"/>
        </w:rPr>
        <w:t xml:space="preserve"> setelah itu anda menekan tombol “Create API Key” lagi</w:t>
      </w:r>
    </w:p>
    <w:p w14:paraId="499799B4" w14:textId="77777777" w:rsidR="00796851" w:rsidRPr="008F6775" w:rsidRDefault="00796851" w:rsidP="00346688">
      <w:pPr>
        <w:pStyle w:val="ListParagraph"/>
        <w:numPr>
          <w:ilvl w:val="0"/>
          <w:numId w:val="4"/>
        </w:numPr>
        <w:spacing w:line="360" w:lineRule="auto"/>
        <w:jc w:val="both"/>
        <w:rPr>
          <w:rFonts w:ascii="Times New Roman" w:hAnsi="Times New Roman" w:cs="Times New Roman"/>
          <w:b/>
          <w:bCs/>
        </w:rPr>
      </w:pPr>
      <w:r w:rsidRPr="008F6775">
        <w:rPr>
          <w:rFonts w:ascii="Times New Roman" w:hAnsi="Times New Roman" w:cs="Times New Roman"/>
        </w:rPr>
        <w:t>Masukan saja Nama dan Limit, kosongkan limit jika ingin tanpa batas kreditnya, disini saya menamakan “WhatsappMPI” dan mengosongkan limit. Lalu setelah itu tekan tombol “Create” dan salin API Key tersebut dan jangan sampai hilang!</w:t>
      </w:r>
    </w:p>
    <w:p w14:paraId="57F07AA9"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rPr>
        <w:t>Apikey: 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</w:t>
      </w:r>
    </w:p>
    <w:p w14:paraId="3F9E914B" w14:textId="77777777" w:rsidR="00796851" w:rsidRPr="008F6775" w:rsidRDefault="00796851" w:rsidP="00346688">
      <w:pPr>
        <w:pStyle w:val="ListParagraph"/>
        <w:numPr>
          <w:ilvl w:val="0"/>
          <w:numId w:val="4"/>
        </w:numPr>
        <w:spacing w:line="360" w:lineRule="auto"/>
        <w:jc w:val="both"/>
        <w:rPr>
          <w:rFonts w:ascii="Times New Roman" w:hAnsi="Times New Roman" w:cs="Times New Roman"/>
          <w:b/>
          <w:bCs/>
        </w:rPr>
      </w:pPr>
      <w:r w:rsidRPr="008F6775">
        <w:rPr>
          <w:rFonts w:ascii="Times New Roman" w:hAnsi="Times New Roman" w:cs="Times New Roman"/>
        </w:rPr>
        <w:t>Lalu masukan API Key tersebut ke dalam file “.env” tersebut dan isi pada bagian DEEPSEEKER_API_KEY= dengan ini 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</w:t>
      </w:r>
    </w:p>
    <w:p w14:paraId="4138B34D"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kern w:val="0"/>
          <w14:ligatures w14:val="none"/>
        </w:rPr>
        <w:t>DEEPSEEKER_API_KEY=</w:t>
      </w:r>
      <w:r w:rsidRPr="008F6775">
        <w:rPr>
          <w:rFonts w:ascii="Times New Roman" w:hAnsi="Times New Roman" w:cs="Times New Roman"/>
        </w:rPr>
        <w:t xml:space="preserve"> </w:t>
      </w:r>
      <w:r w:rsidRPr="008F6775">
        <w:rPr>
          <w:rFonts w:ascii="Times New Roman" w:hAnsi="Times New Roman" w:cs="Times New Roman"/>
          <w:kern w:val="0"/>
          <w14:ligatures w14:val="none"/>
        </w:rPr>
        <w:t>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</w:t>
      </w:r>
    </w:p>
    <w:p w14:paraId="37436EA2" w14:textId="77777777" w:rsidR="00796851" w:rsidRPr="008F6775" w:rsidRDefault="00796851" w:rsidP="00346688">
      <w:pPr>
        <w:pStyle w:val="ListParagraph"/>
        <w:numPr>
          <w:ilvl w:val="0"/>
          <w:numId w:val="4"/>
        </w:numPr>
        <w:spacing w:line="360" w:lineRule="auto"/>
        <w:jc w:val="both"/>
        <w:rPr>
          <w:rFonts w:ascii="Times New Roman" w:hAnsi="Times New Roman" w:cs="Times New Roman"/>
          <w:b/>
          <w:bCs/>
        </w:rPr>
      </w:pPr>
      <w:r w:rsidRPr="008F6775">
        <w:rPr>
          <w:rFonts w:ascii="Times New Roman" w:hAnsi="Times New Roman" w:cs="Times New Roman"/>
          <w:kern w:val="0"/>
          <w14:ligatures w14:val="none"/>
        </w:rPr>
        <w:t>Lalu save</w:t>
      </w:r>
    </w:p>
    <w:p w14:paraId="30F818A4" w14:textId="77777777" w:rsidR="00796851" w:rsidRPr="008F6775" w:rsidRDefault="00796851" w:rsidP="00346688">
      <w:pPr>
        <w:pStyle w:val="ListParagraph"/>
        <w:numPr>
          <w:ilvl w:val="0"/>
          <w:numId w:val="4"/>
        </w:numPr>
        <w:spacing w:line="360" w:lineRule="auto"/>
        <w:jc w:val="both"/>
        <w:rPr>
          <w:rFonts w:ascii="Times New Roman" w:hAnsi="Times New Roman" w:cs="Times New Roman"/>
          <w:b/>
          <w:bCs/>
        </w:rPr>
      </w:pPr>
      <w:r w:rsidRPr="008F6775">
        <w:rPr>
          <w:rFonts w:ascii="Times New Roman" w:hAnsi="Times New Roman" w:cs="Times New Roman"/>
          <w:kern w:val="0"/>
          <w14:ligatures w14:val="none"/>
        </w:rPr>
        <w:t>Setelah cek apakah ada git atau tidak, cara ceknya adalah tekan windows + r (tekan windows dibarengi dengan r) lalu ketikan “git -v” jika tidak ada maka langkah selanjutnya yaitu install git, kalian bisa menggunakan link ini untuk menuju ke git (</w:t>
      </w:r>
      <w:r w:rsidRPr="0081315E">
        <w:fldChar w:fldCharType="begin"/>
      </w:r>
      <w:r w:rsidRPr="008F6775">
        <w:instrText>HYPERLINK "https://git-scm.com/downloads"</w:instrText>
      </w:r>
      <w:r w:rsidRPr="0081315E">
        <w:fldChar w:fldCharType="separate"/>
      </w:r>
      <w:r w:rsidRPr="008F6775">
        <w:rPr>
          <w:rStyle w:val="Hyperlink"/>
          <w:rFonts w:ascii="Times New Roman" w:hAnsi="Times New Roman" w:cs="Times New Roman"/>
          <w:color w:val="auto"/>
          <w:kern w:val="0"/>
          <w14:ligatures w14:val="none"/>
          <w:rPrChange w:id="2097" w:author="Lingga Safitri" w:date="2025-07-01T17:21:00Z" w16du:dateUtc="2025-07-01T10:21:00Z">
            <w:rPr>
              <w:rStyle w:val="Hyperlink"/>
              <w:rFonts w:ascii="Times New Roman" w:hAnsi="Times New Roman" w:cs="Times New Roman"/>
              <w:kern w:val="0"/>
              <w14:ligatures w14:val="none"/>
            </w:rPr>
          </w:rPrChange>
        </w:rPr>
        <w:t>https://git-scm.com/downloads</w:t>
      </w:r>
      <w:r w:rsidRPr="0081315E">
        <w:fldChar w:fldCharType="end"/>
      </w:r>
      <w:r w:rsidRPr="008F6775">
        <w:rPr>
          <w:rFonts w:ascii="Times New Roman" w:hAnsi="Times New Roman" w:cs="Times New Roman"/>
          <w:kern w:val="0"/>
          <w14:ligatures w14:val="none"/>
        </w:rPr>
        <w:t>) dan sesuaikan sistem operasi yang Anda gunakan, disini saya menggunakan windows, maka saya download yang windows dan juga sesuaikan architecturenya, apakah menggunakan x64 atauu x86 atau ARM64 dan lain lain</w:t>
      </w:r>
    </w:p>
    <w:p w14:paraId="38D6129C" w14:textId="77777777" w:rsidR="00796851" w:rsidRPr="008F6775" w:rsidRDefault="00796851" w:rsidP="00346688">
      <w:pPr>
        <w:pStyle w:val="ListParagraph"/>
        <w:numPr>
          <w:ilvl w:val="0"/>
          <w:numId w:val="4"/>
        </w:numPr>
        <w:spacing w:line="360" w:lineRule="auto"/>
        <w:jc w:val="both"/>
        <w:rPr>
          <w:rFonts w:ascii="Times New Roman" w:hAnsi="Times New Roman" w:cs="Times New Roman"/>
          <w:b/>
          <w:bCs/>
        </w:rPr>
      </w:pPr>
      <w:r w:rsidRPr="008F6775">
        <w:rPr>
          <w:rFonts w:ascii="Times New Roman" w:hAnsi="Times New Roman" w:cs="Times New Roman"/>
          <w:kern w:val="0"/>
          <w14:ligatures w14:val="none"/>
        </w:rPr>
        <w:t>Anda bisa menekan link pada tulisan “Click here to download” atau “Git for Windows/x64 Setup” jika Anda menggunakan windows dengan arsitektur 64 bit</w:t>
      </w:r>
    </w:p>
    <w:p w14:paraId="0794CC02"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kern w:val="0"/>
          <w14:ligatures w14:val="none"/>
        </w:rPr>
        <w:t xml:space="preserve">Jika Anda malas, maka gunakan link berikut: </w:t>
      </w:r>
      <w:r w:rsidRPr="0081315E">
        <w:fldChar w:fldCharType="begin"/>
      </w:r>
      <w:r w:rsidRPr="008F6775">
        <w:instrText>HYPERLINK "https://github.com/git-for-windows/git/releases/download/v2.50.0.windows.1/Git-2.50.0-64-bit.exe"</w:instrText>
      </w:r>
      <w:r w:rsidRPr="0081315E">
        <w:fldChar w:fldCharType="separate"/>
      </w:r>
      <w:r w:rsidRPr="008F6775">
        <w:rPr>
          <w:rStyle w:val="Hyperlink"/>
          <w:rFonts w:ascii="Times New Roman" w:hAnsi="Times New Roman" w:cs="Times New Roman"/>
          <w:color w:val="auto"/>
          <w:kern w:val="0"/>
          <w14:ligatures w14:val="none"/>
          <w:rPrChange w:id="2098" w:author="Lingga Safitri" w:date="2025-07-01T17:21:00Z" w16du:dateUtc="2025-07-01T10:21:00Z">
            <w:rPr>
              <w:rStyle w:val="Hyperlink"/>
              <w:rFonts w:ascii="Times New Roman" w:hAnsi="Times New Roman" w:cs="Times New Roman"/>
              <w:kern w:val="0"/>
              <w14:ligatures w14:val="none"/>
            </w:rPr>
          </w:rPrChange>
        </w:rPr>
        <w:t>https://github.com/git-for-windows/git/releases/download/v2.50.0.windows.1/Git-2.50.0-64-bit.exe</w:t>
      </w:r>
      <w:r w:rsidRPr="0081315E">
        <w:fldChar w:fldCharType="end"/>
      </w:r>
    </w:p>
    <w:p w14:paraId="72631A54" w14:textId="77777777" w:rsidR="00796851" w:rsidRPr="008F6775" w:rsidRDefault="00796851" w:rsidP="00346688">
      <w:pPr>
        <w:pStyle w:val="ListParagraph"/>
        <w:numPr>
          <w:ilvl w:val="0"/>
          <w:numId w:val="4"/>
        </w:numPr>
        <w:spacing w:line="360" w:lineRule="auto"/>
        <w:jc w:val="both"/>
        <w:rPr>
          <w:rFonts w:ascii="Times New Roman" w:hAnsi="Times New Roman" w:cs="Times New Roman"/>
          <w:b/>
          <w:bCs/>
        </w:rPr>
      </w:pPr>
      <w:r w:rsidRPr="008F6775">
        <w:rPr>
          <w:rFonts w:ascii="Times New Roman" w:hAnsi="Times New Roman" w:cs="Times New Roman"/>
          <w:kern w:val="0"/>
          <w14:ligatures w14:val="none"/>
        </w:rPr>
        <w:lastRenderedPageBreak/>
        <w:t>Setelah itu lakukan penginstalan aplikasi Git seperti biasanya, atau kalau mau lebih cepat adalah tinggal next next terus saja hingga selesai penginstalan</w:t>
      </w:r>
    </w:p>
    <w:p w14:paraId="5EF5EBCB"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kern w:val="0"/>
          <w14:ligatures w14:val="none"/>
        </w:rPr>
        <w:t>Buka aplikasi git yang sudah di download</w:t>
      </w:r>
    </w:p>
    <w:p w14:paraId="1B63BE83"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kern w:val="0"/>
          <w14:ligatures w14:val="none"/>
        </w:rPr>
        <w:t>Double click atau klik dua kali</w:t>
      </w:r>
    </w:p>
    <w:p w14:paraId="5C90736A"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kern w:val="0"/>
          <w14:ligatures w14:val="none"/>
        </w:rPr>
        <w:t>Pilih yes jika user account  control nya muncul</w:t>
      </w:r>
    </w:p>
    <w:p w14:paraId="2CA8A2D1"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kern w:val="0"/>
          <w14:ligatures w14:val="none"/>
        </w:rPr>
        <w:t>Pilih next</w:t>
      </w:r>
    </w:p>
    <w:p w14:paraId="5C7B08B0"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kern w:val="0"/>
          <w14:ligatures w14:val="none"/>
        </w:rPr>
        <w:t>Lokasi arahkan ke C:\Program Files\Git , jika sudah maka next</w:t>
      </w:r>
    </w:p>
    <w:p w14:paraId="77091CD4"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kern w:val="0"/>
          <w14:ligatures w14:val="none"/>
        </w:rPr>
        <w:t>Additional Icons bisa di centang bisa tidak, selebihnya tidak usah diapa apakan, klik lanjut</w:t>
      </w:r>
    </w:p>
    <w:p w14:paraId="33A3E980"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kern w:val="0"/>
          <w14:ligatures w14:val="none"/>
        </w:rPr>
        <w:t>Next lagi, biarkan menjadi “Git”</w:t>
      </w:r>
    </w:p>
    <w:p w14:paraId="3241B056"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rPr>
        <w:t>Jika muncul “use vim” tinggal next saja</w:t>
      </w:r>
    </w:p>
    <w:p w14:paraId="1D16AF1B"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rPr>
        <w:t>Pilih let git decide -&gt; next</w:t>
      </w:r>
    </w:p>
    <w:p w14:paraId="0A486CD0"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rPr>
        <w:t>Pilih yang ke 2 “git from the command line.....” -&gt; next</w:t>
      </w:r>
    </w:p>
    <w:p w14:paraId="17831E6A"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rPr>
        <w:t>Pilih “use bundled openssh” -&gt; next</w:t>
      </w:r>
    </w:p>
    <w:p w14:paraId="1C327A7D"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rPr>
        <w:t>Pilih “use the native windows secure channel.....” -&gt; next</w:t>
      </w:r>
    </w:p>
    <w:p w14:paraId="5791C6CE"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rPr>
        <w:t>Pilih yang pertama “checkout the windows style....” -&gt; next</w:t>
      </w:r>
    </w:p>
    <w:p w14:paraId="0E84ABEC"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rPr>
        <w:t>Pilih “Use MinTTY” -&gt; next</w:t>
      </w:r>
    </w:p>
    <w:p w14:paraId="12C44378"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rPr>
        <w:t>Pilih “fast forward or merge” -&gt; next</w:t>
      </w:r>
    </w:p>
    <w:p w14:paraId="0E5D180E"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rPr>
        <w:t>Pilih “git credential manager” -&gt; next</w:t>
      </w:r>
    </w:p>
    <w:p w14:paraId="2470932D"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rPr>
        <w:t>Ceklis “enable file system caching” -&gt; install</w:t>
      </w:r>
    </w:p>
    <w:p w14:paraId="0DCAE0C5"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rPr>
        <w:t>Silakan menunggu hingga berhasil</w:t>
      </w:r>
    </w:p>
    <w:p w14:paraId="3B1D9A9E" w14:textId="77777777" w:rsidR="00796851" w:rsidRPr="008F6775" w:rsidRDefault="00796851" w:rsidP="00346688">
      <w:pPr>
        <w:pStyle w:val="ListParagraph"/>
        <w:numPr>
          <w:ilvl w:val="1"/>
          <w:numId w:val="4"/>
        </w:numPr>
        <w:spacing w:line="360" w:lineRule="auto"/>
        <w:jc w:val="both"/>
        <w:rPr>
          <w:rFonts w:ascii="Times New Roman" w:hAnsi="Times New Roman" w:cs="Times New Roman"/>
          <w:b/>
          <w:bCs/>
        </w:rPr>
      </w:pPr>
      <w:r w:rsidRPr="008F6775">
        <w:rPr>
          <w:rFonts w:ascii="Times New Roman" w:hAnsi="Times New Roman" w:cs="Times New Roman"/>
        </w:rPr>
        <w:t>Jika sudah selesai, jangan ceklis ke 2 nya, lalu finish</w:t>
      </w:r>
    </w:p>
    <w:p w14:paraId="79C169F3" w14:textId="77777777" w:rsidR="00796851" w:rsidRPr="008F6775" w:rsidRDefault="00796851" w:rsidP="00346688">
      <w:pPr>
        <w:pStyle w:val="ListParagraph"/>
        <w:numPr>
          <w:ilvl w:val="0"/>
          <w:numId w:val="4"/>
        </w:numPr>
        <w:spacing w:line="360" w:lineRule="auto"/>
        <w:jc w:val="both"/>
        <w:rPr>
          <w:rFonts w:ascii="Times New Roman" w:hAnsi="Times New Roman" w:cs="Times New Roman"/>
          <w:b/>
          <w:bCs/>
        </w:rPr>
      </w:pPr>
      <w:r w:rsidRPr="008F6775">
        <w:rPr>
          <w:rFonts w:ascii="Times New Roman" w:hAnsi="Times New Roman" w:cs="Times New Roman"/>
          <w:kern w:val="0"/>
          <w14:ligatures w14:val="none"/>
        </w:rPr>
        <w:t>Setelah itu, buka folder “medical-conversation-main”. Pada bagian lokasi folder tersebut diubah menjadi cmd, contoh:</w:t>
      </w:r>
    </w:p>
    <w:p w14:paraId="0C0A8538" w14:textId="77777777" w:rsidR="00796851" w:rsidRPr="008F6775" w:rsidRDefault="00796851" w:rsidP="00346688">
      <w:pPr>
        <w:pStyle w:val="ListParagraph"/>
        <w:spacing w:line="360" w:lineRule="auto"/>
        <w:jc w:val="both"/>
        <w:rPr>
          <w:rFonts w:ascii="Times New Roman" w:hAnsi="Times New Roman" w:cs="Times New Roman"/>
          <w:b/>
          <w:bCs/>
        </w:rPr>
      </w:pPr>
      <w:r w:rsidRPr="008F6775">
        <w:rPr>
          <w:rFonts w:ascii="Times New Roman" w:hAnsi="Times New Roman" w:cs="Times New Roman"/>
          <w:kern w:val="0"/>
          <w14:ligatures w14:val="none"/>
        </w:rPr>
        <w:t>Dari seperti ini</w:t>
      </w:r>
    </w:p>
    <w:p w14:paraId="381BB39E" w14:textId="77777777" w:rsidR="0092714E" w:rsidRPr="008F6775" w:rsidRDefault="00796851" w:rsidP="0092714E">
      <w:pPr>
        <w:pStyle w:val="ListParagraph"/>
        <w:keepNext/>
        <w:spacing w:line="360" w:lineRule="auto"/>
        <w:jc w:val="both"/>
      </w:pPr>
      <w:r w:rsidRPr="0081315E">
        <w:rPr>
          <w:rFonts w:ascii="Times New Roman" w:hAnsi="Times New Roman" w:cs="Times New Roman"/>
          <w:noProof/>
        </w:rPr>
        <w:lastRenderedPageBreak/>
        <w:drawing>
          <wp:inline distT="0" distB="0" distL="0" distR="0" wp14:anchorId="29122C58" wp14:editId="393BE54A">
            <wp:extent cx="5731510" cy="3194050"/>
            <wp:effectExtent l="0" t="0" r="2540" b="6350"/>
            <wp:docPr id="4434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9473" name=""/>
                    <pic:cNvPicPr/>
                  </pic:nvPicPr>
                  <pic:blipFill>
                    <a:blip r:embed="rId65"/>
                    <a:stretch>
                      <a:fillRect/>
                    </a:stretch>
                  </pic:blipFill>
                  <pic:spPr>
                    <a:xfrm>
                      <a:off x="0" y="0"/>
                      <a:ext cx="5731510" cy="3194050"/>
                    </a:xfrm>
                    <a:prstGeom prst="rect">
                      <a:avLst/>
                    </a:prstGeom>
                  </pic:spPr>
                </pic:pic>
              </a:graphicData>
            </a:graphic>
          </wp:inline>
        </w:drawing>
      </w:r>
    </w:p>
    <w:p w14:paraId="0AA5653A" w14:textId="06DEFF4B" w:rsidR="00796851" w:rsidRPr="008F6775" w:rsidRDefault="0092714E" w:rsidP="0092714E">
      <w:pPr>
        <w:pStyle w:val="Caption"/>
        <w:ind w:left="2694"/>
        <w:jc w:val="both"/>
        <w:rPr>
          <w:color w:val="auto"/>
          <w:rPrChange w:id="2099" w:author="Lingga Safitri" w:date="2025-07-01T17:21:00Z" w16du:dateUtc="2025-07-01T10:21:00Z">
            <w:rPr/>
          </w:rPrChange>
        </w:rPr>
      </w:pPr>
      <w:bookmarkStart w:id="2100" w:name="_Toc202281378"/>
      <w:bookmarkStart w:id="2101" w:name="_Toc202282909"/>
      <w:r w:rsidRPr="008F6775">
        <w:rPr>
          <w:color w:val="auto"/>
          <w:rPrChange w:id="2102" w:author="Lingga Safitri" w:date="2025-07-01T17:21:00Z" w16du:dateUtc="2025-07-01T10:21:00Z">
            <w:rPr/>
          </w:rPrChange>
        </w:rPr>
        <w:t xml:space="preserve">Gambar </w:t>
      </w:r>
      <w:r w:rsidRPr="008F6775">
        <w:rPr>
          <w:color w:val="auto"/>
          <w:rPrChange w:id="2103" w:author="Lingga Safitri" w:date="2025-07-01T17:21:00Z" w16du:dateUtc="2025-07-01T10:21:00Z">
            <w:rPr/>
          </w:rPrChange>
        </w:rPr>
        <w:fldChar w:fldCharType="begin"/>
      </w:r>
      <w:r w:rsidRPr="008F6775">
        <w:rPr>
          <w:color w:val="auto"/>
          <w:rPrChange w:id="2104" w:author="Lingga Safitri" w:date="2025-07-01T17:21:00Z" w16du:dateUtc="2025-07-01T10:21:00Z">
            <w:rPr/>
          </w:rPrChange>
        </w:rPr>
        <w:instrText xml:space="preserve"> SEQ Gambar \* ARABIC </w:instrText>
      </w:r>
      <w:r w:rsidRPr="008F6775">
        <w:rPr>
          <w:color w:val="auto"/>
          <w:rPrChange w:id="2105" w:author="Lingga Safitri" w:date="2025-07-01T17:21:00Z" w16du:dateUtc="2025-07-01T10:21:00Z">
            <w:rPr/>
          </w:rPrChange>
        </w:rPr>
        <w:fldChar w:fldCharType="separate"/>
      </w:r>
      <w:r w:rsidR="00461B03">
        <w:rPr>
          <w:noProof/>
          <w:color w:val="auto"/>
        </w:rPr>
        <w:t>29</w:t>
      </w:r>
      <w:r w:rsidRPr="008F6775">
        <w:rPr>
          <w:color w:val="auto"/>
          <w:rPrChange w:id="2106" w:author="Lingga Safitri" w:date="2025-07-01T17:21:00Z" w16du:dateUtc="2025-07-01T10:21:00Z">
            <w:rPr/>
          </w:rPrChange>
        </w:rPr>
        <w:fldChar w:fldCharType="end"/>
      </w:r>
      <w:r w:rsidRPr="008F6775">
        <w:rPr>
          <w:color w:val="auto"/>
          <w:rPrChange w:id="2107" w:author="Lingga Safitri" w:date="2025-07-01T17:21:00Z" w16du:dateUtc="2025-07-01T10:21:00Z">
            <w:rPr/>
          </w:rPrChange>
        </w:rPr>
        <w:t xml:space="preserve"> C:\User\MPI\Downloads\medical-convesation</w:t>
      </w:r>
      <w:bookmarkEnd w:id="2100"/>
      <w:bookmarkEnd w:id="2101"/>
    </w:p>
    <w:p w14:paraId="66B08A8E" w14:textId="77777777" w:rsidR="0092714E" w:rsidRPr="008F6775" w:rsidRDefault="0092714E" w:rsidP="0092714E"/>
    <w:p w14:paraId="0629182C" w14:textId="77777777" w:rsidR="00796851" w:rsidRPr="008F6775" w:rsidRDefault="00796851" w:rsidP="00346688">
      <w:pPr>
        <w:pStyle w:val="ListParagraph"/>
        <w:spacing w:line="360" w:lineRule="auto"/>
        <w:jc w:val="both"/>
        <w:rPr>
          <w:rFonts w:ascii="Times New Roman" w:hAnsi="Times New Roman" w:cs="Times New Roman"/>
        </w:rPr>
      </w:pPr>
      <w:r w:rsidRPr="008F6775">
        <w:rPr>
          <w:rFonts w:ascii="Times New Roman" w:hAnsi="Times New Roman" w:cs="Times New Roman"/>
        </w:rPr>
        <w:t>Menjadi seperti ini</w:t>
      </w:r>
    </w:p>
    <w:p w14:paraId="449E7230" w14:textId="77777777" w:rsidR="0092714E" w:rsidRPr="008F6775" w:rsidRDefault="00796851" w:rsidP="0092714E">
      <w:pPr>
        <w:pStyle w:val="ListParagraph"/>
        <w:keepNext/>
        <w:spacing w:line="360" w:lineRule="auto"/>
        <w:jc w:val="both"/>
      </w:pPr>
      <w:r w:rsidRPr="0081315E">
        <w:rPr>
          <w:rFonts w:ascii="Times New Roman" w:hAnsi="Times New Roman" w:cs="Times New Roman"/>
          <w:noProof/>
        </w:rPr>
        <w:drawing>
          <wp:inline distT="0" distB="0" distL="0" distR="0" wp14:anchorId="49D82000" wp14:editId="03506ADB">
            <wp:extent cx="5731510" cy="3084830"/>
            <wp:effectExtent l="0" t="0" r="2540" b="1270"/>
            <wp:docPr id="35633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30718" name=""/>
                    <pic:cNvPicPr/>
                  </pic:nvPicPr>
                  <pic:blipFill>
                    <a:blip r:embed="rId66"/>
                    <a:stretch>
                      <a:fillRect/>
                    </a:stretch>
                  </pic:blipFill>
                  <pic:spPr>
                    <a:xfrm>
                      <a:off x="0" y="0"/>
                      <a:ext cx="5731510" cy="3084830"/>
                    </a:xfrm>
                    <a:prstGeom prst="rect">
                      <a:avLst/>
                    </a:prstGeom>
                  </pic:spPr>
                </pic:pic>
              </a:graphicData>
            </a:graphic>
          </wp:inline>
        </w:drawing>
      </w:r>
    </w:p>
    <w:p w14:paraId="71910901" w14:textId="27BDF0B4" w:rsidR="00796851" w:rsidRPr="008F6775" w:rsidRDefault="0092714E" w:rsidP="0092714E">
      <w:pPr>
        <w:pStyle w:val="Caption"/>
        <w:ind w:left="4253"/>
        <w:jc w:val="both"/>
        <w:rPr>
          <w:color w:val="auto"/>
          <w:rPrChange w:id="2108" w:author="Lingga Safitri" w:date="2025-07-01T17:21:00Z" w16du:dateUtc="2025-07-01T10:21:00Z">
            <w:rPr/>
          </w:rPrChange>
        </w:rPr>
      </w:pPr>
      <w:r w:rsidRPr="008F6775">
        <w:rPr>
          <w:color w:val="auto"/>
          <w:rPrChange w:id="2109" w:author="Lingga Safitri" w:date="2025-07-01T17:21:00Z" w16du:dateUtc="2025-07-01T10:21:00Z">
            <w:rPr/>
          </w:rPrChange>
        </w:rPr>
        <w:t xml:space="preserve">Gambar </w:t>
      </w:r>
      <w:del w:id="2110" w:author="Lingga Safitri" w:date="2025-07-01T16:54:00Z" w16du:dateUtc="2025-07-01T09:54:00Z">
        <w:r w:rsidRPr="008F6775" w:rsidDel="00154D3B">
          <w:rPr>
            <w:color w:val="auto"/>
            <w:rPrChange w:id="2111" w:author="Lingga Safitri" w:date="2025-07-01T17:21:00Z" w16du:dateUtc="2025-07-01T10:21:00Z">
              <w:rPr/>
            </w:rPrChange>
          </w:rPr>
          <w:fldChar w:fldCharType="begin"/>
        </w:r>
        <w:r w:rsidRPr="008F6775" w:rsidDel="00154D3B">
          <w:rPr>
            <w:color w:val="auto"/>
            <w:rPrChange w:id="2112" w:author="Lingga Safitri" w:date="2025-07-01T17:21:00Z" w16du:dateUtc="2025-07-01T10:21:00Z">
              <w:rPr/>
            </w:rPrChange>
          </w:rPr>
          <w:delInstrText xml:space="preserve"> SEQ Gambar \* ARABIC </w:delInstrText>
        </w:r>
        <w:r w:rsidRPr="008F6775" w:rsidDel="00154D3B">
          <w:rPr>
            <w:color w:val="auto"/>
            <w:rPrChange w:id="2113" w:author="Lingga Safitri" w:date="2025-07-01T17:21:00Z" w16du:dateUtc="2025-07-01T10:21:00Z">
              <w:rPr/>
            </w:rPrChange>
          </w:rPr>
          <w:fldChar w:fldCharType="separate"/>
        </w:r>
      </w:del>
      <w:del w:id="2114" w:author="Lingga Safitri" w:date="2025-07-01T16:42:00Z" w16du:dateUtc="2025-07-01T09:42:00Z">
        <w:r w:rsidR="00571652" w:rsidRPr="008F6775" w:rsidDel="00571652">
          <w:rPr>
            <w:noProof/>
            <w:color w:val="auto"/>
            <w:rPrChange w:id="2115" w:author="Lingga Safitri" w:date="2025-07-01T17:21:00Z" w16du:dateUtc="2025-07-01T10:21:00Z">
              <w:rPr>
                <w:noProof/>
              </w:rPr>
            </w:rPrChange>
          </w:rPr>
          <w:delText>17</w:delText>
        </w:r>
      </w:del>
      <w:del w:id="2116" w:author="Lingga Safitri" w:date="2025-07-01T16:54:00Z" w16du:dateUtc="2025-07-01T09:54:00Z">
        <w:r w:rsidRPr="008F6775" w:rsidDel="00154D3B">
          <w:rPr>
            <w:color w:val="auto"/>
            <w:rPrChange w:id="2117" w:author="Lingga Safitri" w:date="2025-07-01T17:21:00Z" w16du:dateUtc="2025-07-01T10:21:00Z">
              <w:rPr/>
            </w:rPrChange>
          </w:rPr>
          <w:fldChar w:fldCharType="end"/>
        </w:r>
      </w:del>
      <w:ins w:id="2118" w:author="Lingga Safitri" w:date="2025-07-01T16:54:00Z" w16du:dateUtc="2025-07-01T09:54:00Z">
        <w:r w:rsidR="00154D3B" w:rsidRPr="008F6775">
          <w:rPr>
            <w:color w:val="auto"/>
            <w:rPrChange w:id="2119" w:author="Lingga Safitri" w:date="2025-07-01T17:21:00Z" w16du:dateUtc="2025-07-01T10:21:00Z">
              <w:rPr/>
            </w:rPrChange>
          </w:rPr>
          <w:t>1</w:t>
        </w:r>
      </w:ins>
      <w:r w:rsidRPr="008F6775">
        <w:rPr>
          <w:color w:val="auto"/>
          <w:rPrChange w:id="2120" w:author="Lingga Safitri" w:date="2025-07-01T17:21:00Z" w16du:dateUtc="2025-07-01T10:21:00Z">
            <w:rPr/>
          </w:rPrChange>
        </w:rPr>
        <w:t xml:space="preserve"> This PC</w:t>
      </w:r>
    </w:p>
    <w:p w14:paraId="5AAFF954" w14:textId="77777777" w:rsidR="0092714E" w:rsidRDefault="0092714E" w:rsidP="0092714E"/>
    <w:p w14:paraId="2F40B070" w14:textId="77777777" w:rsidR="002D62E2" w:rsidRPr="008F6775" w:rsidRDefault="002D62E2" w:rsidP="0092714E"/>
    <w:p w14:paraId="13600DB9" w14:textId="1C6046D9" w:rsidR="0081315E" w:rsidRPr="0081315E" w:rsidRDefault="00796851" w:rsidP="0081315E">
      <w:pPr>
        <w:pStyle w:val="ListParagraph"/>
        <w:spacing w:line="360" w:lineRule="auto"/>
        <w:jc w:val="both"/>
        <w:rPr>
          <w:rFonts w:ascii="Times New Roman" w:hAnsi="Times New Roman" w:cs="Times New Roman"/>
        </w:rPr>
      </w:pPr>
      <w:r w:rsidRPr="008F6775">
        <w:rPr>
          <w:rFonts w:ascii="Times New Roman" w:hAnsi="Times New Roman" w:cs="Times New Roman"/>
        </w:rPr>
        <w:lastRenderedPageBreak/>
        <w:t>Maka cmd akan keluar</w:t>
      </w:r>
    </w:p>
    <w:p w14:paraId="2DB96CD8" w14:textId="77777777" w:rsidR="0092714E" w:rsidRPr="008F6775" w:rsidRDefault="00796851" w:rsidP="0092714E">
      <w:pPr>
        <w:pStyle w:val="ListParagraph"/>
        <w:keepNext/>
        <w:spacing w:line="360" w:lineRule="auto"/>
        <w:jc w:val="both"/>
      </w:pPr>
      <w:r w:rsidRPr="0081315E">
        <w:rPr>
          <w:rFonts w:ascii="Times New Roman" w:hAnsi="Times New Roman" w:cs="Times New Roman"/>
          <w:noProof/>
        </w:rPr>
        <w:drawing>
          <wp:inline distT="0" distB="0" distL="0" distR="0" wp14:anchorId="3F2018A5" wp14:editId="4D5E378D">
            <wp:extent cx="5731510" cy="1280160"/>
            <wp:effectExtent l="0" t="0" r="2540" b="0"/>
            <wp:docPr id="14912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0251" name=""/>
                    <pic:cNvPicPr/>
                  </pic:nvPicPr>
                  <pic:blipFill>
                    <a:blip r:embed="rId67"/>
                    <a:stretch>
                      <a:fillRect/>
                    </a:stretch>
                  </pic:blipFill>
                  <pic:spPr>
                    <a:xfrm>
                      <a:off x="0" y="0"/>
                      <a:ext cx="5731510" cy="1280160"/>
                    </a:xfrm>
                    <a:prstGeom prst="rect">
                      <a:avLst/>
                    </a:prstGeom>
                  </pic:spPr>
                </pic:pic>
              </a:graphicData>
            </a:graphic>
          </wp:inline>
        </w:drawing>
      </w:r>
    </w:p>
    <w:p w14:paraId="53A2FE6E" w14:textId="2AEB2A53" w:rsidR="00796851" w:rsidRPr="008F6775" w:rsidRDefault="0092714E" w:rsidP="0092714E">
      <w:pPr>
        <w:pStyle w:val="Caption"/>
        <w:ind w:left="4536"/>
        <w:jc w:val="both"/>
        <w:rPr>
          <w:rFonts w:ascii="Times New Roman" w:hAnsi="Times New Roman" w:cs="Times New Roman"/>
          <w:color w:val="auto"/>
          <w:rPrChange w:id="2121" w:author="Lingga Safitri" w:date="2025-07-01T17:21:00Z" w16du:dateUtc="2025-07-01T10:21:00Z">
            <w:rPr>
              <w:rFonts w:ascii="Times New Roman" w:hAnsi="Times New Roman" w:cs="Times New Roman"/>
            </w:rPr>
          </w:rPrChange>
        </w:rPr>
      </w:pPr>
      <w:r w:rsidRPr="008F6775">
        <w:rPr>
          <w:color w:val="auto"/>
          <w:rPrChange w:id="2122" w:author="Lingga Safitri" w:date="2025-07-01T17:21:00Z" w16du:dateUtc="2025-07-01T10:21:00Z">
            <w:rPr/>
          </w:rPrChange>
        </w:rPr>
        <w:t xml:space="preserve">Gambar </w:t>
      </w:r>
      <w:del w:id="2123" w:author="Lingga Safitri" w:date="2025-07-01T16:54:00Z" w16du:dateUtc="2025-07-01T09:54:00Z">
        <w:r w:rsidRPr="008F6775" w:rsidDel="00154D3B">
          <w:rPr>
            <w:color w:val="auto"/>
            <w:rPrChange w:id="2124" w:author="Lingga Safitri" w:date="2025-07-01T17:21:00Z" w16du:dateUtc="2025-07-01T10:21:00Z">
              <w:rPr/>
            </w:rPrChange>
          </w:rPr>
          <w:fldChar w:fldCharType="begin"/>
        </w:r>
        <w:r w:rsidRPr="008F6775" w:rsidDel="00154D3B">
          <w:rPr>
            <w:color w:val="auto"/>
            <w:rPrChange w:id="2125" w:author="Lingga Safitri" w:date="2025-07-01T17:21:00Z" w16du:dateUtc="2025-07-01T10:21:00Z">
              <w:rPr/>
            </w:rPrChange>
          </w:rPr>
          <w:delInstrText xml:space="preserve"> SEQ Gambar \* ARABIC </w:delInstrText>
        </w:r>
        <w:r w:rsidRPr="008F6775" w:rsidDel="00154D3B">
          <w:rPr>
            <w:color w:val="auto"/>
            <w:rPrChange w:id="2126" w:author="Lingga Safitri" w:date="2025-07-01T17:21:00Z" w16du:dateUtc="2025-07-01T10:21:00Z">
              <w:rPr/>
            </w:rPrChange>
          </w:rPr>
          <w:fldChar w:fldCharType="separate"/>
        </w:r>
      </w:del>
      <w:del w:id="2127" w:author="Lingga Safitri" w:date="2025-07-01T16:42:00Z" w16du:dateUtc="2025-07-01T09:42:00Z">
        <w:r w:rsidR="00571652" w:rsidRPr="008F6775" w:rsidDel="00571652">
          <w:rPr>
            <w:noProof/>
            <w:color w:val="auto"/>
            <w:rPrChange w:id="2128" w:author="Lingga Safitri" w:date="2025-07-01T17:21:00Z" w16du:dateUtc="2025-07-01T10:21:00Z">
              <w:rPr>
                <w:noProof/>
              </w:rPr>
            </w:rPrChange>
          </w:rPr>
          <w:delText>18</w:delText>
        </w:r>
      </w:del>
      <w:del w:id="2129" w:author="Lingga Safitri" w:date="2025-07-01T16:54:00Z" w16du:dateUtc="2025-07-01T09:54:00Z">
        <w:r w:rsidRPr="008F6775" w:rsidDel="00154D3B">
          <w:rPr>
            <w:color w:val="auto"/>
            <w:rPrChange w:id="2130" w:author="Lingga Safitri" w:date="2025-07-01T17:21:00Z" w16du:dateUtc="2025-07-01T10:21:00Z">
              <w:rPr/>
            </w:rPrChange>
          </w:rPr>
          <w:fldChar w:fldCharType="end"/>
        </w:r>
      </w:del>
      <w:ins w:id="2131" w:author="Lingga Safitri" w:date="2025-07-01T16:54:00Z" w16du:dateUtc="2025-07-01T09:54:00Z">
        <w:r w:rsidR="00154D3B" w:rsidRPr="008F6775">
          <w:rPr>
            <w:color w:val="auto"/>
            <w:rPrChange w:id="2132" w:author="Lingga Safitri" w:date="2025-07-01T17:21:00Z" w16du:dateUtc="2025-07-01T10:21:00Z">
              <w:rPr/>
            </w:rPrChange>
          </w:rPr>
          <w:t>2</w:t>
        </w:r>
      </w:ins>
      <w:r w:rsidRPr="008F6775">
        <w:rPr>
          <w:color w:val="auto"/>
          <w:rPrChange w:id="2133" w:author="Lingga Safitri" w:date="2025-07-01T17:21:00Z" w16du:dateUtc="2025-07-01T10:21:00Z">
            <w:rPr/>
          </w:rPrChange>
        </w:rPr>
        <w:t xml:space="preserve"> cmd</w:t>
      </w:r>
    </w:p>
    <w:p w14:paraId="2F07ABE9" w14:textId="77777777" w:rsidR="00796851" w:rsidRPr="008F6775" w:rsidRDefault="00796851" w:rsidP="00346688">
      <w:pPr>
        <w:spacing w:line="360" w:lineRule="auto"/>
        <w:jc w:val="both"/>
        <w:rPr>
          <w:rFonts w:ascii="Times New Roman" w:hAnsi="Times New Roman" w:cs="Times New Roman"/>
        </w:rPr>
      </w:pPr>
    </w:p>
    <w:p w14:paraId="545ADD57" w14:textId="77777777" w:rsidR="00796851" w:rsidRPr="008F6775" w:rsidRDefault="00796851" w:rsidP="00346688">
      <w:pPr>
        <w:pStyle w:val="ListParagraph"/>
        <w:numPr>
          <w:ilvl w:val="0"/>
          <w:numId w:val="5"/>
        </w:numPr>
        <w:spacing w:line="360" w:lineRule="auto"/>
        <w:jc w:val="both"/>
        <w:rPr>
          <w:rFonts w:ascii="Times New Roman" w:hAnsi="Times New Roman" w:cs="Times New Roman"/>
        </w:rPr>
      </w:pPr>
      <w:r w:rsidRPr="008F6775">
        <w:rPr>
          <w:rFonts w:ascii="Times New Roman" w:hAnsi="Times New Roman" w:cs="Times New Roman"/>
        </w:rPr>
        <w:t>Silakan di CMD tersebut ketikan “npm install .” atau “npm install” tanpa kutip</w:t>
      </w:r>
    </w:p>
    <w:p w14:paraId="3CEA2853" w14:textId="77777777" w:rsidR="00796851" w:rsidRPr="008F6775" w:rsidRDefault="00796851" w:rsidP="00346688">
      <w:pPr>
        <w:pStyle w:val="ListParagraph"/>
        <w:numPr>
          <w:ilvl w:val="0"/>
          <w:numId w:val="5"/>
        </w:numPr>
        <w:spacing w:line="360" w:lineRule="auto"/>
        <w:jc w:val="both"/>
        <w:rPr>
          <w:rFonts w:ascii="Times New Roman" w:hAnsi="Times New Roman" w:cs="Times New Roman"/>
        </w:rPr>
      </w:pPr>
      <w:r w:rsidRPr="008F6775">
        <w:rPr>
          <w:rFonts w:ascii="Times New Roman" w:hAnsi="Times New Roman" w:cs="Times New Roman"/>
        </w:rPr>
        <w:t>Silakan tunggu sekitar 5 sampai 10 menit lebih, karena kita sedang melakukan penginstalan library atau perpustakaan, yang dimana ini menjadi syarat penting dalam menjalankann sebuah aplikasi dari nodejs, terutama yang menggunakan pustaka / perpustakaan / library. Seperti Axios, node-fetch, dan lain lain</w:t>
      </w:r>
    </w:p>
    <w:p w14:paraId="7E19CA32" w14:textId="77777777" w:rsidR="00796851" w:rsidRPr="008F6775" w:rsidRDefault="00796851" w:rsidP="00346688">
      <w:pPr>
        <w:pStyle w:val="ListParagraph"/>
        <w:numPr>
          <w:ilvl w:val="0"/>
          <w:numId w:val="5"/>
        </w:numPr>
        <w:spacing w:line="360" w:lineRule="auto"/>
        <w:jc w:val="both"/>
        <w:rPr>
          <w:rFonts w:ascii="Times New Roman" w:hAnsi="Times New Roman" w:cs="Times New Roman"/>
        </w:rPr>
      </w:pPr>
      <w:r w:rsidRPr="008F6775">
        <w:rPr>
          <w:rFonts w:ascii="Times New Roman" w:hAnsi="Times New Roman" w:cs="Times New Roman"/>
        </w:rPr>
        <w:t>Setelah “npm install” maka kita jalankan file javascript indeks.js atau bisa gunakan launcher.js</w:t>
      </w:r>
    </w:p>
    <w:p w14:paraId="3E6EDC65" w14:textId="77777777" w:rsidR="00796851" w:rsidRPr="008F6775" w:rsidRDefault="00796851" w:rsidP="00346688">
      <w:pPr>
        <w:pStyle w:val="ListParagraph"/>
        <w:numPr>
          <w:ilvl w:val="0"/>
          <w:numId w:val="5"/>
        </w:numPr>
        <w:spacing w:line="360" w:lineRule="auto"/>
        <w:jc w:val="both"/>
        <w:rPr>
          <w:rFonts w:ascii="Times New Roman" w:hAnsi="Times New Roman" w:cs="Times New Roman"/>
        </w:rPr>
      </w:pPr>
      <w:r w:rsidRPr="008F6775">
        <w:rPr>
          <w:rFonts w:ascii="Times New Roman" w:hAnsi="Times New Roman" w:cs="Times New Roman"/>
        </w:rPr>
        <w:t xml:space="preserve">Silakan ketik “node launcher.js” atau “node .” </w:t>
      </w:r>
    </w:p>
    <w:p w14:paraId="3E09EED3" w14:textId="77777777" w:rsidR="00796851" w:rsidRPr="008F6775" w:rsidRDefault="00796851" w:rsidP="00346688">
      <w:pPr>
        <w:pStyle w:val="ListParagraph"/>
        <w:numPr>
          <w:ilvl w:val="0"/>
          <w:numId w:val="5"/>
        </w:numPr>
        <w:spacing w:line="360" w:lineRule="auto"/>
        <w:jc w:val="both"/>
        <w:rPr>
          <w:rFonts w:ascii="Times New Roman" w:hAnsi="Times New Roman" w:cs="Times New Roman"/>
        </w:rPr>
      </w:pPr>
      <w:r w:rsidRPr="008F6775">
        <w:rPr>
          <w:rFonts w:ascii="Times New Roman" w:hAnsi="Times New Roman" w:cs="Times New Roman"/>
        </w:rPr>
        <w:t>Lalu ketik “y” untuk login (tanpa kutip)</w:t>
      </w:r>
    </w:p>
    <w:p w14:paraId="1E1BF038" w14:textId="77777777" w:rsidR="00796851" w:rsidRPr="008F6775" w:rsidRDefault="00796851" w:rsidP="00346688">
      <w:pPr>
        <w:pStyle w:val="ListParagraph"/>
        <w:numPr>
          <w:ilvl w:val="0"/>
          <w:numId w:val="5"/>
        </w:numPr>
        <w:spacing w:line="360" w:lineRule="auto"/>
        <w:jc w:val="both"/>
        <w:rPr>
          <w:rFonts w:ascii="Times New Roman" w:hAnsi="Times New Roman" w:cs="Times New Roman"/>
        </w:rPr>
      </w:pPr>
      <w:r w:rsidRPr="008F6775">
        <w:rPr>
          <w:rFonts w:ascii="Times New Roman" w:hAnsi="Times New Roman" w:cs="Times New Roman"/>
        </w:rPr>
        <w:t>Lalu masukan nomor telepon yang diawali dengan 62. Contoh: 628xxxxx</w:t>
      </w:r>
    </w:p>
    <w:p w14:paraId="30DB4679" w14:textId="77777777" w:rsidR="00796851" w:rsidRPr="008F6775" w:rsidRDefault="00796851" w:rsidP="00346688">
      <w:pPr>
        <w:pStyle w:val="ListParagraph"/>
        <w:numPr>
          <w:ilvl w:val="0"/>
          <w:numId w:val="5"/>
        </w:numPr>
        <w:spacing w:line="360" w:lineRule="auto"/>
        <w:jc w:val="both"/>
        <w:rPr>
          <w:rFonts w:ascii="Times New Roman" w:hAnsi="Times New Roman" w:cs="Times New Roman"/>
        </w:rPr>
      </w:pPr>
      <w:r w:rsidRPr="008F6775">
        <w:rPr>
          <w:rFonts w:ascii="Times New Roman" w:hAnsi="Times New Roman" w:cs="Times New Roman"/>
        </w:rPr>
        <w:t>Setelah itu masukan kode pairing whatsapp di whatsapp hp android kita yang berada di “perangkat tertaut” lalu “tautkan perangkat” lalu pilih “tautkan dengan nomor telepon saja” setelah itu sudah selesai dan sudah jadi bot whatsappnya, dan juga server websitenya juga sudah menyala dengan ip yang berbeda namun port 3000. Contoh:</w:t>
      </w:r>
    </w:p>
    <w:p w14:paraId="672B5749" w14:textId="77CFC285" w:rsidR="00796851" w:rsidRPr="008F6775" w:rsidRDefault="00796851" w:rsidP="00346688">
      <w:pPr>
        <w:pStyle w:val="ListParagraph"/>
        <w:numPr>
          <w:ilvl w:val="1"/>
          <w:numId w:val="5"/>
        </w:numPr>
        <w:spacing w:line="360" w:lineRule="auto"/>
        <w:jc w:val="both"/>
        <w:rPr>
          <w:rFonts w:ascii="Times New Roman" w:hAnsi="Times New Roman" w:cs="Times New Roman"/>
        </w:rPr>
      </w:pPr>
      <w:r w:rsidRPr="008F6775">
        <w:rPr>
          <w:rFonts w:ascii="Times New Roman" w:hAnsi="Times New Roman" w:cs="Times New Roman"/>
        </w:rPr>
        <w:t>Server berjalan di:</w:t>
      </w:r>
      <w:r w:rsidR="0081315E">
        <w:rPr>
          <w:rFonts w:ascii="Times New Roman" w:hAnsi="Times New Roman" w:cs="Times New Roman"/>
        </w:rPr>
        <w:t xml:space="preserve"> (Untuk IP itu tergantung dari internet nya)</w:t>
      </w:r>
    </w:p>
    <w:p w14:paraId="04C088BB" w14:textId="77777777" w:rsidR="00796851" w:rsidRPr="008F6775" w:rsidRDefault="00796851" w:rsidP="00346688">
      <w:pPr>
        <w:pStyle w:val="ListParagraph"/>
        <w:numPr>
          <w:ilvl w:val="1"/>
          <w:numId w:val="5"/>
        </w:numPr>
        <w:spacing w:line="360" w:lineRule="auto"/>
        <w:jc w:val="both"/>
        <w:rPr>
          <w:rFonts w:ascii="Times New Roman" w:hAnsi="Times New Roman" w:cs="Times New Roman"/>
        </w:rPr>
      </w:pPr>
      <w:r w:rsidRPr="008F6775">
        <w:rPr>
          <w:rFonts w:ascii="Times New Roman" w:hAnsi="Times New Roman" w:cs="Times New Roman"/>
        </w:rPr>
        <w:t>- Localhost: http://localhost:3000</w:t>
      </w:r>
    </w:p>
    <w:p w14:paraId="694A0F0D" w14:textId="77777777" w:rsidR="00796851" w:rsidRPr="008F6775" w:rsidRDefault="00796851" w:rsidP="00346688">
      <w:pPr>
        <w:pStyle w:val="ListParagraph"/>
        <w:numPr>
          <w:ilvl w:val="1"/>
          <w:numId w:val="5"/>
        </w:numPr>
        <w:spacing w:line="360" w:lineRule="auto"/>
        <w:jc w:val="both"/>
        <w:rPr>
          <w:rFonts w:ascii="Times New Roman" w:hAnsi="Times New Roman" w:cs="Times New Roman"/>
        </w:rPr>
      </w:pPr>
      <w:r w:rsidRPr="008F6775">
        <w:rPr>
          <w:rFonts w:ascii="Times New Roman" w:hAnsi="Times New Roman" w:cs="Times New Roman"/>
        </w:rPr>
        <w:t>- LAN IP: http://169.254.230.64:3000</w:t>
      </w:r>
    </w:p>
    <w:p w14:paraId="59304A80" w14:textId="77777777" w:rsidR="00796851" w:rsidRPr="008F6775" w:rsidRDefault="00796851" w:rsidP="00346688">
      <w:pPr>
        <w:pStyle w:val="ListParagraph"/>
        <w:numPr>
          <w:ilvl w:val="1"/>
          <w:numId w:val="5"/>
        </w:numPr>
        <w:spacing w:line="360" w:lineRule="auto"/>
        <w:jc w:val="both"/>
        <w:rPr>
          <w:rFonts w:ascii="Times New Roman" w:hAnsi="Times New Roman" w:cs="Times New Roman"/>
        </w:rPr>
      </w:pPr>
      <w:r w:rsidRPr="008F6775">
        <w:rPr>
          <w:rFonts w:ascii="Times New Roman" w:hAnsi="Times New Roman" w:cs="Times New Roman"/>
        </w:rPr>
        <w:t>- LAN IP: http://192.168.11.145:3000</w:t>
      </w:r>
    </w:p>
    <w:p w14:paraId="2CA6F61B" w14:textId="77777777" w:rsidR="00796851" w:rsidRPr="008F6775" w:rsidRDefault="00796851" w:rsidP="00346688">
      <w:pPr>
        <w:pStyle w:val="ListParagraph"/>
        <w:numPr>
          <w:ilvl w:val="1"/>
          <w:numId w:val="5"/>
        </w:numPr>
        <w:spacing w:line="360" w:lineRule="auto"/>
        <w:jc w:val="both"/>
        <w:rPr>
          <w:rFonts w:ascii="Times New Roman" w:hAnsi="Times New Roman" w:cs="Times New Roman"/>
        </w:rPr>
      </w:pPr>
      <w:r w:rsidRPr="008F6775">
        <w:rPr>
          <w:rFonts w:ascii="Times New Roman" w:hAnsi="Times New Roman" w:cs="Times New Roman"/>
        </w:rPr>
        <w:t xml:space="preserve">- LAN IP: </w:t>
      </w:r>
      <w:r w:rsidRPr="0081315E">
        <w:fldChar w:fldCharType="begin"/>
      </w:r>
      <w:r w:rsidRPr="008F6775">
        <w:instrText>HYPERLINK "http://172.28.16.1:3000"</w:instrText>
      </w:r>
      <w:r w:rsidRPr="0081315E">
        <w:fldChar w:fldCharType="separate"/>
      </w:r>
      <w:r w:rsidRPr="008F6775">
        <w:rPr>
          <w:rStyle w:val="Hyperlink"/>
          <w:rFonts w:ascii="Times New Roman" w:hAnsi="Times New Roman" w:cs="Times New Roman"/>
          <w:color w:val="auto"/>
          <w:rPrChange w:id="2134" w:author="Lingga Safitri" w:date="2025-07-01T17:21:00Z" w16du:dateUtc="2025-07-01T10:21:00Z">
            <w:rPr>
              <w:rStyle w:val="Hyperlink"/>
              <w:rFonts w:ascii="Times New Roman" w:hAnsi="Times New Roman" w:cs="Times New Roman"/>
            </w:rPr>
          </w:rPrChange>
        </w:rPr>
        <w:t>http://172.28.16.1:3000</w:t>
      </w:r>
      <w:r w:rsidRPr="0081315E">
        <w:fldChar w:fldCharType="end"/>
      </w:r>
    </w:p>
    <w:p w14:paraId="77385AFA" w14:textId="77777777" w:rsidR="0092714E" w:rsidRPr="008F6775" w:rsidRDefault="00796851" w:rsidP="0092714E">
      <w:pPr>
        <w:keepNext/>
        <w:spacing w:line="360" w:lineRule="auto"/>
        <w:jc w:val="both"/>
      </w:pPr>
      <w:r w:rsidRPr="0081315E">
        <w:rPr>
          <w:rFonts w:ascii="Times New Roman" w:hAnsi="Times New Roman" w:cs="Times New Roman"/>
          <w:noProof/>
        </w:rPr>
        <w:lastRenderedPageBreak/>
        <w:drawing>
          <wp:inline distT="0" distB="0" distL="0" distR="0" wp14:anchorId="32860340" wp14:editId="5A377EB9">
            <wp:extent cx="5731510" cy="2102485"/>
            <wp:effectExtent l="0" t="0" r="2540" b="0"/>
            <wp:docPr id="210197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79025" name=""/>
                    <pic:cNvPicPr/>
                  </pic:nvPicPr>
                  <pic:blipFill>
                    <a:blip r:embed="rId68"/>
                    <a:stretch>
                      <a:fillRect/>
                    </a:stretch>
                  </pic:blipFill>
                  <pic:spPr>
                    <a:xfrm>
                      <a:off x="0" y="0"/>
                      <a:ext cx="5731510" cy="2102485"/>
                    </a:xfrm>
                    <a:prstGeom prst="rect">
                      <a:avLst/>
                    </a:prstGeom>
                  </pic:spPr>
                </pic:pic>
              </a:graphicData>
            </a:graphic>
          </wp:inline>
        </w:drawing>
      </w:r>
    </w:p>
    <w:p w14:paraId="1C3C28FA" w14:textId="1FEA4D19" w:rsidR="00796851" w:rsidRPr="008F6775" w:rsidRDefault="0092714E" w:rsidP="0092714E">
      <w:pPr>
        <w:pStyle w:val="Caption"/>
        <w:ind w:left="4111"/>
        <w:rPr>
          <w:rFonts w:ascii="Times New Roman" w:hAnsi="Times New Roman" w:cs="Times New Roman"/>
          <w:color w:val="auto"/>
          <w:rPrChange w:id="2135" w:author="Lingga Safitri" w:date="2025-07-01T17:21:00Z" w16du:dateUtc="2025-07-01T10:21:00Z">
            <w:rPr>
              <w:rFonts w:ascii="Times New Roman" w:hAnsi="Times New Roman" w:cs="Times New Roman"/>
            </w:rPr>
          </w:rPrChange>
        </w:rPr>
      </w:pPr>
      <w:r w:rsidRPr="008F6775">
        <w:rPr>
          <w:color w:val="auto"/>
          <w:rPrChange w:id="2136" w:author="Lingga Safitri" w:date="2025-07-01T17:21:00Z" w16du:dateUtc="2025-07-01T10:21:00Z">
            <w:rPr/>
          </w:rPrChange>
        </w:rPr>
        <w:t xml:space="preserve">Gambar </w:t>
      </w:r>
      <w:ins w:id="2137" w:author="Lingga Safitri" w:date="2025-07-01T16:54:00Z" w16du:dateUtc="2025-07-01T09:54:00Z">
        <w:r w:rsidR="00154D3B" w:rsidRPr="008F6775">
          <w:rPr>
            <w:color w:val="auto"/>
            <w:rPrChange w:id="2138" w:author="Lingga Safitri" w:date="2025-07-01T17:21:00Z" w16du:dateUtc="2025-07-01T10:21:00Z">
              <w:rPr/>
            </w:rPrChange>
          </w:rPr>
          <w:t>3</w:t>
        </w:r>
      </w:ins>
      <w:del w:id="2139" w:author="Lingga Safitri" w:date="2025-07-01T16:54:00Z" w16du:dateUtc="2025-07-01T09:54:00Z">
        <w:r w:rsidRPr="008F6775" w:rsidDel="00154D3B">
          <w:rPr>
            <w:color w:val="auto"/>
            <w:rPrChange w:id="2140" w:author="Lingga Safitri" w:date="2025-07-01T17:21:00Z" w16du:dateUtc="2025-07-01T10:21:00Z">
              <w:rPr/>
            </w:rPrChange>
          </w:rPr>
          <w:fldChar w:fldCharType="begin"/>
        </w:r>
        <w:r w:rsidRPr="008F6775" w:rsidDel="00154D3B">
          <w:rPr>
            <w:color w:val="auto"/>
            <w:rPrChange w:id="2141" w:author="Lingga Safitri" w:date="2025-07-01T17:21:00Z" w16du:dateUtc="2025-07-01T10:21:00Z">
              <w:rPr/>
            </w:rPrChange>
          </w:rPr>
          <w:delInstrText xml:space="preserve"> SEQ Gambar \* ARABIC </w:delInstrText>
        </w:r>
        <w:r w:rsidRPr="008F6775" w:rsidDel="00154D3B">
          <w:rPr>
            <w:color w:val="auto"/>
            <w:rPrChange w:id="2142" w:author="Lingga Safitri" w:date="2025-07-01T17:21:00Z" w16du:dateUtc="2025-07-01T10:21:00Z">
              <w:rPr/>
            </w:rPrChange>
          </w:rPr>
          <w:fldChar w:fldCharType="separate"/>
        </w:r>
      </w:del>
      <w:del w:id="2143" w:author="Lingga Safitri" w:date="2025-07-01T16:42:00Z" w16du:dateUtc="2025-07-01T09:42:00Z">
        <w:r w:rsidR="00571652" w:rsidRPr="008F6775" w:rsidDel="00571652">
          <w:rPr>
            <w:noProof/>
            <w:color w:val="auto"/>
            <w:rPrChange w:id="2144" w:author="Lingga Safitri" w:date="2025-07-01T17:21:00Z" w16du:dateUtc="2025-07-01T10:21:00Z">
              <w:rPr>
                <w:noProof/>
              </w:rPr>
            </w:rPrChange>
          </w:rPr>
          <w:delText>19</w:delText>
        </w:r>
      </w:del>
      <w:del w:id="2145" w:author="Lingga Safitri" w:date="2025-07-01T16:54:00Z" w16du:dateUtc="2025-07-01T09:54:00Z">
        <w:r w:rsidRPr="008F6775" w:rsidDel="00154D3B">
          <w:rPr>
            <w:color w:val="auto"/>
            <w:rPrChange w:id="2146" w:author="Lingga Safitri" w:date="2025-07-01T17:21:00Z" w16du:dateUtc="2025-07-01T10:21:00Z">
              <w:rPr/>
            </w:rPrChange>
          </w:rPr>
          <w:fldChar w:fldCharType="end"/>
        </w:r>
      </w:del>
    </w:p>
    <w:p w14:paraId="4AFCB704" w14:textId="77777777" w:rsidR="00796851" w:rsidRPr="008F6775" w:rsidRDefault="00796851" w:rsidP="00346688">
      <w:pPr>
        <w:spacing w:line="360" w:lineRule="auto"/>
        <w:jc w:val="both"/>
        <w:rPr>
          <w:rFonts w:ascii="Times New Roman" w:hAnsi="Times New Roman" w:cs="Times New Roman"/>
        </w:rPr>
      </w:pPr>
      <w:r w:rsidRPr="008F6775">
        <w:rPr>
          <w:rFonts w:ascii="Times New Roman" w:hAnsi="Times New Roman" w:cs="Times New Roman"/>
        </w:rPr>
        <w:t>Dan masukan diantara link tersebut ke browser, dan jadi deh, begini hasilnya</w:t>
      </w:r>
    </w:p>
    <w:p w14:paraId="013C32FB" w14:textId="77777777" w:rsidR="0092714E" w:rsidRPr="008F6775" w:rsidRDefault="00796851" w:rsidP="0092714E">
      <w:pPr>
        <w:keepNext/>
        <w:spacing w:line="360" w:lineRule="auto"/>
        <w:jc w:val="both"/>
      </w:pPr>
      <w:r w:rsidRPr="0081315E">
        <w:rPr>
          <w:rFonts w:ascii="Times New Roman" w:hAnsi="Times New Roman" w:cs="Times New Roman"/>
          <w:noProof/>
        </w:rPr>
        <w:drawing>
          <wp:inline distT="0" distB="0" distL="0" distR="0" wp14:anchorId="1E055C32" wp14:editId="4EAEAD99">
            <wp:extent cx="5731510" cy="2961005"/>
            <wp:effectExtent l="0" t="0" r="2540" b="0"/>
            <wp:docPr id="132821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17883" name=""/>
                    <pic:cNvPicPr/>
                  </pic:nvPicPr>
                  <pic:blipFill>
                    <a:blip r:embed="rId69"/>
                    <a:stretch>
                      <a:fillRect/>
                    </a:stretch>
                  </pic:blipFill>
                  <pic:spPr>
                    <a:xfrm>
                      <a:off x="0" y="0"/>
                      <a:ext cx="5731510" cy="2961005"/>
                    </a:xfrm>
                    <a:prstGeom prst="rect">
                      <a:avLst/>
                    </a:prstGeom>
                  </pic:spPr>
                </pic:pic>
              </a:graphicData>
            </a:graphic>
          </wp:inline>
        </w:drawing>
      </w:r>
    </w:p>
    <w:p w14:paraId="5C05F722" w14:textId="7A009678" w:rsidR="00796851" w:rsidRPr="008F6775" w:rsidRDefault="0092714E" w:rsidP="0092714E">
      <w:pPr>
        <w:pStyle w:val="Caption"/>
        <w:ind w:left="3686"/>
        <w:jc w:val="both"/>
        <w:rPr>
          <w:rFonts w:ascii="Times New Roman" w:hAnsi="Times New Roman" w:cs="Times New Roman"/>
          <w:color w:val="auto"/>
          <w:rPrChange w:id="2147" w:author="Lingga Safitri" w:date="2025-07-01T17:21:00Z" w16du:dateUtc="2025-07-01T10:21:00Z">
            <w:rPr>
              <w:rFonts w:ascii="Times New Roman" w:hAnsi="Times New Roman" w:cs="Times New Roman"/>
            </w:rPr>
          </w:rPrChange>
        </w:rPr>
      </w:pPr>
      <w:r w:rsidRPr="008F6775">
        <w:rPr>
          <w:color w:val="auto"/>
          <w:rPrChange w:id="2148" w:author="Lingga Safitri" w:date="2025-07-01T17:21:00Z" w16du:dateUtc="2025-07-01T10:21:00Z">
            <w:rPr/>
          </w:rPrChange>
        </w:rPr>
        <w:t xml:space="preserve">Gambar </w:t>
      </w:r>
      <w:ins w:id="2149" w:author="Lingga Safitri" w:date="2025-07-01T16:54:00Z" w16du:dateUtc="2025-07-01T09:54:00Z">
        <w:r w:rsidR="00154D3B" w:rsidRPr="008F6775">
          <w:rPr>
            <w:color w:val="auto"/>
            <w:rPrChange w:id="2150" w:author="Lingga Safitri" w:date="2025-07-01T17:21:00Z" w16du:dateUtc="2025-07-01T10:21:00Z">
              <w:rPr/>
            </w:rPrChange>
          </w:rPr>
          <w:t xml:space="preserve">4 </w:t>
        </w:r>
      </w:ins>
      <w:del w:id="2151" w:author="Lingga Safitri" w:date="2025-07-01T16:54:00Z" w16du:dateUtc="2025-07-01T09:54:00Z">
        <w:r w:rsidRPr="008F6775" w:rsidDel="00154D3B">
          <w:rPr>
            <w:color w:val="auto"/>
            <w:rPrChange w:id="2152" w:author="Lingga Safitri" w:date="2025-07-01T17:21:00Z" w16du:dateUtc="2025-07-01T10:21:00Z">
              <w:rPr/>
            </w:rPrChange>
          </w:rPr>
          <w:fldChar w:fldCharType="begin"/>
        </w:r>
        <w:r w:rsidRPr="008F6775" w:rsidDel="00154D3B">
          <w:rPr>
            <w:color w:val="auto"/>
            <w:rPrChange w:id="2153" w:author="Lingga Safitri" w:date="2025-07-01T17:21:00Z" w16du:dateUtc="2025-07-01T10:21:00Z">
              <w:rPr/>
            </w:rPrChange>
          </w:rPr>
          <w:delInstrText xml:space="preserve"> SEQ Gambar \* ARABIC </w:delInstrText>
        </w:r>
        <w:r w:rsidRPr="008F6775" w:rsidDel="00154D3B">
          <w:rPr>
            <w:color w:val="auto"/>
            <w:rPrChange w:id="2154" w:author="Lingga Safitri" w:date="2025-07-01T17:21:00Z" w16du:dateUtc="2025-07-01T10:21:00Z">
              <w:rPr/>
            </w:rPrChange>
          </w:rPr>
          <w:fldChar w:fldCharType="separate"/>
        </w:r>
      </w:del>
      <w:del w:id="2155" w:author="Lingga Safitri" w:date="2025-07-01T16:42:00Z" w16du:dateUtc="2025-07-01T09:42:00Z">
        <w:r w:rsidR="00571652" w:rsidRPr="008F6775" w:rsidDel="00571652">
          <w:rPr>
            <w:noProof/>
            <w:color w:val="auto"/>
            <w:rPrChange w:id="2156" w:author="Lingga Safitri" w:date="2025-07-01T17:21:00Z" w16du:dateUtc="2025-07-01T10:21:00Z">
              <w:rPr>
                <w:noProof/>
              </w:rPr>
            </w:rPrChange>
          </w:rPr>
          <w:delText>20</w:delText>
        </w:r>
      </w:del>
      <w:del w:id="2157" w:author="Lingga Safitri" w:date="2025-07-01T16:54:00Z" w16du:dateUtc="2025-07-01T09:54:00Z">
        <w:r w:rsidRPr="008F6775" w:rsidDel="00154D3B">
          <w:rPr>
            <w:color w:val="auto"/>
            <w:rPrChange w:id="2158" w:author="Lingga Safitri" w:date="2025-07-01T17:21:00Z" w16du:dateUtc="2025-07-01T10:21:00Z">
              <w:rPr/>
            </w:rPrChange>
          </w:rPr>
          <w:fldChar w:fldCharType="end"/>
        </w:r>
      </w:del>
      <w:r w:rsidRPr="008F6775">
        <w:rPr>
          <w:color w:val="auto"/>
          <w:rPrChange w:id="2159" w:author="Lingga Safitri" w:date="2025-07-01T17:21:00Z" w16du:dateUtc="2025-07-01T10:21:00Z">
            <w:rPr/>
          </w:rPrChange>
        </w:rPr>
        <w:t>Tampilan web</w:t>
      </w:r>
    </w:p>
    <w:p w14:paraId="6BE6B5A8" w14:textId="77777777" w:rsidR="00796851" w:rsidRPr="008F6775" w:rsidRDefault="00796851" w:rsidP="00346688">
      <w:pPr>
        <w:spacing w:line="360" w:lineRule="auto"/>
        <w:jc w:val="both"/>
        <w:rPr>
          <w:rFonts w:ascii="Times New Roman" w:hAnsi="Times New Roman" w:cs="Times New Roman"/>
        </w:rPr>
      </w:pPr>
      <w:r w:rsidRPr="008F6775">
        <w:rPr>
          <w:rFonts w:ascii="Times New Roman" w:hAnsi="Times New Roman" w:cs="Times New Roman"/>
        </w:rPr>
        <w:t>Selamat menggunakan, sekian dan terima kasih</w:t>
      </w:r>
    </w:p>
    <w:p w14:paraId="0CD3D3DD" w14:textId="77777777" w:rsidR="00796851" w:rsidRPr="008F6775" w:rsidRDefault="00796851" w:rsidP="00346688">
      <w:pPr>
        <w:spacing w:line="360" w:lineRule="auto"/>
        <w:jc w:val="both"/>
        <w:rPr>
          <w:rFonts w:ascii="Times New Roman" w:hAnsi="Times New Roman" w:cs="Times New Roman"/>
        </w:rPr>
      </w:pPr>
    </w:p>
    <w:p w14:paraId="35737311" w14:textId="77777777" w:rsidR="00796851" w:rsidRPr="008F6775" w:rsidRDefault="00796851" w:rsidP="00346688">
      <w:pPr>
        <w:spacing w:line="360" w:lineRule="auto"/>
        <w:jc w:val="both"/>
        <w:rPr>
          <w:rFonts w:ascii="Times New Roman" w:hAnsi="Times New Roman" w:cs="Times New Roman"/>
        </w:rPr>
      </w:pPr>
      <w:r w:rsidRPr="008F6775">
        <w:rPr>
          <w:rFonts w:ascii="Times New Roman" w:hAnsi="Times New Roman" w:cs="Times New Roman"/>
        </w:rPr>
        <w:t>NOTE: Instruksi dan cara penggunaan tidak ada yang salah, karena saya (Indra) mencoba nya lebih awal dengan menggunakan virtualbox (dari kosong menjadi ada)</w:t>
      </w:r>
    </w:p>
    <w:p w14:paraId="73212757" w14:textId="77777777" w:rsidR="00796851" w:rsidRPr="008F6775" w:rsidRDefault="00796851" w:rsidP="00346688">
      <w:pPr>
        <w:spacing w:line="360" w:lineRule="auto"/>
        <w:jc w:val="both"/>
        <w:rPr>
          <w:rFonts w:ascii="Times New Roman" w:hAnsi="Times New Roman" w:cs="Times New Roman"/>
          <w:lang w:val="en-ID"/>
        </w:rPr>
      </w:pPr>
    </w:p>
    <w:sectPr w:rsidR="00796851" w:rsidRPr="008F6775" w:rsidSect="005A4D43">
      <w:headerReference w:type="default" r:id="rId70"/>
      <w:footerReference w:type="default" r:id="rId71"/>
      <w:pgSz w:w="11906" w:h="16838"/>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B868BF" w14:textId="77777777" w:rsidR="009441C3" w:rsidRDefault="009441C3" w:rsidP="002D62E2">
      <w:pPr>
        <w:spacing w:after="0" w:line="240" w:lineRule="auto"/>
      </w:pPr>
      <w:r>
        <w:separator/>
      </w:r>
    </w:p>
  </w:endnote>
  <w:endnote w:type="continuationSeparator" w:id="0">
    <w:p w14:paraId="3FB02623" w14:textId="77777777" w:rsidR="009441C3" w:rsidRDefault="009441C3" w:rsidP="002D62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5297207"/>
      <w:docPartObj>
        <w:docPartGallery w:val="Page Numbers (Bottom of Page)"/>
        <w:docPartUnique/>
      </w:docPartObj>
    </w:sdtPr>
    <w:sdtEndPr>
      <w:rPr>
        <w:rFonts w:ascii="Times New Roman" w:hAnsi="Times New Roman" w:cs="Times New Roman"/>
        <w:noProof/>
        <w:sz w:val="24"/>
        <w:szCs w:val="24"/>
      </w:rPr>
    </w:sdtEndPr>
    <w:sdtContent>
      <w:p w14:paraId="40AC8275" w14:textId="47F2DC12" w:rsidR="002D62E2" w:rsidRPr="002D62E2" w:rsidRDefault="002D62E2">
        <w:pPr>
          <w:pStyle w:val="Footer"/>
          <w:jc w:val="center"/>
          <w:rPr>
            <w:rFonts w:ascii="Times New Roman" w:hAnsi="Times New Roman" w:cs="Times New Roman"/>
            <w:sz w:val="24"/>
            <w:szCs w:val="24"/>
          </w:rPr>
        </w:pPr>
        <w:r w:rsidRPr="002D62E2">
          <w:rPr>
            <w:rFonts w:ascii="Times New Roman" w:hAnsi="Times New Roman" w:cs="Times New Roman"/>
            <w:sz w:val="24"/>
            <w:szCs w:val="24"/>
          </w:rPr>
          <w:fldChar w:fldCharType="begin"/>
        </w:r>
        <w:r w:rsidRPr="002D62E2">
          <w:rPr>
            <w:rFonts w:ascii="Times New Roman" w:hAnsi="Times New Roman" w:cs="Times New Roman"/>
            <w:sz w:val="24"/>
            <w:szCs w:val="24"/>
          </w:rPr>
          <w:instrText xml:space="preserve"> PAGE   \* MERGEFORMAT </w:instrText>
        </w:r>
        <w:r w:rsidRPr="002D62E2">
          <w:rPr>
            <w:rFonts w:ascii="Times New Roman" w:hAnsi="Times New Roman" w:cs="Times New Roman"/>
            <w:sz w:val="24"/>
            <w:szCs w:val="24"/>
          </w:rPr>
          <w:fldChar w:fldCharType="separate"/>
        </w:r>
        <w:r w:rsidRPr="002D62E2">
          <w:rPr>
            <w:rFonts w:ascii="Times New Roman" w:hAnsi="Times New Roman" w:cs="Times New Roman"/>
            <w:noProof/>
            <w:sz w:val="24"/>
            <w:szCs w:val="24"/>
          </w:rPr>
          <w:t>2</w:t>
        </w:r>
        <w:r w:rsidRPr="002D62E2">
          <w:rPr>
            <w:rFonts w:ascii="Times New Roman" w:hAnsi="Times New Roman" w:cs="Times New Roman"/>
            <w:noProof/>
            <w:sz w:val="24"/>
            <w:szCs w:val="24"/>
          </w:rPr>
          <w:fldChar w:fldCharType="end"/>
        </w:r>
      </w:p>
    </w:sdtContent>
  </w:sdt>
  <w:p w14:paraId="30038FED" w14:textId="77777777" w:rsidR="002D62E2" w:rsidRDefault="002D62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6461208"/>
      <w:docPartObj>
        <w:docPartGallery w:val="Page Numbers (Bottom of Page)"/>
        <w:docPartUnique/>
      </w:docPartObj>
    </w:sdtPr>
    <w:sdtEndPr>
      <w:rPr>
        <w:rFonts w:ascii="Times New Roman" w:hAnsi="Times New Roman" w:cs="Times New Roman"/>
        <w:noProof/>
        <w:sz w:val="24"/>
        <w:szCs w:val="24"/>
      </w:rPr>
    </w:sdtEndPr>
    <w:sdtContent>
      <w:p w14:paraId="216539F4" w14:textId="77777777" w:rsidR="002D62E2" w:rsidRPr="002D62E2" w:rsidRDefault="002D62E2">
        <w:pPr>
          <w:pStyle w:val="Footer"/>
          <w:jc w:val="center"/>
          <w:rPr>
            <w:rFonts w:ascii="Times New Roman" w:hAnsi="Times New Roman" w:cs="Times New Roman"/>
            <w:sz w:val="24"/>
            <w:szCs w:val="24"/>
          </w:rPr>
        </w:pPr>
        <w:r w:rsidRPr="002D62E2">
          <w:rPr>
            <w:rFonts w:ascii="Times New Roman" w:hAnsi="Times New Roman" w:cs="Times New Roman"/>
            <w:sz w:val="24"/>
            <w:szCs w:val="24"/>
          </w:rPr>
          <w:fldChar w:fldCharType="begin"/>
        </w:r>
        <w:r w:rsidRPr="002D62E2">
          <w:rPr>
            <w:rFonts w:ascii="Times New Roman" w:hAnsi="Times New Roman" w:cs="Times New Roman"/>
            <w:sz w:val="24"/>
            <w:szCs w:val="24"/>
          </w:rPr>
          <w:instrText xml:space="preserve"> PAGE   \* MERGEFORMAT </w:instrText>
        </w:r>
        <w:r w:rsidRPr="002D62E2">
          <w:rPr>
            <w:rFonts w:ascii="Times New Roman" w:hAnsi="Times New Roman" w:cs="Times New Roman"/>
            <w:sz w:val="24"/>
            <w:szCs w:val="24"/>
          </w:rPr>
          <w:fldChar w:fldCharType="separate"/>
        </w:r>
        <w:r w:rsidRPr="002D62E2">
          <w:rPr>
            <w:rFonts w:ascii="Times New Roman" w:hAnsi="Times New Roman" w:cs="Times New Roman"/>
            <w:noProof/>
            <w:sz w:val="24"/>
            <w:szCs w:val="24"/>
          </w:rPr>
          <w:t>2</w:t>
        </w:r>
        <w:r w:rsidRPr="002D62E2">
          <w:rPr>
            <w:rFonts w:ascii="Times New Roman" w:hAnsi="Times New Roman" w:cs="Times New Roman"/>
            <w:noProof/>
            <w:sz w:val="24"/>
            <w:szCs w:val="24"/>
          </w:rPr>
          <w:fldChar w:fldCharType="end"/>
        </w:r>
      </w:p>
    </w:sdtContent>
  </w:sdt>
  <w:p w14:paraId="436D1943" w14:textId="77777777" w:rsidR="002D62E2" w:rsidRDefault="002D62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7297212"/>
      <w:docPartObj>
        <w:docPartGallery w:val="Page Numbers (Bottom of Page)"/>
        <w:docPartUnique/>
      </w:docPartObj>
    </w:sdtPr>
    <w:sdtEndPr>
      <w:rPr>
        <w:noProof/>
      </w:rPr>
    </w:sdtEndPr>
    <w:sdtContent>
      <w:p w14:paraId="669F613D" w14:textId="481A1B8A" w:rsidR="00744A81" w:rsidRDefault="00744A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233C98" w14:textId="77777777" w:rsidR="002D62E2" w:rsidRDefault="002D62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4A5EDC" w14:textId="77777777" w:rsidR="009441C3" w:rsidRDefault="009441C3" w:rsidP="002D62E2">
      <w:pPr>
        <w:spacing w:after="0" w:line="240" w:lineRule="auto"/>
      </w:pPr>
      <w:r>
        <w:separator/>
      </w:r>
    </w:p>
  </w:footnote>
  <w:footnote w:type="continuationSeparator" w:id="0">
    <w:p w14:paraId="4FC19AFB" w14:textId="77777777" w:rsidR="009441C3" w:rsidRDefault="009441C3" w:rsidP="002D62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EC214C" w14:textId="77777777" w:rsidR="002D62E2" w:rsidRDefault="002D62E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676D3" w14:textId="77777777" w:rsidR="002D62E2" w:rsidRDefault="002D62E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31E5A8" w14:textId="77777777" w:rsidR="002D62E2" w:rsidRDefault="002D62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1660C"/>
    <w:multiLevelType w:val="multilevel"/>
    <w:tmpl w:val="45287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D51EE9"/>
    <w:multiLevelType w:val="hybridMultilevel"/>
    <w:tmpl w:val="BDBA0364"/>
    <w:lvl w:ilvl="0" w:tplc="FFFFFFFF">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o"/>
      <w:lvlJc w:val="left"/>
      <w:pPr>
        <w:ind w:left="2520" w:hanging="360"/>
      </w:pPr>
      <w:rPr>
        <w:rFonts w:ascii="Courier New" w:hAnsi="Courier New" w:cs="Courier New" w:hint="default"/>
      </w:rPr>
    </w:lvl>
    <w:lvl w:ilvl="3" w:tplc="3809000F">
      <w:start w:val="1"/>
      <w:numFmt w:val="decimal"/>
      <w:lvlText w:val="%4."/>
      <w:lvlJc w:val="left"/>
      <w:pPr>
        <w:ind w:left="3240" w:hanging="360"/>
      </w:p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49D3975"/>
    <w:multiLevelType w:val="multilevel"/>
    <w:tmpl w:val="E60AC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564B0B"/>
    <w:multiLevelType w:val="multilevel"/>
    <w:tmpl w:val="60EA75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3C3D72"/>
    <w:multiLevelType w:val="multilevel"/>
    <w:tmpl w:val="09F671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094D05"/>
    <w:multiLevelType w:val="multilevel"/>
    <w:tmpl w:val="EA8E0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8B1914"/>
    <w:multiLevelType w:val="hybridMultilevel"/>
    <w:tmpl w:val="2C1212CA"/>
    <w:lvl w:ilvl="0" w:tplc="38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o"/>
      <w:lvlJc w:val="left"/>
      <w:pPr>
        <w:ind w:left="2520" w:hanging="360"/>
      </w:pPr>
      <w:rPr>
        <w:rFonts w:ascii="Courier New" w:hAnsi="Courier New" w:cs="Courier New" w:hint="default"/>
      </w:rPr>
    </w:lvl>
    <w:lvl w:ilvl="3" w:tplc="325ECC90">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0B654DB4"/>
    <w:multiLevelType w:val="multilevel"/>
    <w:tmpl w:val="665A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DF1727"/>
    <w:multiLevelType w:val="multilevel"/>
    <w:tmpl w:val="EFBA71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E743673"/>
    <w:multiLevelType w:val="multilevel"/>
    <w:tmpl w:val="2E76AC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0F2BA2"/>
    <w:multiLevelType w:val="hybridMultilevel"/>
    <w:tmpl w:val="316C78AE"/>
    <w:lvl w:ilvl="0" w:tplc="325ECC90">
      <w:start w:val="1"/>
      <w:numFmt w:val="bullet"/>
      <w:lvlText w:val=""/>
      <w:lvlJc w:val="left"/>
      <w:pPr>
        <w:ind w:left="5760" w:hanging="360"/>
      </w:pPr>
      <w:rPr>
        <w:rFonts w:ascii="Symbol" w:hAnsi="Symbol" w:hint="default"/>
      </w:rPr>
    </w:lvl>
    <w:lvl w:ilvl="1" w:tplc="38090003" w:tentative="1">
      <w:start w:val="1"/>
      <w:numFmt w:val="bullet"/>
      <w:lvlText w:val="o"/>
      <w:lvlJc w:val="left"/>
      <w:pPr>
        <w:ind w:left="3960" w:hanging="360"/>
      </w:pPr>
      <w:rPr>
        <w:rFonts w:ascii="Courier New" w:hAnsi="Courier New" w:cs="Courier New" w:hint="default"/>
      </w:rPr>
    </w:lvl>
    <w:lvl w:ilvl="2" w:tplc="3809000F">
      <w:start w:val="1"/>
      <w:numFmt w:val="decimal"/>
      <w:lvlText w:val="%3."/>
      <w:lvlJc w:val="left"/>
      <w:pPr>
        <w:ind w:left="720" w:hanging="360"/>
      </w:pPr>
    </w:lvl>
    <w:lvl w:ilvl="3" w:tplc="38090001" w:tentative="1">
      <w:start w:val="1"/>
      <w:numFmt w:val="bullet"/>
      <w:lvlText w:val=""/>
      <w:lvlJc w:val="left"/>
      <w:pPr>
        <w:ind w:left="5400" w:hanging="360"/>
      </w:pPr>
      <w:rPr>
        <w:rFonts w:ascii="Symbol" w:hAnsi="Symbol" w:hint="default"/>
      </w:rPr>
    </w:lvl>
    <w:lvl w:ilvl="4" w:tplc="38090003" w:tentative="1">
      <w:start w:val="1"/>
      <w:numFmt w:val="bullet"/>
      <w:lvlText w:val="o"/>
      <w:lvlJc w:val="left"/>
      <w:pPr>
        <w:ind w:left="6120" w:hanging="360"/>
      </w:pPr>
      <w:rPr>
        <w:rFonts w:ascii="Courier New" w:hAnsi="Courier New" w:cs="Courier New" w:hint="default"/>
      </w:rPr>
    </w:lvl>
    <w:lvl w:ilvl="5" w:tplc="38090005" w:tentative="1">
      <w:start w:val="1"/>
      <w:numFmt w:val="bullet"/>
      <w:lvlText w:val=""/>
      <w:lvlJc w:val="left"/>
      <w:pPr>
        <w:ind w:left="6840" w:hanging="360"/>
      </w:pPr>
      <w:rPr>
        <w:rFonts w:ascii="Wingdings" w:hAnsi="Wingdings" w:hint="default"/>
      </w:rPr>
    </w:lvl>
    <w:lvl w:ilvl="6" w:tplc="38090001" w:tentative="1">
      <w:start w:val="1"/>
      <w:numFmt w:val="bullet"/>
      <w:lvlText w:val=""/>
      <w:lvlJc w:val="left"/>
      <w:pPr>
        <w:ind w:left="7560" w:hanging="360"/>
      </w:pPr>
      <w:rPr>
        <w:rFonts w:ascii="Symbol" w:hAnsi="Symbol" w:hint="default"/>
      </w:rPr>
    </w:lvl>
    <w:lvl w:ilvl="7" w:tplc="38090003" w:tentative="1">
      <w:start w:val="1"/>
      <w:numFmt w:val="bullet"/>
      <w:lvlText w:val="o"/>
      <w:lvlJc w:val="left"/>
      <w:pPr>
        <w:ind w:left="8280" w:hanging="360"/>
      </w:pPr>
      <w:rPr>
        <w:rFonts w:ascii="Courier New" w:hAnsi="Courier New" w:cs="Courier New" w:hint="default"/>
      </w:rPr>
    </w:lvl>
    <w:lvl w:ilvl="8" w:tplc="38090005" w:tentative="1">
      <w:start w:val="1"/>
      <w:numFmt w:val="bullet"/>
      <w:lvlText w:val=""/>
      <w:lvlJc w:val="left"/>
      <w:pPr>
        <w:ind w:left="9000" w:hanging="360"/>
      </w:pPr>
      <w:rPr>
        <w:rFonts w:ascii="Wingdings" w:hAnsi="Wingdings" w:hint="default"/>
      </w:rPr>
    </w:lvl>
  </w:abstractNum>
  <w:abstractNum w:abstractNumId="11" w15:restartNumberingAfterBreak="0">
    <w:nsid w:val="115E05F5"/>
    <w:multiLevelType w:val="hybridMultilevel"/>
    <w:tmpl w:val="858232C2"/>
    <w:lvl w:ilvl="0" w:tplc="B19653EE">
      <w:start w:val="1"/>
      <w:numFmt w:val="upperLetter"/>
      <w:lvlText w:val="%1."/>
      <w:lvlJc w:val="left"/>
      <w:pPr>
        <w:ind w:left="1036" w:hanging="293"/>
      </w:pPr>
      <w:rPr>
        <w:rFonts w:ascii="Times New Roman" w:eastAsia="Times New Roman" w:hAnsi="Times New Roman" w:cs="Times New Roman" w:hint="default"/>
        <w:b w:val="0"/>
        <w:bCs w:val="0"/>
        <w:i w:val="0"/>
        <w:iCs w:val="0"/>
        <w:spacing w:val="0"/>
        <w:w w:val="100"/>
        <w:sz w:val="24"/>
        <w:szCs w:val="24"/>
        <w:lang w:val="id" w:eastAsia="en-US" w:bidi="ar-SA"/>
      </w:rPr>
    </w:lvl>
    <w:lvl w:ilvl="1" w:tplc="55B0C438">
      <w:numFmt w:val="bullet"/>
      <w:lvlText w:val="•"/>
      <w:lvlJc w:val="left"/>
      <w:pPr>
        <w:ind w:left="1928" w:hanging="293"/>
      </w:pPr>
      <w:rPr>
        <w:rFonts w:hint="default"/>
        <w:lang w:val="id" w:eastAsia="en-US" w:bidi="ar-SA"/>
      </w:rPr>
    </w:lvl>
    <w:lvl w:ilvl="2" w:tplc="2878D4EC">
      <w:numFmt w:val="bullet"/>
      <w:lvlText w:val="•"/>
      <w:lvlJc w:val="left"/>
      <w:pPr>
        <w:ind w:left="2816" w:hanging="293"/>
      </w:pPr>
      <w:rPr>
        <w:rFonts w:hint="default"/>
        <w:lang w:val="id" w:eastAsia="en-US" w:bidi="ar-SA"/>
      </w:rPr>
    </w:lvl>
    <w:lvl w:ilvl="3" w:tplc="FFE0F4D8">
      <w:numFmt w:val="bullet"/>
      <w:lvlText w:val="•"/>
      <w:lvlJc w:val="left"/>
      <w:pPr>
        <w:ind w:left="3705" w:hanging="293"/>
      </w:pPr>
      <w:rPr>
        <w:rFonts w:hint="default"/>
        <w:lang w:val="id" w:eastAsia="en-US" w:bidi="ar-SA"/>
      </w:rPr>
    </w:lvl>
    <w:lvl w:ilvl="4" w:tplc="925E9896">
      <w:numFmt w:val="bullet"/>
      <w:lvlText w:val="•"/>
      <w:lvlJc w:val="left"/>
      <w:pPr>
        <w:ind w:left="4593" w:hanging="293"/>
      </w:pPr>
      <w:rPr>
        <w:rFonts w:hint="default"/>
        <w:lang w:val="id" w:eastAsia="en-US" w:bidi="ar-SA"/>
      </w:rPr>
    </w:lvl>
    <w:lvl w:ilvl="5" w:tplc="37AACA24">
      <w:numFmt w:val="bullet"/>
      <w:lvlText w:val="•"/>
      <w:lvlJc w:val="left"/>
      <w:pPr>
        <w:ind w:left="5481" w:hanging="293"/>
      </w:pPr>
      <w:rPr>
        <w:rFonts w:hint="default"/>
        <w:lang w:val="id" w:eastAsia="en-US" w:bidi="ar-SA"/>
      </w:rPr>
    </w:lvl>
    <w:lvl w:ilvl="6" w:tplc="8250DEE6">
      <w:numFmt w:val="bullet"/>
      <w:lvlText w:val="•"/>
      <w:lvlJc w:val="left"/>
      <w:pPr>
        <w:ind w:left="6370" w:hanging="293"/>
      </w:pPr>
      <w:rPr>
        <w:rFonts w:hint="default"/>
        <w:lang w:val="id" w:eastAsia="en-US" w:bidi="ar-SA"/>
      </w:rPr>
    </w:lvl>
    <w:lvl w:ilvl="7" w:tplc="D960BFAC">
      <w:numFmt w:val="bullet"/>
      <w:lvlText w:val="•"/>
      <w:lvlJc w:val="left"/>
      <w:pPr>
        <w:ind w:left="7258" w:hanging="293"/>
      </w:pPr>
      <w:rPr>
        <w:rFonts w:hint="default"/>
        <w:lang w:val="id" w:eastAsia="en-US" w:bidi="ar-SA"/>
      </w:rPr>
    </w:lvl>
    <w:lvl w:ilvl="8" w:tplc="9A40370E">
      <w:numFmt w:val="bullet"/>
      <w:lvlText w:val="•"/>
      <w:lvlJc w:val="left"/>
      <w:pPr>
        <w:ind w:left="8146" w:hanging="293"/>
      </w:pPr>
      <w:rPr>
        <w:rFonts w:hint="default"/>
        <w:lang w:val="id" w:eastAsia="en-US" w:bidi="ar-SA"/>
      </w:rPr>
    </w:lvl>
  </w:abstractNum>
  <w:abstractNum w:abstractNumId="12" w15:restartNumberingAfterBreak="0">
    <w:nsid w:val="15813712"/>
    <w:multiLevelType w:val="multilevel"/>
    <w:tmpl w:val="E836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AA96910"/>
    <w:multiLevelType w:val="multilevel"/>
    <w:tmpl w:val="93967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79221E"/>
    <w:multiLevelType w:val="multilevel"/>
    <w:tmpl w:val="FF4809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231943"/>
    <w:multiLevelType w:val="multilevel"/>
    <w:tmpl w:val="A2FE9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2A2E93"/>
    <w:multiLevelType w:val="multilevel"/>
    <w:tmpl w:val="D7101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5474CA"/>
    <w:multiLevelType w:val="hybridMultilevel"/>
    <w:tmpl w:val="8F02C69C"/>
    <w:lvl w:ilvl="0" w:tplc="38090005">
      <w:start w:val="1"/>
      <w:numFmt w:val="bullet"/>
      <w:lvlText w:val=""/>
      <w:lvlJc w:val="left"/>
      <w:pPr>
        <w:ind w:left="720" w:hanging="360"/>
      </w:pPr>
      <w:rPr>
        <w:rFonts w:ascii="Wingdings" w:hAnsi="Wingdings"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1E5904A9"/>
    <w:multiLevelType w:val="multilevel"/>
    <w:tmpl w:val="02386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28C0D85"/>
    <w:multiLevelType w:val="multilevel"/>
    <w:tmpl w:val="AB08C0A6"/>
    <w:lvl w:ilvl="0">
      <w:start w:val="1"/>
      <w:numFmt w:val="upp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D32088"/>
    <w:multiLevelType w:val="multilevel"/>
    <w:tmpl w:val="8618A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4FA5027"/>
    <w:multiLevelType w:val="hybridMultilevel"/>
    <w:tmpl w:val="710666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258D4E0B"/>
    <w:multiLevelType w:val="multilevel"/>
    <w:tmpl w:val="C7D48626"/>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2920766E"/>
    <w:multiLevelType w:val="hybridMultilevel"/>
    <w:tmpl w:val="36AE3D3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29E453EB"/>
    <w:multiLevelType w:val="multilevel"/>
    <w:tmpl w:val="4D30C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A65333"/>
    <w:multiLevelType w:val="multilevel"/>
    <w:tmpl w:val="14043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B285A8C"/>
    <w:multiLevelType w:val="hybridMultilevel"/>
    <w:tmpl w:val="1A6AAE7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2C35169D"/>
    <w:multiLevelType w:val="multilevel"/>
    <w:tmpl w:val="812AC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F7D0DDF"/>
    <w:multiLevelType w:val="hybridMultilevel"/>
    <w:tmpl w:val="8E1A07EE"/>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9" w15:restartNumberingAfterBreak="0">
    <w:nsid w:val="2FF753FB"/>
    <w:multiLevelType w:val="hybridMultilevel"/>
    <w:tmpl w:val="E8B2A828"/>
    <w:lvl w:ilvl="0" w:tplc="6706EC34">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1CB6BF7"/>
    <w:multiLevelType w:val="multilevel"/>
    <w:tmpl w:val="5628A0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1CE57FA"/>
    <w:multiLevelType w:val="multilevel"/>
    <w:tmpl w:val="C8EC89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1D62004"/>
    <w:multiLevelType w:val="hybridMultilevel"/>
    <w:tmpl w:val="EDEC258A"/>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32017FF9"/>
    <w:multiLevelType w:val="hybridMultilevel"/>
    <w:tmpl w:val="8CF0340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32CF73B0"/>
    <w:multiLevelType w:val="multilevel"/>
    <w:tmpl w:val="C7D48626"/>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330E50F9"/>
    <w:multiLevelType w:val="hybridMultilevel"/>
    <w:tmpl w:val="544433C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6" w15:restartNumberingAfterBreak="0">
    <w:nsid w:val="343C1773"/>
    <w:multiLevelType w:val="multilevel"/>
    <w:tmpl w:val="B4D0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5A94F65"/>
    <w:multiLevelType w:val="hybridMultilevel"/>
    <w:tmpl w:val="16B6B3B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8" w15:restartNumberingAfterBreak="0">
    <w:nsid w:val="3628631E"/>
    <w:multiLevelType w:val="hybridMultilevel"/>
    <w:tmpl w:val="85A8FE44"/>
    <w:lvl w:ilvl="0" w:tplc="38090001">
      <w:start w:val="1"/>
      <w:numFmt w:val="bullet"/>
      <w:lvlText w:val=""/>
      <w:lvlJc w:val="left"/>
      <w:pPr>
        <w:ind w:left="1800" w:hanging="360"/>
      </w:pPr>
      <w:rPr>
        <w:rFonts w:ascii="Symbol" w:hAnsi="Symbol" w:hint="default"/>
      </w:rPr>
    </w:lvl>
    <w:lvl w:ilvl="1" w:tplc="38090003">
      <w:start w:val="1"/>
      <w:numFmt w:val="bullet"/>
      <w:lvlText w:val="o"/>
      <w:lvlJc w:val="left"/>
      <w:pPr>
        <w:ind w:left="2520" w:hanging="360"/>
      </w:pPr>
      <w:rPr>
        <w:rFonts w:ascii="Courier New" w:hAnsi="Courier New" w:cs="Courier New" w:hint="default"/>
      </w:rPr>
    </w:lvl>
    <w:lvl w:ilvl="2" w:tplc="38090005">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9" w15:restartNumberingAfterBreak="0">
    <w:nsid w:val="391C30DA"/>
    <w:multiLevelType w:val="hybridMultilevel"/>
    <w:tmpl w:val="8718105E"/>
    <w:lvl w:ilvl="0" w:tplc="38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39B8109F"/>
    <w:multiLevelType w:val="multilevel"/>
    <w:tmpl w:val="A552C4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9DC707A"/>
    <w:multiLevelType w:val="multilevel"/>
    <w:tmpl w:val="8E64F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BBB3D00"/>
    <w:multiLevelType w:val="multilevel"/>
    <w:tmpl w:val="C4360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C3910FE"/>
    <w:multiLevelType w:val="multilevel"/>
    <w:tmpl w:val="7E82B086"/>
    <w:lvl w:ilvl="0">
      <w:start w:val="1"/>
      <w:numFmt w:val="upp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C5E1405"/>
    <w:multiLevelType w:val="hybridMultilevel"/>
    <w:tmpl w:val="7460FFA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15:restartNumberingAfterBreak="0">
    <w:nsid w:val="3C6E046C"/>
    <w:multiLevelType w:val="multilevel"/>
    <w:tmpl w:val="90E2B8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ED93FB4"/>
    <w:multiLevelType w:val="hybridMultilevel"/>
    <w:tmpl w:val="6AE0827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41076C58"/>
    <w:multiLevelType w:val="multilevel"/>
    <w:tmpl w:val="93B61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11E6205"/>
    <w:multiLevelType w:val="multilevel"/>
    <w:tmpl w:val="54BE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1A512F1"/>
    <w:multiLevelType w:val="hybridMultilevel"/>
    <w:tmpl w:val="FECC81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4491416A"/>
    <w:multiLevelType w:val="multilevel"/>
    <w:tmpl w:val="5E0E9D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5AB658C"/>
    <w:multiLevelType w:val="multilevel"/>
    <w:tmpl w:val="DEC86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6612B5C"/>
    <w:multiLevelType w:val="multilevel"/>
    <w:tmpl w:val="41B4F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6A154A4"/>
    <w:multiLevelType w:val="hybridMultilevel"/>
    <w:tmpl w:val="C9D210D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470D72C4"/>
    <w:multiLevelType w:val="multilevel"/>
    <w:tmpl w:val="1B48E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86D5030"/>
    <w:multiLevelType w:val="hybridMultilevel"/>
    <w:tmpl w:val="F1780C9C"/>
    <w:lvl w:ilvl="0" w:tplc="01323C6E">
      <w:start w:val="1"/>
      <w:numFmt w:val="upperLetter"/>
      <w:lvlText w:val="%1."/>
      <w:lvlJc w:val="left"/>
      <w:pPr>
        <w:ind w:left="1036" w:hanging="293"/>
      </w:pPr>
      <w:rPr>
        <w:rFonts w:ascii="Times New Roman" w:eastAsia="Times New Roman" w:hAnsi="Times New Roman" w:cs="Times New Roman" w:hint="default"/>
        <w:b w:val="0"/>
        <w:bCs w:val="0"/>
        <w:i w:val="0"/>
        <w:iCs w:val="0"/>
        <w:spacing w:val="-1"/>
        <w:w w:val="100"/>
        <w:sz w:val="24"/>
        <w:szCs w:val="24"/>
        <w:lang w:val="id" w:eastAsia="en-US" w:bidi="ar-SA"/>
      </w:rPr>
    </w:lvl>
    <w:lvl w:ilvl="1" w:tplc="C7489568">
      <w:numFmt w:val="bullet"/>
      <w:lvlText w:val="•"/>
      <w:lvlJc w:val="left"/>
      <w:pPr>
        <w:ind w:left="1181" w:hanging="293"/>
      </w:pPr>
      <w:rPr>
        <w:rFonts w:hint="default"/>
        <w:lang w:val="id" w:eastAsia="en-US" w:bidi="ar-SA"/>
      </w:rPr>
    </w:lvl>
    <w:lvl w:ilvl="2" w:tplc="49D4E2E6">
      <w:numFmt w:val="bullet"/>
      <w:lvlText w:val="•"/>
      <w:lvlJc w:val="left"/>
      <w:pPr>
        <w:ind w:left="1322" w:hanging="293"/>
      </w:pPr>
      <w:rPr>
        <w:rFonts w:hint="default"/>
        <w:lang w:val="id" w:eastAsia="en-US" w:bidi="ar-SA"/>
      </w:rPr>
    </w:lvl>
    <w:lvl w:ilvl="3" w:tplc="5588AD2C">
      <w:numFmt w:val="bullet"/>
      <w:lvlText w:val="•"/>
      <w:lvlJc w:val="left"/>
      <w:pPr>
        <w:ind w:left="1463" w:hanging="293"/>
      </w:pPr>
      <w:rPr>
        <w:rFonts w:hint="default"/>
        <w:lang w:val="id" w:eastAsia="en-US" w:bidi="ar-SA"/>
      </w:rPr>
    </w:lvl>
    <w:lvl w:ilvl="4" w:tplc="DEF266BA">
      <w:numFmt w:val="bullet"/>
      <w:lvlText w:val="•"/>
      <w:lvlJc w:val="left"/>
      <w:pPr>
        <w:ind w:left="1604" w:hanging="293"/>
      </w:pPr>
      <w:rPr>
        <w:rFonts w:hint="default"/>
        <w:lang w:val="id" w:eastAsia="en-US" w:bidi="ar-SA"/>
      </w:rPr>
    </w:lvl>
    <w:lvl w:ilvl="5" w:tplc="85EACB78">
      <w:numFmt w:val="bullet"/>
      <w:lvlText w:val="•"/>
      <w:lvlJc w:val="left"/>
      <w:pPr>
        <w:ind w:left="1745" w:hanging="293"/>
      </w:pPr>
      <w:rPr>
        <w:rFonts w:hint="default"/>
        <w:lang w:val="id" w:eastAsia="en-US" w:bidi="ar-SA"/>
      </w:rPr>
    </w:lvl>
    <w:lvl w:ilvl="6" w:tplc="2F52D6D8">
      <w:numFmt w:val="bullet"/>
      <w:lvlText w:val="•"/>
      <w:lvlJc w:val="left"/>
      <w:pPr>
        <w:ind w:left="1887" w:hanging="293"/>
      </w:pPr>
      <w:rPr>
        <w:rFonts w:hint="default"/>
        <w:lang w:val="id" w:eastAsia="en-US" w:bidi="ar-SA"/>
      </w:rPr>
    </w:lvl>
    <w:lvl w:ilvl="7" w:tplc="9FB8EF4A">
      <w:numFmt w:val="bullet"/>
      <w:lvlText w:val="•"/>
      <w:lvlJc w:val="left"/>
      <w:pPr>
        <w:ind w:left="2028" w:hanging="293"/>
      </w:pPr>
      <w:rPr>
        <w:rFonts w:hint="default"/>
        <w:lang w:val="id" w:eastAsia="en-US" w:bidi="ar-SA"/>
      </w:rPr>
    </w:lvl>
    <w:lvl w:ilvl="8" w:tplc="8D44F7DE">
      <w:numFmt w:val="bullet"/>
      <w:lvlText w:val="•"/>
      <w:lvlJc w:val="left"/>
      <w:pPr>
        <w:ind w:left="2169" w:hanging="293"/>
      </w:pPr>
      <w:rPr>
        <w:rFonts w:hint="default"/>
        <w:lang w:val="id" w:eastAsia="en-US" w:bidi="ar-SA"/>
      </w:rPr>
    </w:lvl>
  </w:abstractNum>
  <w:abstractNum w:abstractNumId="56" w15:restartNumberingAfterBreak="0">
    <w:nsid w:val="48A10CF8"/>
    <w:multiLevelType w:val="multilevel"/>
    <w:tmpl w:val="77CE9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0021D88"/>
    <w:multiLevelType w:val="multilevel"/>
    <w:tmpl w:val="21A65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3"/>
      <w:numFmt w:val="bullet"/>
      <w:lvlText w:val=""/>
      <w:lvlJc w:val="left"/>
      <w:pPr>
        <w:ind w:left="2160" w:hanging="360"/>
      </w:pPr>
      <w:rPr>
        <w:rFonts w:ascii="Wingdings" w:eastAsiaTheme="minorHAnsi"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07E46E7"/>
    <w:multiLevelType w:val="hybridMultilevel"/>
    <w:tmpl w:val="FD6CA532"/>
    <w:lvl w:ilvl="0" w:tplc="38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9" w15:restartNumberingAfterBreak="0">
    <w:nsid w:val="51FF7CCC"/>
    <w:multiLevelType w:val="multilevel"/>
    <w:tmpl w:val="F560E3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2345694"/>
    <w:multiLevelType w:val="hybridMultilevel"/>
    <w:tmpl w:val="6CB4941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56AF374D"/>
    <w:multiLevelType w:val="multilevel"/>
    <w:tmpl w:val="67521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6D74C47"/>
    <w:multiLevelType w:val="hybridMultilevel"/>
    <w:tmpl w:val="91C6E660"/>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70102A7"/>
    <w:multiLevelType w:val="multilevel"/>
    <w:tmpl w:val="F232F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8B142CB"/>
    <w:multiLevelType w:val="multilevel"/>
    <w:tmpl w:val="5740B3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8FA4244"/>
    <w:multiLevelType w:val="multilevel"/>
    <w:tmpl w:val="DE0AA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E73338"/>
    <w:multiLevelType w:val="multilevel"/>
    <w:tmpl w:val="392CDB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A176A02"/>
    <w:multiLevelType w:val="hybridMultilevel"/>
    <w:tmpl w:val="3BF240E0"/>
    <w:lvl w:ilvl="0" w:tplc="FDC29C78">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A46746D"/>
    <w:multiLevelType w:val="multilevel"/>
    <w:tmpl w:val="A18C1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A5A6B8A"/>
    <w:multiLevelType w:val="multilevel"/>
    <w:tmpl w:val="D96A4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C057D81"/>
    <w:multiLevelType w:val="multilevel"/>
    <w:tmpl w:val="475AD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CC70BCC"/>
    <w:multiLevelType w:val="multilevel"/>
    <w:tmpl w:val="8FE25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E221B5A"/>
    <w:multiLevelType w:val="multilevel"/>
    <w:tmpl w:val="1A720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F50590A"/>
    <w:multiLevelType w:val="multilevel"/>
    <w:tmpl w:val="538A4848"/>
    <w:lvl w:ilvl="0">
      <w:start w:val="1"/>
      <w:numFmt w:val="decimal"/>
      <w:lvlText w:val="%1."/>
      <w:lvlJc w:val="left"/>
      <w:pPr>
        <w:ind w:left="796" w:hanging="360"/>
      </w:pPr>
      <w:rPr>
        <w:spacing w:val="0"/>
        <w:w w:val="100"/>
        <w:lang w:eastAsia="en-US" w:bidi="ar-SA"/>
      </w:rPr>
    </w:lvl>
    <w:lvl w:ilvl="1">
      <w:start w:val="1"/>
      <w:numFmt w:val="decimal"/>
      <w:lvlText w:val="%1.%2"/>
      <w:lvlJc w:val="left"/>
      <w:pPr>
        <w:ind w:left="765" w:hanging="368"/>
      </w:pPr>
      <w:rPr>
        <w:rFonts w:ascii="Times New Roman" w:eastAsia="Times New Roman" w:hAnsi="Times New Roman" w:cs="Times New Roman" w:hint="default"/>
        <w:b w:val="0"/>
        <w:bCs w:val="0"/>
        <w:i w:val="0"/>
        <w:iCs w:val="0"/>
        <w:spacing w:val="0"/>
        <w:w w:val="100"/>
        <w:sz w:val="24"/>
        <w:szCs w:val="24"/>
        <w:lang w:eastAsia="en-US" w:bidi="ar-SA"/>
      </w:rPr>
    </w:lvl>
    <w:lvl w:ilvl="2">
      <w:start w:val="1"/>
      <w:numFmt w:val="decimal"/>
      <w:lvlText w:val="%1.%2.%3."/>
      <w:lvlJc w:val="left"/>
      <w:pPr>
        <w:ind w:left="1120" w:hanging="608"/>
      </w:pPr>
      <w:rPr>
        <w:rFonts w:ascii="Times New Roman" w:eastAsia="Times New Roman" w:hAnsi="Times New Roman" w:cs="Times New Roman" w:hint="default"/>
        <w:b w:val="0"/>
        <w:bCs w:val="0"/>
        <w:i w:val="0"/>
        <w:iCs w:val="0"/>
        <w:spacing w:val="0"/>
        <w:w w:val="100"/>
        <w:sz w:val="24"/>
        <w:szCs w:val="24"/>
        <w:lang w:eastAsia="en-US" w:bidi="ar-SA"/>
      </w:rPr>
    </w:lvl>
    <w:lvl w:ilvl="3">
      <w:start w:val="1"/>
      <w:numFmt w:val="lowerLetter"/>
      <w:lvlText w:val="%4."/>
      <w:lvlJc w:val="left"/>
      <w:pPr>
        <w:ind w:left="1389" w:hanging="233"/>
      </w:pPr>
      <w:rPr>
        <w:rFonts w:ascii="Times New Roman" w:eastAsia="Times New Roman" w:hAnsi="Times New Roman" w:cs="Times New Roman" w:hint="default"/>
        <w:b w:val="0"/>
        <w:bCs w:val="0"/>
        <w:i w:val="0"/>
        <w:iCs w:val="0"/>
        <w:spacing w:val="-1"/>
        <w:w w:val="100"/>
        <w:sz w:val="24"/>
        <w:szCs w:val="24"/>
        <w:lang w:eastAsia="en-US" w:bidi="ar-SA"/>
      </w:rPr>
    </w:lvl>
    <w:lvl w:ilvl="4">
      <w:start w:val="1"/>
      <w:numFmt w:val="decimal"/>
      <w:lvlText w:val="%5."/>
      <w:lvlJc w:val="left"/>
      <w:pPr>
        <w:ind w:left="1861" w:hanging="360"/>
      </w:pPr>
      <w:rPr>
        <w:rFonts w:ascii="Times New Roman" w:eastAsia="Times New Roman" w:hAnsi="Times New Roman" w:cs="Times New Roman" w:hint="default"/>
        <w:b w:val="0"/>
        <w:bCs w:val="0"/>
        <w:i w:val="0"/>
        <w:iCs w:val="0"/>
        <w:spacing w:val="0"/>
        <w:w w:val="100"/>
        <w:sz w:val="24"/>
        <w:szCs w:val="24"/>
        <w:lang w:eastAsia="en-US" w:bidi="ar-SA"/>
      </w:rPr>
    </w:lvl>
    <w:lvl w:ilvl="5">
      <w:numFmt w:val="bullet"/>
      <w:lvlText w:val="•"/>
      <w:lvlJc w:val="left"/>
      <w:pPr>
        <w:ind w:left="1520" w:hanging="360"/>
      </w:pPr>
      <w:rPr>
        <w:lang w:eastAsia="en-US" w:bidi="ar-SA"/>
      </w:rPr>
    </w:lvl>
    <w:lvl w:ilvl="6">
      <w:numFmt w:val="bullet"/>
      <w:lvlText w:val="•"/>
      <w:lvlJc w:val="left"/>
      <w:pPr>
        <w:ind w:left="1860" w:hanging="360"/>
      </w:pPr>
      <w:rPr>
        <w:lang w:eastAsia="en-US" w:bidi="ar-SA"/>
      </w:rPr>
    </w:lvl>
    <w:lvl w:ilvl="7">
      <w:numFmt w:val="bullet"/>
      <w:lvlText w:val="•"/>
      <w:lvlJc w:val="left"/>
      <w:pPr>
        <w:ind w:left="2240" w:hanging="360"/>
      </w:pPr>
      <w:rPr>
        <w:lang w:eastAsia="en-US" w:bidi="ar-SA"/>
      </w:rPr>
    </w:lvl>
    <w:lvl w:ilvl="8">
      <w:numFmt w:val="bullet"/>
      <w:lvlText w:val="•"/>
      <w:lvlJc w:val="left"/>
      <w:pPr>
        <w:ind w:left="2900" w:hanging="360"/>
      </w:pPr>
      <w:rPr>
        <w:lang w:eastAsia="en-US" w:bidi="ar-SA"/>
      </w:rPr>
    </w:lvl>
  </w:abstractNum>
  <w:abstractNum w:abstractNumId="74" w15:restartNumberingAfterBreak="0">
    <w:nsid w:val="60F55AC5"/>
    <w:multiLevelType w:val="multilevel"/>
    <w:tmpl w:val="EE90A8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21476F1"/>
    <w:multiLevelType w:val="multilevel"/>
    <w:tmpl w:val="78D03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4E5729E"/>
    <w:multiLevelType w:val="hybridMultilevel"/>
    <w:tmpl w:val="EA86937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7" w15:restartNumberingAfterBreak="0">
    <w:nsid w:val="658E3AFB"/>
    <w:multiLevelType w:val="multilevel"/>
    <w:tmpl w:val="05969718"/>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80716FB"/>
    <w:multiLevelType w:val="multilevel"/>
    <w:tmpl w:val="BAC00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94F4F87"/>
    <w:multiLevelType w:val="multilevel"/>
    <w:tmpl w:val="64407B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A6F74A5"/>
    <w:multiLevelType w:val="multilevel"/>
    <w:tmpl w:val="C6AC43A6"/>
    <w:lvl w:ilvl="0">
      <w:start w:val="2"/>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1" w15:restartNumberingAfterBreak="0">
    <w:nsid w:val="6B0B511C"/>
    <w:multiLevelType w:val="multilevel"/>
    <w:tmpl w:val="F0627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B980240"/>
    <w:multiLevelType w:val="multilevel"/>
    <w:tmpl w:val="00181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DD13252"/>
    <w:multiLevelType w:val="multilevel"/>
    <w:tmpl w:val="A552C4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FEA3165"/>
    <w:multiLevelType w:val="multilevel"/>
    <w:tmpl w:val="74DED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12E513E"/>
    <w:multiLevelType w:val="multilevel"/>
    <w:tmpl w:val="E53A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3A30A24"/>
    <w:multiLevelType w:val="multilevel"/>
    <w:tmpl w:val="889E7B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487265D"/>
    <w:multiLevelType w:val="hybridMultilevel"/>
    <w:tmpl w:val="9DE6EC4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88" w15:restartNumberingAfterBreak="0">
    <w:nsid w:val="76BC68B3"/>
    <w:multiLevelType w:val="hybridMultilevel"/>
    <w:tmpl w:val="D1A4143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76E50292"/>
    <w:multiLevelType w:val="multilevel"/>
    <w:tmpl w:val="A39648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772A5B96"/>
    <w:multiLevelType w:val="hybridMultilevel"/>
    <w:tmpl w:val="EDF8C5A8"/>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775248CB"/>
    <w:multiLevelType w:val="multilevel"/>
    <w:tmpl w:val="CAB297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7827444C"/>
    <w:multiLevelType w:val="multilevel"/>
    <w:tmpl w:val="D62A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7A6E3122"/>
    <w:multiLevelType w:val="multilevel"/>
    <w:tmpl w:val="3EFE08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B2103D5"/>
    <w:multiLevelType w:val="multilevel"/>
    <w:tmpl w:val="6A0E1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B54075C"/>
    <w:multiLevelType w:val="multilevel"/>
    <w:tmpl w:val="1E14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D673D15"/>
    <w:multiLevelType w:val="multilevel"/>
    <w:tmpl w:val="3D2665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0366189">
    <w:abstractNumId w:val="84"/>
  </w:num>
  <w:num w:numId="2" w16cid:durableId="625887562">
    <w:abstractNumId w:val="34"/>
  </w:num>
  <w:num w:numId="3" w16cid:durableId="1474367085">
    <w:abstractNumId w:val="43"/>
  </w:num>
  <w:num w:numId="4" w16cid:durableId="2072388203">
    <w:abstractNumId w:val="26"/>
  </w:num>
  <w:num w:numId="5" w16cid:durableId="7487133">
    <w:abstractNumId w:val="17"/>
  </w:num>
  <w:num w:numId="6" w16cid:durableId="1673751222">
    <w:abstractNumId w:val="71"/>
  </w:num>
  <w:num w:numId="7" w16cid:durableId="953363419">
    <w:abstractNumId w:val="63"/>
  </w:num>
  <w:num w:numId="8" w16cid:durableId="153382202">
    <w:abstractNumId w:val="41"/>
  </w:num>
  <w:num w:numId="9" w16cid:durableId="182789442">
    <w:abstractNumId w:val="86"/>
  </w:num>
  <w:num w:numId="10" w16cid:durableId="965507117">
    <w:abstractNumId w:val="14"/>
  </w:num>
  <w:num w:numId="11" w16cid:durableId="858934163">
    <w:abstractNumId w:val="16"/>
  </w:num>
  <w:num w:numId="12" w16cid:durableId="206264941">
    <w:abstractNumId w:val="65"/>
  </w:num>
  <w:num w:numId="13" w16cid:durableId="1831479312">
    <w:abstractNumId w:val="19"/>
  </w:num>
  <w:num w:numId="14" w16cid:durableId="140317648">
    <w:abstractNumId w:val="53"/>
  </w:num>
  <w:num w:numId="15" w16cid:durableId="1104299080">
    <w:abstractNumId w:val="88"/>
  </w:num>
  <w:num w:numId="16" w16cid:durableId="1540581604">
    <w:abstractNumId w:val="77"/>
  </w:num>
  <w:num w:numId="17" w16cid:durableId="645624581">
    <w:abstractNumId w:val="57"/>
  </w:num>
  <w:num w:numId="18" w16cid:durableId="1951038994">
    <w:abstractNumId w:val="64"/>
  </w:num>
  <w:num w:numId="19" w16cid:durableId="548423679">
    <w:abstractNumId w:val="74"/>
  </w:num>
  <w:num w:numId="20" w16cid:durableId="39601366">
    <w:abstractNumId w:val="3"/>
  </w:num>
  <w:num w:numId="21" w16cid:durableId="41487075">
    <w:abstractNumId w:val="31"/>
  </w:num>
  <w:num w:numId="22" w16cid:durableId="1211572846">
    <w:abstractNumId w:val="61"/>
  </w:num>
  <w:num w:numId="23" w16cid:durableId="1828745792">
    <w:abstractNumId w:val="93"/>
  </w:num>
  <w:num w:numId="24" w16cid:durableId="1820345405">
    <w:abstractNumId w:val="81"/>
  </w:num>
  <w:num w:numId="25" w16cid:durableId="1750425018">
    <w:abstractNumId w:val="51"/>
  </w:num>
  <w:num w:numId="26" w16cid:durableId="326636012">
    <w:abstractNumId w:val="92"/>
  </w:num>
  <w:num w:numId="27" w16cid:durableId="641274037">
    <w:abstractNumId w:val="40"/>
  </w:num>
  <w:num w:numId="28" w16cid:durableId="1118986971">
    <w:abstractNumId w:val="82"/>
  </w:num>
  <w:num w:numId="29" w16cid:durableId="1197885510">
    <w:abstractNumId w:val="12"/>
  </w:num>
  <w:num w:numId="30" w16cid:durableId="760760718">
    <w:abstractNumId w:val="47"/>
  </w:num>
  <w:num w:numId="31" w16cid:durableId="389154994">
    <w:abstractNumId w:val="54"/>
  </w:num>
  <w:num w:numId="32" w16cid:durableId="220094692">
    <w:abstractNumId w:val="9"/>
  </w:num>
  <w:num w:numId="33" w16cid:durableId="44835191">
    <w:abstractNumId w:val="2"/>
  </w:num>
  <w:num w:numId="34" w16cid:durableId="1420367916">
    <w:abstractNumId w:val="95"/>
  </w:num>
  <w:num w:numId="35" w16cid:durableId="1925458309">
    <w:abstractNumId w:val="78"/>
  </w:num>
  <w:num w:numId="36" w16cid:durableId="1230456652">
    <w:abstractNumId w:val="7"/>
  </w:num>
  <w:num w:numId="37" w16cid:durableId="837504580">
    <w:abstractNumId w:val="5"/>
  </w:num>
  <w:num w:numId="38" w16cid:durableId="2021084339">
    <w:abstractNumId w:val="68"/>
  </w:num>
  <w:num w:numId="39" w16cid:durableId="140269774">
    <w:abstractNumId w:val="36"/>
  </w:num>
  <w:num w:numId="40" w16cid:durableId="1981109100">
    <w:abstractNumId w:val="85"/>
  </w:num>
  <w:num w:numId="41" w16cid:durableId="2016610002">
    <w:abstractNumId w:val="27"/>
  </w:num>
  <w:num w:numId="42" w16cid:durableId="513568915">
    <w:abstractNumId w:val="18"/>
  </w:num>
  <w:num w:numId="43" w16cid:durableId="1842693256">
    <w:abstractNumId w:val="25"/>
  </w:num>
  <w:num w:numId="44" w16cid:durableId="42413931">
    <w:abstractNumId w:val="89"/>
  </w:num>
  <w:num w:numId="45" w16cid:durableId="929237729">
    <w:abstractNumId w:val="79"/>
  </w:num>
  <w:num w:numId="46" w16cid:durableId="1936816675">
    <w:abstractNumId w:val="48"/>
  </w:num>
  <w:num w:numId="47" w16cid:durableId="1356617955">
    <w:abstractNumId w:val="30"/>
  </w:num>
  <w:num w:numId="48" w16cid:durableId="1741559369">
    <w:abstractNumId w:val="91"/>
  </w:num>
  <w:num w:numId="49" w16cid:durableId="818500262">
    <w:abstractNumId w:val="4"/>
  </w:num>
  <w:num w:numId="50" w16cid:durableId="976958072">
    <w:abstractNumId w:val="50"/>
  </w:num>
  <w:num w:numId="51" w16cid:durableId="837815392">
    <w:abstractNumId w:val="8"/>
  </w:num>
  <w:num w:numId="52" w16cid:durableId="199511846">
    <w:abstractNumId w:val="59"/>
  </w:num>
  <w:num w:numId="53" w16cid:durableId="189464815">
    <w:abstractNumId w:val="96"/>
  </w:num>
  <w:num w:numId="54" w16cid:durableId="354886710">
    <w:abstractNumId w:val="42"/>
  </w:num>
  <w:num w:numId="55" w16cid:durableId="1628900706">
    <w:abstractNumId w:val="0"/>
  </w:num>
  <w:num w:numId="56" w16cid:durableId="925070400">
    <w:abstractNumId w:val="20"/>
  </w:num>
  <w:num w:numId="57" w16cid:durableId="137958414">
    <w:abstractNumId w:val="94"/>
  </w:num>
  <w:num w:numId="58" w16cid:durableId="1085955312">
    <w:abstractNumId w:val="11"/>
  </w:num>
  <w:num w:numId="59" w16cid:durableId="181750253">
    <w:abstractNumId w:val="55"/>
  </w:num>
  <w:num w:numId="60" w16cid:durableId="1273518372">
    <w:abstractNumId w:val="73"/>
  </w:num>
  <w:num w:numId="61" w16cid:durableId="774251012">
    <w:abstractNumId w:val="46"/>
  </w:num>
  <w:num w:numId="62" w16cid:durableId="1893037496">
    <w:abstractNumId w:val="87"/>
  </w:num>
  <w:num w:numId="63" w16cid:durableId="1720863883">
    <w:abstractNumId w:val="39"/>
  </w:num>
  <w:num w:numId="64" w16cid:durableId="1503276704">
    <w:abstractNumId w:val="58"/>
  </w:num>
  <w:num w:numId="65" w16cid:durableId="1600136105">
    <w:abstractNumId w:val="37"/>
  </w:num>
  <w:num w:numId="66" w16cid:durableId="817452081">
    <w:abstractNumId w:val="35"/>
  </w:num>
  <w:num w:numId="67" w16cid:durableId="344093554">
    <w:abstractNumId w:val="21"/>
  </w:num>
  <w:num w:numId="68" w16cid:durableId="695694668">
    <w:abstractNumId w:val="23"/>
  </w:num>
  <w:num w:numId="69" w16cid:durableId="466171191">
    <w:abstractNumId w:val="44"/>
  </w:num>
  <w:num w:numId="70" w16cid:durableId="95834593">
    <w:abstractNumId w:val="76"/>
  </w:num>
  <w:num w:numId="71" w16cid:durableId="2105760748">
    <w:abstractNumId w:val="28"/>
  </w:num>
  <w:num w:numId="72" w16cid:durableId="1396197121">
    <w:abstractNumId w:val="49"/>
  </w:num>
  <w:num w:numId="73" w16cid:durableId="1342318859">
    <w:abstractNumId w:val="38"/>
  </w:num>
  <w:num w:numId="74" w16cid:durableId="628777617">
    <w:abstractNumId w:val="32"/>
  </w:num>
  <w:num w:numId="75" w16cid:durableId="1044912646">
    <w:abstractNumId w:val="6"/>
  </w:num>
  <w:num w:numId="76" w16cid:durableId="460076311">
    <w:abstractNumId w:val="90"/>
  </w:num>
  <w:num w:numId="77" w16cid:durableId="2133867225">
    <w:abstractNumId w:val="60"/>
  </w:num>
  <w:num w:numId="78" w16cid:durableId="370572297">
    <w:abstractNumId w:val="22"/>
  </w:num>
  <w:num w:numId="79" w16cid:durableId="409351687">
    <w:abstractNumId w:val="67"/>
  </w:num>
  <w:num w:numId="80" w16cid:durableId="1699312743">
    <w:abstractNumId w:val="80"/>
  </w:num>
  <w:num w:numId="81" w16cid:durableId="138613177">
    <w:abstractNumId w:val="66"/>
  </w:num>
  <w:num w:numId="82" w16cid:durableId="1711686248">
    <w:abstractNumId w:val="72"/>
  </w:num>
  <w:num w:numId="83" w16cid:durableId="974484548">
    <w:abstractNumId w:val="52"/>
  </w:num>
  <w:num w:numId="84" w16cid:durableId="918058364">
    <w:abstractNumId w:val="15"/>
  </w:num>
  <w:num w:numId="85" w16cid:durableId="479613624">
    <w:abstractNumId w:val="75"/>
  </w:num>
  <w:num w:numId="86" w16cid:durableId="683239849">
    <w:abstractNumId w:val="70"/>
  </w:num>
  <w:num w:numId="87" w16cid:durableId="1789936307">
    <w:abstractNumId w:val="56"/>
  </w:num>
  <w:num w:numId="88" w16cid:durableId="55975788">
    <w:abstractNumId w:val="13"/>
  </w:num>
  <w:num w:numId="89" w16cid:durableId="1003899860">
    <w:abstractNumId w:val="24"/>
  </w:num>
  <w:num w:numId="90" w16cid:durableId="57942776">
    <w:abstractNumId w:val="69"/>
  </w:num>
  <w:num w:numId="91" w16cid:durableId="205215289">
    <w:abstractNumId w:val="62"/>
  </w:num>
  <w:num w:numId="92" w16cid:durableId="1742364905">
    <w:abstractNumId w:val="10"/>
  </w:num>
  <w:num w:numId="93" w16cid:durableId="2011178455">
    <w:abstractNumId w:val="1"/>
  </w:num>
  <w:num w:numId="94" w16cid:durableId="2096708742">
    <w:abstractNumId w:val="33"/>
  </w:num>
  <w:num w:numId="95" w16cid:durableId="521163822">
    <w:abstractNumId w:val="29"/>
  </w:num>
  <w:num w:numId="96" w16cid:durableId="96290926">
    <w:abstractNumId w:val="45"/>
  </w:num>
  <w:num w:numId="97" w16cid:durableId="657074702">
    <w:abstractNumId w:val="83"/>
  </w:num>
  <w:numIdMacAtCleanup w:val="9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Indra Dwi A">
    <w15:presenceInfo w15:providerId="Windows Live" w15:userId="691b2f841f101899"/>
  </w15:person>
  <w15:person w15:author="Lingga Safitri">
    <w15:presenceInfo w15:providerId="Windows Live" w15:userId="5c652b64ec6f8f4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D43"/>
    <w:rsid w:val="00036968"/>
    <w:rsid w:val="000465AF"/>
    <w:rsid w:val="00054349"/>
    <w:rsid w:val="00071A4F"/>
    <w:rsid w:val="000B568A"/>
    <w:rsid w:val="000F4BFF"/>
    <w:rsid w:val="00147614"/>
    <w:rsid w:val="00154D3B"/>
    <w:rsid w:val="002D0158"/>
    <w:rsid w:val="002D62E2"/>
    <w:rsid w:val="002F21BC"/>
    <w:rsid w:val="002F4927"/>
    <w:rsid w:val="00317389"/>
    <w:rsid w:val="00346688"/>
    <w:rsid w:val="003C4760"/>
    <w:rsid w:val="00461B03"/>
    <w:rsid w:val="004620AD"/>
    <w:rsid w:val="00470553"/>
    <w:rsid w:val="00477779"/>
    <w:rsid w:val="004E7103"/>
    <w:rsid w:val="004F5CB3"/>
    <w:rsid w:val="00550F74"/>
    <w:rsid w:val="00571652"/>
    <w:rsid w:val="00596B04"/>
    <w:rsid w:val="005A4D43"/>
    <w:rsid w:val="005A5F73"/>
    <w:rsid w:val="00626ACF"/>
    <w:rsid w:val="00663E90"/>
    <w:rsid w:val="00724773"/>
    <w:rsid w:val="00744A81"/>
    <w:rsid w:val="0078154A"/>
    <w:rsid w:val="00796851"/>
    <w:rsid w:val="007A5977"/>
    <w:rsid w:val="00807D63"/>
    <w:rsid w:val="0081315E"/>
    <w:rsid w:val="00844616"/>
    <w:rsid w:val="008C05CC"/>
    <w:rsid w:val="008F6775"/>
    <w:rsid w:val="00912EA0"/>
    <w:rsid w:val="0092714E"/>
    <w:rsid w:val="009271E1"/>
    <w:rsid w:val="009441C3"/>
    <w:rsid w:val="00974A8A"/>
    <w:rsid w:val="00990333"/>
    <w:rsid w:val="009B15B9"/>
    <w:rsid w:val="009B7995"/>
    <w:rsid w:val="00AB7009"/>
    <w:rsid w:val="00B07314"/>
    <w:rsid w:val="00B47DBA"/>
    <w:rsid w:val="00B56E2A"/>
    <w:rsid w:val="00B800C3"/>
    <w:rsid w:val="00BB6CC6"/>
    <w:rsid w:val="00C003CD"/>
    <w:rsid w:val="00C935BE"/>
    <w:rsid w:val="00CB71FB"/>
    <w:rsid w:val="00CC2BBA"/>
    <w:rsid w:val="00CD2BFF"/>
    <w:rsid w:val="00D80CE3"/>
    <w:rsid w:val="00DA6464"/>
    <w:rsid w:val="00DC39AB"/>
    <w:rsid w:val="00DE0EFF"/>
    <w:rsid w:val="00DE68C8"/>
    <w:rsid w:val="00E139EB"/>
    <w:rsid w:val="00E65DD0"/>
    <w:rsid w:val="00E76549"/>
    <w:rsid w:val="00E94C6C"/>
    <w:rsid w:val="00EA5BE8"/>
    <w:rsid w:val="00EE2A76"/>
    <w:rsid w:val="00F67DF1"/>
    <w:rsid w:val="00FA491E"/>
    <w:rsid w:val="00FB4CC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39E1E"/>
  <w15:chartTrackingRefBased/>
  <w15:docId w15:val="{19025677-EF57-463D-B630-FAD0CA92B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6464"/>
    <w:rPr>
      <w:lang w:val="id-ID"/>
    </w:rPr>
  </w:style>
  <w:style w:type="paragraph" w:styleId="Heading1">
    <w:name w:val="heading 1"/>
    <w:basedOn w:val="Normal"/>
    <w:next w:val="Normal"/>
    <w:link w:val="Heading1Char"/>
    <w:uiPriority w:val="9"/>
    <w:qFormat/>
    <w:rsid w:val="00054349"/>
    <w:pPr>
      <w:jc w:val="center"/>
      <w:outlineLvl w:val="0"/>
    </w:pPr>
    <w:rPr>
      <w:rFonts w:ascii="Times New Roman" w:hAnsi="Times New Roman" w:cs="Times New Roman"/>
      <w:b/>
      <w:bCs/>
      <w:sz w:val="28"/>
      <w:szCs w:val="28"/>
    </w:rPr>
  </w:style>
  <w:style w:type="paragraph" w:styleId="Heading2">
    <w:name w:val="heading 2"/>
    <w:basedOn w:val="Normal"/>
    <w:next w:val="Normal"/>
    <w:link w:val="Heading2Char"/>
    <w:uiPriority w:val="9"/>
    <w:unhideWhenUsed/>
    <w:qFormat/>
    <w:rsid w:val="009B15B9"/>
    <w:pPr>
      <w:outlineLvl w:val="1"/>
    </w:pPr>
    <w:rPr>
      <w:b/>
      <w:bCs/>
      <w:sz w:val="24"/>
      <w:szCs w:val="24"/>
    </w:rPr>
  </w:style>
  <w:style w:type="paragraph" w:styleId="Heading3">
    <w:name w:val="heading 3"/>
    <w:basedOn w:val="Normal"/>
    <w:next w:val="Normal"/>
    <w:link w:val="Heading3Char"/>
    <w:uiPriority w:val="9"/>
    <w:unhideWhenUsed/>
    <w:qFormat/>
    <w:rsid w:val="00CD2BFF"/>
    <w:pPr>
      <w:spacing w:line="360" w:lineRule="auto"/>
      <w:outlineLvl w:val="2"/>
    </w:pPr>
    <w:rPr>
      <w:rFonts w:ascii="Times New Roman" w:hAnsi="Times New Roman" w:cs="Times New Roman"/>
      <w:b/>
      <w:bCs/>
      <w:lang w:val="en-ID"/>
    </w:rPr>
  </w:style>
  <w:style w:type="paragraph" w:styleId="Heading4">
    <w:name w:val="heading 4"/>
    <w:basedOn w:val="Heading3"/>
    <w:next w:val="Normal"/>
    <w:link w:val="Heading4Char"/>
    <w:uiPriority w:val="9"/>
    <w:unhideWhenUsed/>
    <w:qFormat/>
    <w:rsid w:val="00D80CE3"/>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65D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54349"/>
    <w:rPr>
      <w:rFonts w:ascii="Times New Roman" w:hAnsi="Times New Roman" w:cs="Times New Roman"/>
      <w:b/>
      <w:bCs/>
      <w:sz w:val="28"/>
      <w:szCs w:val="28"/>
      <w:lang w:val="id-ID"/>
    </w:rPr>
  </w:style>
  <w:style w:type="paragraph" w:styleId="ListParagraph">
    <w:name w:val="List Paragraph"/>
    <w:basedOn w:val="Normal"/>
    <w:uiPriority w:val="1"/>
    <w:qFormat/>
    <w:rsid w:val="00054349"/>
    <w:pPr>
      <w:ind w:left="720"/>
      <w:contextualSpacing/>
    </w:pPr>
  </w:style>
  <w:style w:type="character" w:customStyle="1" w:styleId="Heading2Char">
    <w:name w:val="Heading 2 Char"/>
    <w:basedOn w:val="DefaultParagraphFont"/>
    <w:link w:val="Heading2"/>
    <w:uiPriority w:val="9"/>
    <w:rsid w:val="009B15B9"/>
    <w:rPr>
      <w:b/>
      <w:bCs/>
      <w:sz w:val="24"/>
      <w:szCs w:val="24"/>
      <w:lang w:val="id-ID"/>
    </w:rPr>
  </w:style>
  <w:style w:type="paragraph" w:styleId="BodyText">
    <w:name w:val="Body Text"/>
    <w:basedOn w:val="Normal"/>
    <w:link w:val="BodyTextChar"/>
    <w:uiPriority w:val="1"/>
    <w:unhideWhenUsed/>
    <w:qFormat/>
    <w:rsid w:val="009B15B9"/>
    <w:pPr>
      <w:widowControl w:val="0"/>
      <w:autoSpaceDE w:val="0"/>
      <w:autoSpaceDN w:val="0"/>
      <w:spacing w:after="0" w:line="240" w:lineRule="auto"/>
    </w:pPr>
    <w:rPr>
      <w:rFonts w:ascii="Times New Roman" w:eastAsia="Times New Roman" w:hAnsi="Times New Roman" w:cs="Times New Roman"/>
      <w:kern w:val="0"/>
      <w:sz w:val="28"/>
      <w:szCs w:val="28"/>
      <w:lang w:val="en-ID"/>
      <w14:ligatures w14:val="none"/>
    </w:rPr>
  </w:style>
  <w:style w:type="character" w:customStyle="1" w:styleId="BodyTextChar">
    <w:name w:val="Body Text Char"/>
    <w:basedOn w:val="DefaultParagraphFont"/>
    <w:link w:val="BodyText"/>
    <w:uiPriority w:val="1"/>
    <w:rsid w:val="009B15B9"/>
    <w:rPr>
      <w:rFonts w:ascii="Times New Roman" w:eastAsia="Times New Roman" w:hAnsi="Times New Roman" w:cs="Times New Roman"/>
      <w:kern w:val="0"/>
      <w:sz w:val="28"/>
      <w:szCs w:val="28"/>
      <w14:ligatures w14:val="none"/>
    </w:rPr>
  </w:style>
  <w:style w:type="paragraph" w:styleId="TOCHeading">
    <w:name w:val="TOC Heading"/>
    <w:basedOn w:val="Heading1"/>
    <w:next w:val="Normal"/>
    <w:uiPriority w:val="39"/>
    <w:unhideWhenUsed/>
    <w:qFormat/>
    <w:rsid w:val="009B15B9"/>
    <w:pPr>
      <w:keepNext/>
      <w:keepLines/>
      <w:spacing w:before="240" w:after="0"/>
      <w:jc w:val="left"/>
      <w:outlineLvl w:val="9"/>
    </w:pPr>
    <w:rPr>
      <w:rFonts w:asciiTheme="majorHAnsi" w:eastAsiaTheme="majorEastAsia" w:hAnsiTheme="majorHAnsi" w:cstheme="majorBidi"/>
      <w:b w:val="0"/>
      <w:bCs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744A81"/>
    <w:pPr>
      <w:tabs>
        <w:tab w:val="right" w:leader="dot" w:pos="9917"/>
      </w:tabs>
      <w:spacing w:after="100"/>
      <w:pPrChange w:id="0" w:author="Indra Dwi A" w:date="2025-07-01T17:37:00Z">
        <w:pPr>
          <w:spacing w:after="100" w:line="259" w:lineRule="auto"/>
        </w:pPr>
      </w:pPrChange>
    </w:pPr>
    <w:rPr>
      <w:rPrChange w:id="0" w:author="Indra Dwi A" w:date="2025-07-01T17:37:00Z">
        <w:rPr>
          <w:rFonts w:asciiTheme="minorHAnsi" w:eastAsiaTheme="minorHAnsi" w:hAnsiTheme="minorHAnsi" w:cstheme="minorBidi"/>
          <w:kern w:val="2"/>
          <w:sz w:val="22"/>
          <w:szCs w:val="22"/>
          <w:lang w:val="id-ID" w:eastAsia="en-US" w:bidi="ar-SA"/>
          <w14:ligatures w14:val="standardContextual"/>
        </w:rPr>
      </w:rPrChange>
    </w:rPr>
  </w:style>
  <w:style w:type="paragraph" w:styleId="TOC2">
    <w:name w:val="toc 2"/>
    <w:basedOn w:val="Normal"/>
    <w:next w:val="Normal"/>
    <w:autoRedefine/>
    <w:uiPriority w:val="39"/>
    <w:unhideWhenUsed/>
    <w:rsid w:val="00744A81"/>
    <w:pPr>
      <w:tabs>
        <w:tab w:val="right" w:leader="dot" w:pos="9917"/>
      </w:tabs>
      <w:spacing w:after="100"/>
      <w:ind w:left="220"/>
    </w:pPr>
  </w:style>
  <w:style w:type="character" w:styleId="Hyperlink">
    <w:name w:val="Hyperlink"/>
    <w:basedOn w:val="DefaultParagraphFont"/>
    <w:uiPriority w:val="99"/>
    <w:unhideWhenUsed/>
    <w:rsid w:val="009B15B9"/>
    <w:rPr>
      <w:color w:val="0563C1" w:themeColor="hyperlink"/>
      <w:u w:val="single"/>
    </w:rPr>
  </w:style>
  <w:style w:type="character" w:customStyle="1" w:styleId="Heading4Char">
    <w:name w:val="Heading 4 Char"/>
    <w:basedOn w:val="DefaultParagraphFont"/>
    <w:link w:val="Heading4"/>
    <w:uiPriority w:val="9"/>
    <w:rsid w:val="00D80CE3"/>
    <w:rPr>
      <w:rFonts w:ascii="Times New Roman" w:hAnsi="Times New Roman" w:cs="Times New Roman"/>
      <w:b/>
      <w:bCs/>
    </w:rPr>
  </w:style>
  <w:style w:type="paragraph" w:styleId="NormalWeb">
    <w:name w:val="Normal (Web)"/>
    <w:basedOn w:val="Normal"/>
    <w:uiPriority w:val="99"/>
    <w:unhideWhenUsed/>
    <w:rsid w:val="00477779"/>
    <w:pPr>
      <w:spacing w:before="100" w:beforeAutospacing="1" w:after="100" w:afterAutospacing="1" w:line="240" w:lineRule="auto"/>
    </w:pPr>
    <w:rPr>
      <w:rFonts w:ascii="Times New Roman" w:eastAsia="Times New Roman" w:hAnsi="Times New Roman" w:cs="Times New Roman"/>
      <w:kern w:val="0"/>
      <w:sz w:val="24"/>
      <w:szCs w:val="24"/>
      <w:lang w:val="en-ID" w:eastAsia="en-ID"/>
      <w14:ligatures w14:val="none"/>
    </w:rPr>
  </w:style>
  <w:style w:type="character" w:customStyle="1" w:styleId="citation-71">
    <w:name w:val="citation-71"/>
    <w:basedOn w:val="DefaultParagraphFont"/>
    <w:rsid w:val="00477779"/>
  </w:style>
  <w:style w:type="character" w:customStyle="1" w:styleId="citation-70">
    <w:name w:val="citation-70"/>
    <w:basedOn w:val="DefaultParagraphFont"/>
    <w:rsid w:val="00477779"/>
  </w:style>
  <w:style w:type="character" w:customStyle="1" w:styleId="citation-69">
    <w:name w:val="citation-69"/>
    <w:basedOn w:val="DefaultParagraphFont"/>
    <w:rsid w:val="00477779"/>
  </w:style>
  <w:style w:type="character" w:customStyle="1" w:styleId="citation-68">
    <w:name w:val="citation-68"/>
    <w:basedOn w:val="DefaultParagraphFont"/>
    <w:rsid w:val="00477779"/>
  </w:style>
  <w:style w:type="character" w:customStyle="1" w:styleId="citation-67">
    <w:name w:val="citation-67"/>
    <w:basedOn w:val="DefaultParagraphFont"/>
    <w:rsid w:val="00477779"/>
  </w:style>
  <w:style w:type="character" w:customStyle="1" w:styleId="citation-66">
    <w:name w:val="citation-66"/>
    <w:basedOn w:val="DefaultParagraphFont"/>
    <w:rsid w:val="00477779"/>
  </w:style>
  <w:style w:type="character" w:customStyle="1" w:styleId="citation-65">
    <w:name w:val="citation-65"/>
    <w:basedOn w:val="DefaultParagraphFont"/>
    <w:rsid w:val="00477779"/>
  </w:style>
  <w:style w:type="character" w:customStyle="1" w:styleId="citation-64">
    <w:name w:val="citation-64"/>
    <w:basedOn w:val="DefaultParagraphFont"/>
    <w:rsid w:val="00796851"/>
  </w:style>
  <w:style w:type="character" w:customStyle="1" w:styleId="citation-63">
    <w:name w:val="citation-63"/>
    <w:basedOn w:val="DefaultParagraphFont"/>
    <w:rsid w:val="00796851"/>
  </w:style>
  <w:style w:type="character" w:customStyle="1" w:styleId="citation-62">
    <w:name w:val="citation-62"/>
    <w:basedOn w:val="DefaultParagraphFont"/>
    <w:rsid w:val="00796851"/>
  </w:style>
  <w:style w:type="character" w:customStyle="1" w:styleId="citation-61">
    <w:name w:val="citation-61"/>
    <w:basedOn w:val="DefaultParagraphFont"/>
    <w:rsid w:val="00796851"/>
  </w:style>
  <w:style w:type="character" w:customStyle="1" w:styleId="citation-60">
    <w:name w:val="citation-60"/>
    <w:basedOn w:val="DefaultParagraphFont"/>
    <w:rsid w:val="00796851"/>
  </w:style>
  <w:style w:type="character" w:styleId="HTMLCode">
    <w:name w:val="HTML Code"/>
    <w:basedOn w:val="DefaultParagraphFont"/>
    <w:uiPriority w:val="99"/>
    <w:semiHidden/>
    <w:unhideWhenUsed/>
    <w:rsid w:val="00E139EB"/>
    <w:rPr>
      <w:rFonts w:ascii="Courier New" w:eastAsia="Times New Roman" w:hAnsi="Courier New" w:cs="Courier New"/>
      <w:sz w:val="20"/>
      <w:szCs w:val="20"/>
    </w:rPr>
  </w:style>
  <w:style w:type="character" w:customStyle="1" w:styleId="citation-123">
    <w:name w:val="citation-123"/>
    <w:basedOn w:val="DefaultParagraphFont"/>
    <w:rsid w:val="004E7103"/>
  </w:style>
  <w:style w:type="character" w:customStyle="1" w:styleId="citation-115">
    <w:name w:val="citation-115"/>
    <w:basedOn w:val="DefaultParagraphFont"/>
    <w:rsid w:val="00CD2BFF"/>
  </w:style>
  <w:style w:type="character" w:customStyle="1" w:styleId="citation-114">
    <w:name w:val="citation-114"/>
    <w:basedOn w:val="DefaultParagraphFont"/>
    <w:rsid w:val="00CD2BFF"/>
  </w:style>
  <w:style w:type="character" w:customStyle="1" w:styleId="citation-113">
    <w:name w:val="citation-113"/>
    <w:basedOn w:val="DefaultParagraphFont"/>
    <w:rsid w:val="00CD2BFF"/>
  </w:style>
  <w:style w:type="character" w:customStyle="1" w:styleId="Heading3Char">
    <w:name w:val="Heading 3 Char"/>
    <w:basedOn w:val="DefaultParagraphFont"/>
    <w:link w:val="Heading3"/>
    <w:uiPriority w:val="9"/>
    <w:rsid w:val="00CD2BFF"/>
    <w:rPr>
      <w:rFonts w:ascii="Times New Roman" w:hAnsi="Times New Roman" w:cs="Times New Roman"/>
      <w:b/>
      <w:bCs/>
    </w:rPr>
  </w:style>
  <w:style w:type="character" w:customStyle="1" w:styleId="citation-112">
    <w:name w:val="citation-112"/>
    <w:basedOn w:val="DefaultParagraphFont"/>
    <w:rsid w:val="00CD2BFF"/>
  </w:style>
  <w:style w:type="character" w:customStyle="1" w:styleId="citation-111">
    <w:name w:val="citation-111"/>
    <w:basedOn w:val="DefaultParagraphFont"/>
    <w:rsid w:val="00CD2BFF"/>
  </w:style>
  <w:style w:type="character" w:customStyle="1" w:styleId="citation-110">
    <w:name w:val="citation-110"/>
    <w:basedOn w:val="DefaultParagraphFont"/>
    <w:rsid w:val="00CD2BFF"/>
  </w:style>
  <w:style w:type="character" w:customStyle="1" w:styleId="citation-109">
    <w:name w:val="citation-109"/>
    <w:basedOn w:val="DefaultParagraphFont"/>
    <w:rsid w:val="00CD2BFF"/>
  </w:style>
  <w:style w:type="character" w:customStyle="1" w:styleId="citation-108">
    <w:name w:val="citation-108"/>
    <w:basedOn w:val="DefaultParagraphFont"/>
    <w:rsid w:val="00CD2BFF"/>
  </w:style>
  <w:style w:type="character" w:customStyle="1" w:styleId="citation-107">
    <w:name w:val="citation-107"/>
    <w:basedOn w:val="DefaultParagraphFont"/>
    <w:rsid w:val="00CD2BFF"/>
  </w:style>
  <w:style w:type="character" w:customStyle="1" w:styleId="citation-106">
    <w:name w:val="citation-106"/>
    <w:basedOn w:val="DefaultParagraphFont"/>
    <w:rsid w:val="00CD2BFF"/>
  </w:style>
  <w:style w:type="character" w:customStyle="1" w:styleId="citation-105">
    <w:name w:val="citation-105"/>
    <w:basedOn w:val="DefaultParagraphFont"/>
    <w:rsid w:val="00CD2BFF"/>
  </w:style>
  <w:style w:type="character" w:customStyle="1" w:styleId="citation-104">
    <w:name w:val="citation-104"/>
    <w:basedOn w:val="DefaultParagraphFont"/>
    <w:rsid w:val="00CD2BFF"/>
  </w:style>
  <w:style w:type="character" w:customStyle="1" w:styleId="citation-103">
    <w:name w:val="citation-103"/>
    <w:basedOn w:val="DefaultParagraphFont"/>
    <w:rsid w:val="00CD2BFF"/>
  </w:style>
  <w:style w:type="character" w:customStyle="1" w:styleId="citation-102">
    <w:name w:val="citation-102"/>
    <w:basedOn w:val="DefaultParagraphFont"/>
    <w:rsid w:val="00CD2BFF"/>
  </w:style>
  <w:style w:type="character" w:customStyle="1" w:styleId="citation-101">
    <w:name w:val="citation-101"/>
    <w:basedOn w:val="DefaultParagraphFont"/>
    <w:rsid w:val="00CD2BFF"/>
  </w:style>
  <w:style w:type="character" w:customStyle="1" w:styleId="citation-100">
    <w:name w:val="citation-100"/>
    <w:basedOn w:val="DefaultParagraphFont"/>
    <w:rsid w:val="00CD2BFF"/>
  </w:style>
  <w:style w:type="character" w:customStyle="1" w:styleId="citation-99">
    <w:name w:val="citation-99"/>
    <w:basedOn w:val="DefaultParagraphFont"/>
    <w:rsid w:val="00CD2BFF"/>
  </w:style>
  <w:style w:type="character" w:customStyle="1" w:styleId="citation-98">
    <w:name w:val="citation-98"/>
    <w:basedOn w:val="DefaultParagraphFont"/>
    <w:rsid w:val="00CD2BFF"/>
  </w:style>
  <w:style w:type="character" w:customStyle="1" w:styleId="citation-97">
    <w:name w:val="citation-97"/>
    <w:basedOn w:val="DefaultParagraphFont"/>
    <w:rsid w:val="00CD2BFF"/>
  </w:style>
  <w:style w:type="character" w:customStyle="1" w:styleId="citation-96">
    <w:name w:val="citation-96"/>
    <w:basedOn w:val="DefaultParagraphFont"/>
    <w:rsid w:val="00CD2BFF"/>
  </w:style>
  <w:style w:type="character" w:customStyle="1" w:styleId="citation-95">
    <w:name w:val="citation-95"/>
    <w:basedOn w:val="DefaultParagraphFont"/>
    <w:rsid w:val="00CD2BFF"/>
  </w:style>
  <w:style w:type="character" w:customStyle="1" w:styleId="mdc-buttonlabel">
    <w:name w:val="mdc-button__label"/>
    <w:basedOn w:val="DefaultParagraphFont"/>
    <w:rsid w:val="000F4BFF"/>
  </w:style>
  <w:style w:type="paragraph" w:customStyle="1" w:styleId="TableParagraph">
    <w:name w:val="Table Paragraph"/>
    <w:basedOn w:val="Normal"/>
    <w:uiPriority w:val="1"/>
    <w:qFormat/>
    <w:rsid w:val="00CB71FB"/>
    <w:pPr>
      <w:widowControl w:val="0"/>
      <w:autoSpaceDE w:val="0"/>
      <w:autoSpaceDN w:val="0"/>
      <w:spacing w:after="0" w:line="240" w:lineRule="auto"/>
      <w:ind w:left="108"/>
    </w:pPr>
    <w:rPr>
      <w:rFonts w:ascii="Calibri" w:eastAsia="Calibri" w:hAnsi="Calibri" w:cs="Calibri"/>
      <w:kern w:val="0"/>
      <w:lang w:val="id"/>
      <w14:ligatures w14:val="none"/>
    </w:rPr>
  </w:style>
  <w:style w:type="character" w:styleId="UnresolvedMention">
    <w:name w:val="Unresolved Mention"/>
    <w:basedOn w:val="DefaultParagraphFont"/>
    <w:uiPriority w:val="99"/>
    <w:semiHidden/>
    <w:unhideWhenUsed/>
    <w:rsid w:val="00BB6CC6"/>
    <w:rPr>
      <w:color w:val="605E5C"/>
      <w:shd w:val="clear" w:color="auto" w:fill="E1DFDD"/>
    </w:rPr>
  </w:style>
  <w:style w:type="character" w:customStyle="1" w:styleId="citation-74">
    <w:name w:val="citation-74"/>
    <w:basedOn w:val="DefaultParagraphFont"/>
    <w:rsid w:val="00147614"/>
  </w:style>
  <w:style w:type="character" w:styleId="FollowedHyperlink">
    <w:name w:val="FollowedHyperlink"/>
    <w:basedOn w:val="DefaultParagraphFont"/>
    <w:uiPriority w:val="99"/>
    <w:semiHidden/>
    <w:unhideWhenUsed/>
    <w:rsid w:val="00550F74"/>
    <w:rPr>
      <w:color w:val="954F72" w:themeColor="followedHyperlink"/>
      <w:u w:val="single"/>
    </w:rPr>
  </w:style>
  <w:style w:type="character" w:customStyle="1" w:styleId="citation-144">
    <w:name w:val="citation-144"/>
    <w:basedOn w:val="DefaultParagraphFont"/>
    <w:rsid w:val="00DC39AB"/>
  </w:style>
  <w:style w:type="character" w:customStyle="1" w:styleId="citation-143">
    <w:name w:val="citation-143"/>
    <w:basedOn w:val="DefaultParagraphFont"/>
    <w:rsid w:val="00DC39AB"/>
  </w:style>
  <w:style w:type="character" w:customStyle="1" w:styleId="citation-142">
    <w:name w:val="citation-142"/>
    <w:basedOn w:val="DefaultParagraphFont"/>
    <w:rsid w:val="00DC39AB"/>
  </w:style>
  <w:style w:type="character" w:customStyle="1" w:styleId="citation-141">
    <w:name w:val="citation-141"/>
    <w:basedOn w:val="DefaultParagraphFont"/>
    <w:rsid w:val="00DC39AB"/>
  </w:style>
  <w:style w:type="character" w:customStyle="1" w:styleId="citation-140">
    <w:name w:val="citation-140"/>
    <w:basedOn w:val="DefaultParagraphFont"/>
    <w:rsid w:val="00DC39AB"/>
  </w:style>
  <w:style w:type="character" w:customStyle="1" w:styleId="citation-139">
    <w:name w:val="citation-139"/>
    <w:basedOn w:val="DefaultParagraphFont"/>
    <w:rsid w:val="00DC39AB"/>
  </w:style>
  <w:style w:type="character" w:customStyle="1" w:styleId="citation-138">
    <w:name w:val="citation-138"/>
    <w:basedOn w:val="DefaultParagraphFont"/>
    <w:rsid w:val="00DC39AB"/>
  </w:style>
  <w:style w:type="character" w:customStyle="1" w:styleId="citation-137">
    <w:name w:val="citation-137"/>
    <w:basedOn w:val="DefaultParagraphFont"/>
    <w:rsid w:val="00DC39AB"/>
  </w:style>
  <w:style w:type="character" w:customStyle="1" w:styleId="citation-136">
    <w:name w:val="citation-136"/>
    <w:basedOn w:val="DefaultParagraphFont"/>
    <w:rsid w:val="00DC39AB"/>
  </w:style>
  <w:style w:type="character" w:customStyle="1" w:styleId="citation-135">
    <w:name w:val="citation-135"/>
    <w:basedOn w:val="DefaultParagraphFont"/>
    <w:rsid w:val="00DC39AB"/>
  </w:style>
  <w:style w:type="character" w:customStyle="1" w:styleId="citation-134">
    <w:name w:val="citation-134"/>
    <w:basedOn w:val="DefaultParagraphFont"/>
    <w:rsid w:val="00DC39AB"/>
  </w:style>
  <w:style w:type="character" w:customStyle="1" w:styleId="citation-133">
    <w:name w:val="citation-133"/>
    <w:basedOn w:val="DefaultParagraphFont"/>
    <w:rsid w:val="00DC39AB"/>
  </w:style>
  <w:style w:type="character" w:customStyle="1" w:styleId="citation-132">
    <w:name w:val="citation-132"/>
    <w:basedOn w:val="DefaultParagraphFont"/>
    <w:rsid w:val="00DC39AB"/>
  </w:style>
  <w:style w:type="character" w:customStyle="1" w:styleId="citation-131">
    <w:name w:val="citation-131"/>
    <w:basedOn w:val="DefaultParagraphFont"/>
    <w:rsid w:val="00DC39AB"/>
  </w:style>
  <w:style w:type="character" w:customStyle="1" w:styleId="citation-130">
    <w:name w:val="citation-130"/>
    <w:basedOn w:val="DefaultParagraphFont"/>
    <w:rsid w:val="00DC39AB"/>
  </w:style>
  <w:style w:type="character" w:customStyle="1" w:styleId="citation-129">
    <w:name w:val="citation-129"/>
    <w:basedOn w:val="DefaultParagraphFont"/>
    <w:rsid w:val="00DC39AB"/>
  </w:style>
  <w:style w:type="character" w:customStyle="1" w:styleId="citation-128">
    <w:name w:val="citation-128"/>
    <w:basedOn w:val="DefaultParagraphFont"/>
    <w:rsid w:val="00DC39AB"/>
  </w:style>
  <w:style w:type="character" w:customStyle="1" w:styleId="citation-127">
    <w:name w:val="citation-127"/>
    <w:basedOn w:val="DefaultParagraphFont"/>
    <w:rsid w:val="00DC39AB"/>
  </w:style>
  <w:style w:type="character" w:customStyle="1" w:styleId="citation-126">
    <w:name w:val="citation-126"/>
    <w:basedOn w:val="DefaultParagraphFont"/>
    <w:rsid w:val="00DC39AB"/>
  </w:style>
  <w:style w:type="character" w:customStyle="1" w:styleId="citation-125">
    <w:name w:val="citation-125"/>
    <w:basedOn w:val="DefaultParagraphFont"/>
    <w:rsid w:val="00DC39AB"/>
  </w:style>
  <w:style w:type="character" w:customStyle="1" w:styleId="citation-124">
    <w:name w:val="citation-124"/>
    <w:basedOn w:val="DefaultParagraphFont"/>
    <w:rsid w:val="00DC39AB"/>
  </w:style>
  <w:style w:type="character" w:customStyle="1" w:styleId="citation-122">
    <w:name w:val="citation-122"/>
    <w:basedOn w:val="DefaultParagraphFont"/>
    <w:rsid w:val="00DC39AB"/>
  </w:style>
  <w:style w:type="character" w:customStyle="1" w:styleId="citation-121">
    <w:name w:val="citation-121"/>
    <w:basedOn w:val="DefaultParagraphFont"/>
    <w:rsid w:val="00DC39AB"/>
  </w:style>
  <w:style w:type="character" w:customStyle="1" w:styleId="citation-120">
    <w:name w:val="citation-120"/>
    <w:basedOn w:val="DefaultParagraphFont"/>
    <w:rsid w:val="00DC39AB"/>
  </w:style>
  <w:style w:type="character" w:customStyle="1" w:styleId="citation-119">
    <w:name w:val="citation-119"/>
    <w:basedOn w:val="DefaultParagraphFont"/>
    <w:rsid w:val="00DC39AB"/>
  </w:style>
  <w:style w:type="character" w:customStyle="1" w:styleId="citation-118">
    <w:name w:val="citation-118"/>
    <w:basedOn w:val="DefaultParagraphFont"/>
    <w:rsid w:val="00DC39AB"/>
  </w:style>
  <w:style w:type="character" w:customStyle="1" w:styleId="citation-117">
    <w:name w:val="citation-117"/>
    <w:basedOn w:val="DefaultParagraphFont"/>
    <w:rsid w:val="00DC39AB"/>
  </w:style>
  <w:style w:type="character" w:customStyle="1" w:styleId="citation-116">
    <w:name w:val="citation-116"/>
    <w:basedOn w:val="DefaultParagraphFont"/>
    <w:rsid w:val="00DC39AB"/>
  </w:style>
  <w:style w:type="character" w:customStyle="1" w:styleId="citation-307">
    <w:name w:val="citation-307"/>
    <w:basedOn w:val="DefaultParagraphFont"/>
    <w:rsid w:val="00346688"/>
  </w:style>
  <w:style w:type="character" w:customStyle="1" w:styleId="citation-306">
    <w:name w:val="citation-306"/>
    <w:basedOn w:val="DefaultParagraphFont"/>
    <w:rsid w:val="00346688"/>
  </w:style>
  <w:style w:type="character" w:customStyle="1" w:styleId="citation-305">
    <w:name w:val="citation-305"/>
    <w:basedOn w:val="DefaultParagraphFont"/>
    <w:rsid w:val="00346688"/>
  </w:style>
  <w:style w:type="character" w:customStyle="1" w:styleId="citation-304">
    <w:name w:val="citation-304"/>
    <w:basedOn w:val="DefaultParagraphFont"/>
    <w:rsid w:val="00346688"/>
  </w:style>
  <w:style w:type="character" w:customStyle="1" w:styleId="citation-303">
    <w:name w:val="citation-303"/>
    <w:basedOn w:val="DefaultParagraphFont"/>
    <w:rsid w:val="00346688"/>
  </w:style>
  <w:style w:type="character" w:customStyle="1" w:styleId="citation-302">
    <w:name w:val="citation-302"/>
    <w:basedOn w:val="DefaultParagraphFont"/>
    <w:rsid w:val="00346688"/>
  </w:style>
  <w:style w:type="character" w:customStyle="1" w:styleId="citation-301">
    <w:name w:val="citation-301"/>
    <w:basedOn w:val="DefaultParagraphFont"/>
    <w:rsid w:val="00346688"/>
  </w:style>
  <w:style w:type="character" w:customStyle="1" w:styleId="citation-300">
    <w:name w:val="citation-300"/>
    <w:basedOn w:val="DefaultParagraphFont"/>
    <w:rsid w:val="00346688"/>
  </w:style>
  <w:style w:type="character" w:customStyle="1" w:styleId="citation-299">
    <w:name w:val="citation-299"/>
    <w:basedOn w:val="DefaultParagraphFont"/>
    <w:rsid w:val="00346688"/>
  </w:style>
  <w:style w:type="paragraph" w:styleId="TOC3">
    <w:name w:val="toc 3"/>
    <w:basedOn w:val="Normal"/>
    <w:next w:val="Normal"/>
    <w:autoRedefine/>
    <w:uiPriority w:val="39"/>
    <w:unhideWhenUsed/>
    <w:rsid w:val="0081315E"/>
    <w:pPr>
      <w:tabs>
        <w:tab w:val="left" w:pos="960"/>
        <w:tab w:val="right" w:leader="dot" w:pos="9917"/>
      </w:tabs>
      <w:spacing w:after="100"/>
      <w:ind w:left="440"/>
    </w:pPr>
  </w:style>
  <w:style w:type="paragraph" w:styleId="Caption">
    <w:name w:val="caption"/>
    <w:basedOn w:val="Normal"/>
    <w:next w:val="Normal"/>
    <w:uiPriority w:val="35"/>
    <w:unhideWhenUsed/>
    <w:qFormat/>
    <w:rsid w:val="005A5F7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271E1"/>
    <w:pPr>
      <w:spacing w:after="0"/>
    </w:pPr>
  </w:style>
  <w:style w:type="paragraph" w:styleId="Revision">
    <w:name w:val="Revision"/>
    <w:hidden/>
    <w:uiPriority w:val="99"/>
    <w:semiHidden/>
    <w:rsid w:val="00470553"/>
    <w:pPr>
      <w:spacing w:after="0" w:line="240" w:lineRule="auto"/>
    </w:pPr>
    <w:rPr>
      <w:lang w:val="id-ID"/>
    </w:rPr>
  </w:style>
  <w:style w:type="paragraph" w:styleId="Header">
    <w:name w:val="header"/>
    <w:basedOn w:val="Normal"/>
    <w:link w:val="HeaderChar"/>
    <w:uiPriority w:val="99"/>
    <w:unhideWhenUsed/>
    <w:rsid w:val="002D62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62E2"/>
    <w:rPr>
      <w:lang w:val="id-ID"/>
    </w:rPr>
  </w:style>
  <w:style w:type="paragraph" w:styleId="Footer">
    <w:name w:val="footer"/>
    <w:basedOn w:val="Normal"/>
    <w:link w:val="FooterChar"/>
    <w:uiPriority w:val="99"/>
    <w:unhideWhenUsed/>
    <w:rsid w:val="002D62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62E2"/>
    <w:rPr>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314020">
      <w:bodyDiv w:val="1"/>
      <w:marLeft w:val="0"/>
      <w:marRight w:val="0"/>
      <w:marTop w:val="0"/>
      <w:marBottom w:val="0"/>
      <w:divBdr>
        <w:top w:val="none" w:sz="0" w:space="0" w:color="auto"/>
        <w:left w:val="none" w:sz="0" w:space="0" w:color="auto"/>
        <w:bottom w:val="none" w:sz="0" w:space="0" w:color="auto"/>
        <w:right w:val="none" w:sz="0" w:space="0" w:color="auto"/>
      </w:divBdr>
    </w:div>
    <w:div w:id="33504080">
      <w:bodyDiv w:val="1"/>
      <w:marLeft w:val="0"/>
      <w:marRight w:val="0"/>
      <w:marTop w:val="0"/>
      <w:marBottom w:val="0"/>
      <w:divBdr>
        <w:top w:val="none" w:sz="0" w:space="0" w:color="auto"/>
        <w:left w:val="none" w:sz="0" w:space="0" w:color="auto"/>
        <w:bottom w:val="none" w:sz="0" w:space="0" w:color="auto"/>
        <w:right w:val="none" w:sz="0" w:space="0" w:color="auto"/>
      </w:divBdr>
    </w:div>
    <w:div w:id="113258402">
      <w:bodyDiv w:val="1"/>
      <w:marLeft w:val="0"/>
      <w:marRight w:val="0"/>
      <w:marTop w:val="0"/>
      <w:marBottom w:val="0"/>
      <w:divBdr>
        <w:top w:val="none" w:sz="0" w:space="0" w:color="auto"/>
        <w:left w:val="none" w:sz="0" w:space="0" w:color="auto"/>
        <w:bottom w:val="none" w:sz="0" w:space="0" w:color="auto"/>
        <w:right w:val="none" w:sz="0" w:space="0" w:color="auto"/>
      </w:divBdr>
    </w:div>
    <w:div w:id="132218095">
      <w:bodyDiv w:val="1"/>
      <w:marLeft w:val="0"/>
      <w:marRight w:val="0"/>
      <w:marTop w:val="0"/>
      <w:marBottom w:val="0"/>
      <w:divBdr>
        <w:top w:val="none" w:sz="0" w:space="0" w:color="auto"/>
        <w:left w:val="none" w:sz="0" w:space="0" w:color="auto"/>
        <w:bottom w:val="none" w:sz="0" w:space="0" w:color="auto"/>
        <w:right w:val="none" w:sz="0" w:space="0" w:color="auto"/>
      </w:divBdr>
    </w:div>
    <w:div w:id="169176071">
      <w:bodyDiv w:val="1"/>
      <w:marLeft w:val="0"/>
      <w:marRight w:val="0"/>
      <w:marTop w:val="0"/>
      <w:marBottom w:val="0"/>
      <w:divBdr>
        <w:top w:val="none" w:sz="0" w:space="0" w:color="auto"/>
        <w:left w:val="none" w:sz="0" w:space="0" w:color="auto"/>
        <w:bottom w:val="none" w:sz="0" w:space="0" w:color="auto"/>
        <w:right w:val="none" w:sz="0" w:space="0" w:color="auto"/>
      </w:divBdr>
    </w:div>
    <w:div w:id="173880048">
      <w:bodyDiv w:val="1"/>
      <w:marLeft w:val="0"/>
      <w:marRight w:val="0"/>
      <w:marTop w:val="0"/>
      <w:marBottom w:val="0"/>
      <w:divBdr>
        <w:top w:val="none" w:sz="0" w:space="0" w:color="auto"/>
        <w:left w:val="none" w:sz="0" w:space="0" w:color="auto"/>
        <w:bottom w:val="none" w:sz="0" w:space="0" w:color="auto"/>
        <w:right w:val="none" w:sz="0" w:space="0" w:color="auto"/>
      </w:divBdr>
    </w:div>
    <w:div w:id="187529651">
      <w:bodyDiv w:val="1"/>
      <w:marLeft w:val="0"/>
      <w:marRight w:val="0"/>
      <w:marTop w:val="0"/>
      <w:marBottom w:val="0"/>
      <w:divBdr>
        <w:top w:val="none" w:sz="0" w:space="0" w:color="auto"/>
        <w:left w:val="none" w:sz="0" w:space="0" w:color="auto"/>
        <w:bottom w:val="none" w:sz="0" w:space="0" w:color="auto"/>
        <w:right w:val="none" w:sz="0" w:space="0" w:color="auto"/>
      </w:divBdr>
    </w:div>
    <w:div w:id="229778469">
      <w:bodyDiv w:val="1"/>
      <w:marLeft w:val="0"/>
      <w:marRight w:val="0"/>
      <w:marTop w:val="0"/>
      <w:marBottom w:val="0"/>
      <w:divBdr>
        <w:top w:val="none" w:sz="0" w:space="0" w:color="auto"/>
        <w:left w:val="none" w:sz="0" w:space="0" w:color="auto"/>
        <w:bottom w:val="none" w:sz="0" w:space="0" w:color="auto"/>
        <w:right w:val="none" w:sz="0" w:space="0" w:color="auto"/>
      </w:divBdr>
    </w:div>
    <w:div w:id="233317074">
      <w:bodyDiv w:val="1"/>
      <w:marLeft w:val="0"/>
      <w:marRight w:val="0"/>
      <w:marTop w:val="0"/>
      <w:marBottom w:val="0"/>
      <w:divBdr>
        <w:top w:val="none" w:sz="0" w:space="0" w:color="auto"/>
        <w:left w:val="none" w:sz="0" w:space="0" w:color="auto"/>
        <w:bottom w:val="none" w:sz="0" w:space="0" w:color="auto"/>
        <w:right w:val="none" w:sz="0" w:space="0" w:color="auto"/>
      </w:divBdr>
    </w:div>
    <w:div w:id="248739345">
      <w:bodyDiv w:val="1"/>
      <w:marLeft w:val="0"/>
      <w:marRight w:val="0"/>
      <w:marTop w:val="0"/>
      <w:marBottom w:val="0"/>
      <w:divBdr>
        <w:top w:val="none" w:sz="0" w:space="0" w:color="auto"/>
        <w:left w:val="none" w:sz="0" w:space="0" w:color="auto"/>
        <w:bottom w:val="none" w:sz="0" w:space="0" w:color="auto"/>
        <w:right w:val="none" w:sz="0" w:space="0" w:color="auto"/>
      </w:divBdr>
    </w:div>
    <w:div w:id="345795420">
      <w:bodyDiv w:val="1"/>
      <w:marLeft w:val="0"/>
      <w:marRight w:val="0"/>
      <w:marTop w:val="0"/>
      <w:marBottom w:val="0"/>
      <w:divBdr>
        <w:top w:val="none" w:sz="0" w:space="0" w:color="auto"/>
        <w:left w:val="none" w:sz="0" w:space="0" w:color="auto"/>
        <w:bottom w:val="none" w:sz="0" w:space="0" w:color="auto"/>
        <w:right w:val="none" w:sz="0" w:space="0" w:color="auto"/>
      </w:divBdr>
    </w:div>
    <w:div w:id="357583433">
      <w:bodyDiv w:val="1"/>
      <w:marLeft w:val="0"/>
      <w:marRight w:val="0"/>
      <w:marTop w:val="0"/>
      <w:marBottom w:val="0"/>
      <w:divBdr>
        <w:top w:val="none" w:sz="0" w:space="0" w:color="auto"/>
        <w:left w:val="none" w:sz="0" w:space="0" w:color="auto"/>
        <w:bottom w:val="none" w:sz="0" w:space="0" w:color="auto"/>
        <w:right w:val="none" w:sz="0" w:space="0" w:color="auto"/>
      </w:divBdr>
    </w:div>
    <w:div w:id="384913994">
      <w:bodyDiv w:val="1"/>
      <w:marLeft w:val="0"/>
      <w:marRight w:val="0"/>
      <w:marTop w:val="0"/>
      <w:marBottom w:val="0"/>
      <w:divBdr>
        <w:top w:val="none" w:sz="0" w:space="0" w:color="auto"/>
        <w:left w:val="none" w:sz="0" w:space="0" w:color="auto"/>
        <w:bottom w:val="none" w:sz="0" w:space="0" w:color="auto"/>
        <w:right w:val="none" w:sz="0" w:space="0" w:color="auto"/>
      </w:divBdr>
    </w:div>
    <w:div w:id="393772943">
      <w:bodyDiv w:val="1"/>
      <w:marLeft w:val="0"/>
      <w:marRight w:val="0"/>
      <w:marTop w:val="0"/>
      <w:marBottom w:val="0"/>
      <w:divBdr>
        <w:top w:val="none" w:sz="0" w:space="0" w:color="auto"/>
        <w:left w:val="none" w:sz="0" w:space="0" w:color="auto"/>
        <w:bottom w:val="none" w:sz="0" w:space="0" w:color="auto"/>
        <w:right w:val="none" w:sz="0" w:space="0" w:color="auto"/>
      </w:divBdr>
    </w:div>
    <w:div w:id="398556715">
      <w:bodyDiv w:val="1"/>
      <w:marLeft w:val="0"/>
      <w:marRight w:val="0"/>
      <w:marTop w:val="0"/>
      <w:marBottom w:val="0"/>
      <w:divBdr>
        <w:top w:val="none" w:sz="0" w:space="0" w:color="auto"/>
        <w:left w:val="none" w:sz="0" w:space="0" w:color="auto"/>
        <w:bottom w:val="none" w:sz="0" w:space="0" w:color="auto"/>
        <w:right w:val="none" w:sz="0" w:space="0" w:color="auto"/>
      </w:divBdr>
    </w:div>
    <w:div w:id="437606728">
      <w:bodyDiv w:val="1"/>
      <w:marLeft w:val="0"/>
      <w:marRight w:val="0"/>
      <w:marTop w:val="0"/>
      <w:marBottom w:val="0"/>
      <w:divBdr>
        <w:top w:val="none" w:sz="0" w:space="0" w:color="auto"/>
        <w:left w:val="none" w:sz="0" w:space="0" w:color="auto"/>
        <w:bottom w:val="none" w:sz="0" w:space="0" w:color="auto"/>
        <w:right w:val="none" w:sz="0" w:space="0" w:color="auto"/>
      </w:divBdr>
    </w:div>
    <w:div w:id="453788373">
      <w:bodyDiv w:val="1"/>
      <w:marLeft w:val="0"/>
      <w:marRight w:val="0"/>
      <w:marTop w:val="0"/>
      <w:marBottom w:val="0"/>
      <w:divBdr>
        <w:top w:val="none" w:sz="0" w:space="0" w:color="auto"/>
        <w:left w:val="none" w:sz="0" w:space="0" w:color="auto"/>
        <w:bottom w:val="none" w:sz="0" w:space="0" w:color="auto"/>
        <w:right w:val="none" w:sz="0" w:space="0" w:color="auto"/>
      </w:divBdr>
    </w:div>
    <w:div w:id="470830145">
      <w:bodyDiv w:val="1"/>
      <w:marLeft w:val="0"/>
      <w:marRight w:val="0"/>
      <w:marTop w:val="0"/>
      <w:marBottom w:val="0"/>
      <w:divBdr>
        <w:top w:val="none" w:sz="0" w:space="0" w:color="auto"/>
        <w:left w:val="none" w:sz="0" w:space="0" w:color="auto"/>
        <w:bottom w:val="none" w:sz="0" w:space="0" w:color="auto"/>
        <w:right w:val="none" w:sz="0" w:space="0" w:color="auto"/>
      </w:divBdr>
    </w:div>
    <w:div w:id="482506121">
      <w:bodyDiv w:val="1"/>
      <w:marLeft w:val="0"/>
      <w:marRight w:val="0"/>
      <w:marTop w:val="0"/>
      <w:marBottom w:val="0"/>
      <w:divBdr>
        <w:top w:val="none" w:sz="0" w:space="0" w:color="auto"/>
        <w:left w:val="none" w:sz="0" w:space="0" w:color="auto"/>
        <w:bottom w:val="none" w:sz="0" w:space="0" w:color="auto"/>
        <w:right w:val="none" w:sz="0" w:space="0" w:color="auto"/>
      </w:divBdr>
    </w:div>
    <w:div w:id="499203050">
      <w:bodyDiv w:val="1"/>
      <w:marLeft w:val="0"/>
      <w:marRight w:val="0"/>
      <w:marTop w:val="0"/>
      <w:marBottom w:val="0"/>
      <w:divBdr>
        <w:top w:val="none" w:sz="0" w:space="0" w:color="auto"/>
        <w:left w:val="none" w:sz="0" w:space="0" w:color="auto"/>
        <w:bottom w:val="none" w:sz="0" w:space="0" w:color="auto"/>
        <w:right w:val="none" w:sz="0" w:space="0" w:color="auto"/>
      </w:divBdr>
    </w:div>
    <w:div w:id="528953782">
      <w:bodyDiv w:val="1"/>
      <w:marLeft w:val="0"/>
      <w:marRight w:val="0"/>
      <w:marTop w:val="0"/>
      <w:marBottom w:val="0"/>
      <w:divBdr>
        <w:top w:val="none" w:sz="0" w:space="0" w:color="auto"/>
        <w:left w:val="none" w:sz="0" w:space="0" w:color="auto"/>
        <w:bottom w:val="none" w:sz="0" w:space="0" w:color="auto"/>
        <w:right w:val="none" w:sz="0" w:space="0" w:color="auto"/>
      </w:divBdr>
    </w:div>
    <w:div w:id="542180730">
      <w:bodyDiv w:val="1"/>
      <w:marLeft w:val="0"/>
      <w:marRight w:val="0"/>
      <w:marTop w:val="0"/>
      <w:marBottom w:val="0"/>
      <w:divBdr>
        <w:top w:val="none" w:sz="0" w:space="0" w:color="auto"/>
        <w:left w:val="none" w:sz="0" w:space="0" w:color="auto"/>
        <w:bottom w:val="none" w:sz="0" w:space="0" w:color="auto"/>
        <w:right w:val="none" w:sz="0" w:space="0" w:color="auto"/>
      </w:divBdr>
    </w:div>
    <w:div w:id="569734881">
      <w:bodyDiv w:val="1"/>
      <w:marLeft w:val="0"/>
      <w:marRight w:val="0"/>
      <w:marTop w:val="0"/>
      <w:marBottom w:val="0"/>
      <w:divBdr>
        <w:top w:val="none" w:sz="0" w:space="0" w:color="auto"/>
        <w:left w:val="none" w:sz="0" w:space="0" w:color="auto"/>
        <w:bottom w:val="none" w:sz="0" w:space="0" w:color="auto"/>
        <w:right w:val="none" w:sz="0" w:space="0" w:color="auto"/>
      </w:divBdr>
    </w:div>
    <w:div w:id="571891386">
      <w:bodyDiv w:val="1"/>
      <w:marLeft w:val="0"/>
      <w:marRight w:val="0"/>
      <w:marTop w:val="0"/>
      <w:marBottom w:val="0"/>
      <w:divBdr>
        <w:top w:val="none" w:sz="0" w:space="0" w:color="auto"/>
        <w:left w:val="none" w:sz="0" w:space="0" w:color="auto"/>
        <w:bottom w:val="none" w:sz="0" w:space="0" w:color="auto"/>
        <w:right w:val="none" w:sz="0" w:space="0" w:color="auto"/>
      </w:divBdr>
    </w:div>
    <w:div w:id="572357528">
      <w:bodyDiv w:val="1"/>
      <w:marLeft w:val="0"/>
      <w:marRight w:val="0"/>
      <w:marTop w:val="0"/>
      <w:marBottom w:val="0"/>
      <w:divBdr>
        <w:top w:val="none" w:sz="0" w:space="0" w:color="auto"/>
        <w:left w:val="none" w:sz="0" w:space="0" w:color="auto"/>
        <w:bottom w:val="none" w:sz="0" w:space="0" w:color="auto"/>
        <w:right w:val="none" w:sz="0" w:space="0" w:color="auto"/>
      </w:divBdr>
    </w:div>
    <w:div w:id="576941502">
      <w:bodyDiv w:val="1"/>
      <w:marLeft w:val="0"/>
      <w:marRight w:val="0"/>
      <w:marTop w:val="0"/>
      <w:marBottom w:val="0"/>
      <w:divBdr>
        <w:top w:val="none" w:sz="0" w:space="0" w:color="auto"/>
        <w:left w:val="none" w:sz="0" w:space="0" w:color="auto"/>
        <w:bottom w:val="none" w:sz="0" w:space="0" w:color="auto"/>
        <w:right w:val="none" w:sz="0" w:space="0" w:color="auto"/>
      </w:divBdr>
    </w:div>
    <w:div w:id="599485953">
      <w:bodyDiv w:val="1"/>
      <w:marLeft w:val="0"/>
      <w:marRight w:val="0"/>
      <w:marTop w:val="0"/>
      <w:marBottom w:val="0"/>
      <w:divBdr>
        <w:top w:val="none" w:sz="0" w:space="0" w:color="auto"/>
        <w:left w:val="none" w:sz="0" w:space="0" w:color="auto"/>
        <w:bottom w:val="none" w:sz="0" w:space="0" w:color="auto"/>
        <w:right w:val="none" w:sz="0" w:space="0" w:color="auto"/>
      </w:divBdr>
    </w:div>
    <w:div w:id="602886694">
      <w:bodyDiv w:val="1"/>
      <w:marLeft w:val="0"/>
      <w:marRight w:val="0"/>
      <w:marTop w:val="0"/>
      <w:marBottom w:val="0"/>
      <w:divBdr>
        <w:top w:val="none" w:sz="0" w:space="0" w:color="auto"/>
        <w:left w:val="none" w:sz="0" w:space="0" w:color="auto"/>
        <w:bottom w:val="none" w:sz="0" w:space="0" w:color="auto"/>
        <w:right w:val="none" w:sz="0" w:space="0" w:color="auto"/>
      </w:divBdr>
    </w:div>
    <w:div w:id="609363312">
      <w:bodyDiv w:val="1"/>
      <w:marLeft w:val="0"/>
      <w:marRight w:val="0"/>
      <w:marTop w:val="0"/>
      <w:marBottom w:val="0"/>
      <w:divBdr>
        <w:top w:val="none" w:sz="0" w:space="0" w:color="auto"/>
        <w:left w:val="none" w:sz="0" w:space="0" w:color="auto"/>
        <w:bottom w:val="none" w:sz="0" w:space="0" w:color="auto"/>
        <w:right w:val="none" w:sz="0" w:space="0" w:color="auto"/>
      </w:divBdr>
    </w:div>
    <w:div w:id="634608690">
      <w:bodyDiv w:val="1"/>
      <w:marLeft w:val="0"/>
      <w:marRight w:val="0"/>
      <w:marTop w:val="0"/>
      <w:marBottom w:val="0"/>
      <w:divBdr>
        <w:top w:val="none" w:sz="0" w:space="0" w:color="auto"/>
        <w:left w:val="none" w:sz="0" w:space="0" w:color="auto"/>
        <w:bottom w:val="none" w:sz="0" w:space="0" w:color="auto"/>
        <w:right w:val="none" w:sz="0" w:space="0" w:color="auto"/>
      </w:divBdr>
    </w:div>
    <w:div w:id="637148347">
      <w:bodyDiv w:val="1"/>
      <w:marLeft w:val="0"/>
      <w:marRight w:val="0"/>
      <w:marTop w:val="0"/>
      <w:marBottom w:val="0"/>
      <w:divBdr>
        <w:top w:val="none" w:sz="0" w:space="0" w:color="auto"/>
        <w:left w:val="none" w:sz="0" w:space="0" w:color="auto"/>
        <w:bottom w:val="none" w:sz="0" w:space="0" w:color="auto"/>
        <w:right w:val="none" w:sz="0" w:space="0" w:color="auto"/>
      </w:divBdr>
    </w:div>
    <w:div w:id="691998928">
      <w:bodyDiv w:val="1"/>
      <w:marLeft w:val="0"/>
      <w:marRight w:val="0"/>
      <w:marTop w:val="0"/>
      <w:marBottom w:val="0"/>
      <w:divBdr>
        <w:top w:val="none" w:sz="0" w:space="0" w:color="auto"/>
        <w:left w:val="none" w:sz="0" w:space="0" w:color="auto"/>
        <w:bottom w:val="none" w:sz="0" w:space="0" w:color="auto"/>
        <w:right w:val="none" w:sz="0" w:space="0" w:color="auto"/>
      </w:divBdr>
    </w:div>
    <w:div w:id="754743299">
      <w:bodyDiv w:val="1"/>
      <w:marLeft w:val="0"/>
      <w:marRight w:val="0"/>
      <w:marTop w:val="0"/>
      <w:marBottom w:val="0"/>
      <w:divBdr>
        <w:top w:val="none" w:sz="0" w:space="0" w:color="auto"/>
        <w:left w:val="none" w:sz="0" w:space="0" w:color="auto"/>
        <w:bottom w:val="none" w:sz="0" w:space="0" w:color="auto"/>
        <w:right w:val="none" w:sz="0" w:space="0" w:color="auto"/>
      </w:divBdr>
    </w:div>
    <w:div w:id="761344121">
      <w:bodyDiv w:val="1"/>
      <w:marLeft w:val="0"/>
      <w:marRight w:val="0"/>
      <w:marTop w:val="0"/>
      <w:marBottom w:val="0"/>
      <w:divBdr>
        <w:top w:val="none" w:sz="0" w:space="0" w:color="auto"/>
        <w:left w:val="none" w:sz="0" w:space="0" w:color="auto"/>
        <w:bottom w:val="none" w:sz="0" w:space="0" w:color="auto"/>
        <w:right w:val="none" w:sz="0" w:space="0" w:color="auto"/>
      </w:divBdr>
    </w:div>
    <w:div w:id="761756674">
      <w:bodyDiv w:val="1"/>
      <w:marLeft w:val="0"/>
      <w:marRight w:val="0"/>
      <w:marTop w:val="0"/>
      <w:marBottom w:val="0"/>
      <w:divBdr>
        <w:top w:val="none" w:sz="0" w:space="0" w:color="auto"/>
        <w:left w:val="none" w:sz="0" w:space="0" w:color="auto"/>
        <w:bottom w:val="none" w:sz="0" w:space="0" w:color="auto"/>
        <w:right w:val="none" w:sz="0" w:space="0" w:color="auto"/>
      </w:divBdr>
    </w:div>
    <w:div w:id="822626382">
      <w:bodyDiv w:val="1"/>
      <w:marLeft w:val="0"/>
      <w:marRight w:val="0"/>
      <w:marTop w:val="0"/>
      <w:marBottom w:val="0"/>
      <w:divBdr>
        <w:top w:val="none" w:sz="0" w:space="0" w:color="auto"/>
        <w:left w:val="none" w:sz="0" w:space="0" w:color="auto"/>
        <w:bottom w:val="none" w:sz="0" w:space="0" w:color="auto"/>
        <w:right w:val="none" w:sz="0" w:space="0" w:color="auto"/>
      </w:divBdr>
    </w:div>
    <w:div w:id="854659945">
      <w:bodyDiv w:val="1"/>
      <w:marLeft w:val="0"/>
      <w:marRight w:val="0"/>
      <w:marTop w:val="0"/>
      <w:marBottom w:val="0"/>
      <w:divBdr>
        <w:top w:val="none" w:sz="0" w:space="0" w:color="auto"/>
        <w:left w:val="none" w:sz="0" w:space="0" w:color="auto"/>
        <w:bottom w:val="none" w:sz="0" w:space="0" w:color="auto"/>
        <w:right w:val="none" w:sz="0" w:space="0" w:color="auto"/>
      </w:divBdr>
    </w:div>
    <w:div w:id="884175700">
      <w:bodyDiv w:val="1"/>
      <w:marLeft w:val="0"/>
      <w:marRight w:val="0"/>
      <w:marTop w:val="0"/>
      <w:marBottom w:val="0"/>
      <w:divBdr>
        <w:top w:val="none" w:sz="0" w:space="0" w:color="auto"/>
        <w:left w:val="none" w:sz="0" w:space="0" w:color="auto"/>
        <w:bottom w:val="none" w:sz="0" w:space="0" w:color="auto"/>
        <w:right w:val="none" w:sz="0" w:space="0" w:color="auto"/>
      </w:divBdr>
    </w:div>
    <w:div w:id="905606747">
      <w:bodyDiv w:val="1"/>
      <w:marLeft w:val="0"/>
      <w:marRight w:val="0"/>
      <w:marTop w:val="0"/>
      <w:marBottom w:val="0"/>
      <w:divBdr>
        <w:top w:val="none" w:sz="0" w:space="0" w:color="auto"/>
        <w:left w:val="none" w:sz="0" w:space="0" w:color="auto"/>
        <w:bottom w:val="none" w:sz="0" w:space="0" w:color="auto"/>
        <w:right w:val="none" w:sz="0" w:space="0" w:color="auto"/>
      </w:divBdr>
    </w:div>
    <w:div w:id="940643130">
      <w:bodyDiv w:val="1"/>
      <w:marLeft w:val="0"/>
      <w:marRight w:val="0"/>
      <w:marTop w:val="0"/>
      <w:marBottom w:val="0"/>
      <w:divBdr>
        <w:top w:val="none" w:sz="0" w:space="0" w:color="auto"/>
        <w:left w:val="none" w:sz="0" w:space="0" w:color="auto"/>
        <w:bottom w:val="none" w:sz="0" w:space="0" w:color="auto"/>
        <w:right w:val="none" w:sz="0" w:space="0" w:color="auto"/>
      </w:divBdr>
    </w:div>
    <w:div w:id="974917751">
      <w:bodyDiv w:val="1"/>
      <w:marLeft w:val="0"/>
      <w:marRight w:val="0"/>
      <w:marTop w:val="0"/>
      <w:marBottom w:val="0"/>
      <w:divBdr>
        <w:top w:val="none" w:sz="0" w:space="0" w:color="auto"/>
        <w:left w:val="none" w:sz="0" w:space="0" w:color="auto"/>
        <w:bottom w:val="none" w:sz="0" w:space="0" w:color="auto"/>
        <w:right w:val="none" w:sz="0" w:space="0" w:color="auto"/>
      </w:divBdr>
    </w:div>
    <w:div w:id="987200117">
      <w:bodyDiv w:val="1"/>
      <w:marLeft w:val="0"/>
      <w:marRight w:val="0"/>
      <w:marTop w:val="0"/>
      <w:marBottom w:val="0"/>
      <w:divBdr>
        <w:top w:val="none" w:sz="0" w:space="0" w:color="auto"/>
        <w:left w:val="none" w:sz="0" w:space="0" w:color="auto"/>
        <w:bottom w:val="none" w:sz="0" w:space="0" w:color="auto"/>
        <w:right w:val="none" w:sz="0" w:space="0" w:color="auto"/>
      </w:divBdr>
    </w:div>
    <w:div w:id="1068109485">
      <w:bodyDiv w:val="1"/>
      <w:marLeft w:val="0"/>
      <w:marRight w:val="0"/>
      <w:marTop w:val="0"/>
      <w:marBottom w:val="0"/>
      <w:divBdr>
        <w:top w:val="none" w:sz="0" w:space="0" w:color="auto"/>
        <w:left w:val="none" w:sz="0" w:space="0" w:color="auto"/>
        <w:bottom w:val="none" w:sz="0" w:space="0" w:color="auto"/>
        <w:right w:val="none" w:sz="0" w:space="0" w:color="auto"/>
      </w:divBdr>
    </w:div>
    <w:div w:id="1175412362">
      <w:bodyDiv w:val="1"/>
      <w:marLeft w:val="0"/>
      <w:marRight w:val="0"/>
      <w:marTop w:val="0"/>
      <w:marBottom w:val="0"/>
      <w:divBdr>
        <w:top w:val="none" w:sz="0" w:space="0" w:color="auto"/>
        <w:left w:val="none" w:sz="0" w:space="0" w:color="auto"/>
        <w:bottom w:val="none" w:sz="0" w:space="0" w:color="auto"/>
        <w:right w:val="none" w:sz="0" w:space="0" w:color="auto"/>
      </w:divBdr>
    </w:div>
    <w:div w:id="1262302262">
      <w:bodyDiv w:val="1"/>
      <w:marLeft w:val="0"/>
      <w:marRight w:val="0"/>
      <w:marTop w:val="0"/>
      <w:marBottom w:val="0"/>
      <w:divBdr>
        <w:top w:val="none" w:sz="0" w:space="0" w:color="auto"/>
        <w:left w:val="none" w:sz="0" w:space="0" w:color="auto"/>
        <w:bottom w:val="none" w:sz="0" w:space="0" w:color="auto"/>
        <w:right w:val="none" w:sz="0" w:space="0" w:color="auto"/>
      </w:divBdr>
    </w:div>
    <w:div w:id="1290433445">
      <w:bodyDiv w:val="1"/>
      <w:marLeft w:val="0"/>
      <w:marRight w:val="0"/>
      <w:marTop w:val="0"/>
      <w:marBottom w:val="0"/>
      <w:divBdr>
        <w:top w:val="none" w:sz="0" w:space="0" w:color="auto"/>
        <w:left w:val="none" w:sz="0" w:space="0" w:color="auto"/>
        <w:bottom w:val="none" w:sz="0" w:space="0" w:color="auto"/>
        <w:right w:val="none" w:sz="0" w:space="0" w:color="auto"/>
      </w:divBdr>
      <w:divsChild>
        <w:div w:id="809135444">
          <w:marLeft w:val="0"/>
          <w:marRight w:val="0"/>
          <w:marTop w:val="0"/>
          <w:marBottom w:val="0"/>
          <w:divBdr>
            <w:top w:val="none" w:sz="0" w:space="0" w:color="auto"/>
            <w:left w:val="none" w:sz="0" w:space="0" w:color="auto"/>
            <w:bottom w:val="none" w:sz="0" w:space="0" w:color="auto"/>
            <w:right w:val="none" w:sz="0" w:space="0" w:color="auto"/>
          </w:divBdr>
          <w:divsChild>
            <w:div w:id="736781093">
              <w:marLeft w:val="0"/>
              <w:marRight w:val="0"/>
              <w:marTop w:val="0"/>
              <w:marBottom w:val="0"/>
              <w:divBdr>
                <w:top w:val="none" w:sz="0" w:space="0" w:color="auto"/>
                <w:left w:val="none" w:sz="0" w:space="0" w:color="auto"/>
                <w:bottom w:val="none" w:sz="0" w:space="0" w:color="auto"/>
                <w:right w:val="none" w:sz="0" w:space="0" w:color="auto"/>
              </w:divBdr>
              <w:divsChild>
                <w:div w:id="1517647391">
                  <w:marLeft w:val="0"/>
                  <w:marRight w:val="0"/>
                  <w:marTop w:val="0"/>
                  <w:marBottom w:val="0"/>
                  <w:divBdr>
                    <w:top w:val="none" w:sz="0" w:space="0" w:color="auto"/>
                    <w:left w:val="none" w:sz="0" w:space="0" w:color="auto"/>
                    <w:bottom w:val="none" w:sz="0" w:space="0" w:color="auto"/>
                    <w:right w:val="none" w:sz="0" w:space="0" w:color="auto"/>
                  </w:divBdr>
                  <w:divsChild>
                    <w:div w:id="1442720159">
                      <w:marLeft w:val="0"/>
                      <w:marRight w:val="0"/>
                      <w:marTop w:val="0"/>
                      <w:marBottom w:val="0"/>
                      <w:divBdr>
                        <w:top w:val="none" w:sz="0" w:space="0" w:color="auto"/>
                        <w:left w:val="none" w:sz="0" w:space="0" w:color="auto"/>
                        <w:bottom w:val="none" w:sz="0" w:space="0" w:color="auto"/>
                        <w:right w:val="none" w:sz="0" w:space="0" w:color="auto"/>
                      </w:divBdr>
                      <w:divsChild>
                        <w:div w:id="104231649">
                          <w:marLeft w:val="0"/>
                          <w:marRight w:val="0"/>
                          <w:marTop w:val="0"/>
                          <w:marBottom w:val="0"/>
                          <w:divBdr>
                            <w:top w:val="none" w:sz="0" w:space="0" w:color="auto"/>
                            <w:left w:val="none" w:sz="0" w:space="0" w:color="auto"/>
                            <w:bottom w:val="none" w:sz="0" w:space="0" w:color="auto"/>
                            <w:right w:val="none" w:sz="0" w:space="0" w:color="auto"/>
                          </w:divBdr>
                          <w:divsChild>
                            <w:div w:id="274799978">
                              <w:marLeft w:val="0"/>
                              <w:marRight w:val="0"/>
                              <w:marTop w:val="0"/>
                              <w:marBottom w:val="0"/>
                              <w:divBdr>
                                <w:top w:val="none" w:sz="0" w:space="0" w:color="auto"/>
                                <w:left w:val="none" w:sz="0" w:space="0" w:color="auto"/>
                                <w:bottom w:val="none" w:sz="0" w:space="0" w:color="auto"/>
                                <w:right w:val="none" w:sz="0" w:space="0" w:color="auto"/>
                              </w:divBdr>
                              <w:divsChild>
                                <w:div w:id="1574851930">
                                  <w:marLeft w:val="0"/>
                                  <w:marRight w:val="0"/>
                                  <w:marTop w:val="0"/>
                                  <w:marBottom w:val="0"/>
                                  <w:divBdr>
                                    <w:top w:val="none" w:sz="0" w:space="0" w:color="auto"/>
                                    <w:left w:val="none" w:sz="0" w:space="0" w:color="auto"/>
                                    <w:bottom w:val="none" w:sz="0" w:space="0" w:color="auto"/>
                                    <w:right w:val="none" w:sz="0" w:space="0" w:color="auto"/>
                                  </w:divBdr>
                                  <w:divsChild>
                                    <w:div w:id="770124358">
                                      <w:marLeft w:val="0"/>
                                      <w:marRight w:val="0"/>
                                      <w:marTop w:val="0"/>
                                      <w:marBottom w:val="0"/>
                                      <w:divBdr>
                                        <w:top w:val="none" w:sz="0" w:space="0" w:color="auto"/>
                                        <w:left w:val="none" w:sz="0" w:space="0" w:color="auto"/>
                                        <w:bottom w:val="none" w:sz="0" w:space="0" w:color="auto"/>
                                        <w:right w:val="none" w:sz="0" w:space="0" w:color="auto"/>
                                      </w:divBdr>
                                    </w:div>
                                    <w:div w:id="149160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7824305">
          <w:marLeft w:val="0"/>
          <w:marRight w:val="0"/>
          <w:marTop w:val="0"/>
          <w:marBottom w:val="0"/>
          <w:divBdr>
            <w:top w:val="none" w:sz="0" w:space="0" w:color="auto"/>
            <w:left w:val="none" w:sz="0" w:space="0" w:color="auto"/>
            <w:bottom w:val="none" w:sz="0" w:space="0" w:color="auto"/>
            <w:right w:val="none" w:sz="0" w:space="0" w:color="auto"/>
          </w:divBdr>
        </w:div>
      </w:divsChild>
    </w:div>
    <w:div w:id="1291324421">
      <w:bodyDiv w:val="1"/>
      <w:marLeft w:val="0"/>
      <w:marRight w:val="0"/>
      <w:marTop w:val="0"/>
      <w:marBottom w:val="0"/>
      <w:divBdr>
        <w:top w:val="none" w:sz="0" w:space="0" w:color="auto"/>
        <w:left w:val="none" w:sz="0" w:space="0" w:color="auto"/>
        <w:bottom w:val="none" w:sz="0" w:space="0" w:color="auto"/>
        <w:right w:val="none" w:sz="0" w:space="0" w:color="auto"/>
      </w:divBdr>
    </w:div>
    <w:div w:id="1385367063">
      <w:bodyDiv w:val="1"/>
      <w:marLeft w:val="0"/>
      <w:marRight w:val="0"/>
      <w:marTop w:val="0"/>
      <w:marBottom w:val="0"/>
      <w:divBdr>
        <w:top w:val="none" w:sz="0" w:space="0" w:color="auto"/>
        <w:left w:val="none" w:sz="0" w:space="0" w:color="auto"/>
        <w:bottom w:val="none" w:sz="0" w:space="0" w:color="auto"/>
        <w:right w:val="none" w:sz="0" w:space="0" w:color="auto"/>
      </w:divBdr>
    </w:div>
    <w:div w:id="1397051064">
      <w:bodyDiv w:val="1"/>
      <w:marLeft w:val="0"/>
      <w:marRight w:val="0"/>
      <w:marTop w:val="0"/>
      <w:marBottom w:val="0"/>
      <w:divBdr>
        <w:top w:val="none" w:sz="0" w:space="0" w:color="auto"/>
        <w:left w:val="none" w:sz="0" w:space="0" w:color="auto"/>
        <w:bottom w:val="none" w:sz="0" w:space="0" w:color="auto"/>
        <w:right w:val="none" w:sz="0" w:space="0" w:color="auto"/>
      </w:divBdr>
    </w:div>
    <w:div w:id="1413745340">
      <w:bodyDiv w:val="1"/>
      <w:marLeft w:val="0"/>
      <w:marRight w:val="0"/>
      <w:marTop w:val="0"/>
      <w:marBottom w:val="0"/>
      <w:divBdr>
        <w:top w:val="none" w:sz="0" w:space="0" w:color="auto"/>
        <w:left w:val="none" w:sz="0" w:space="0" w:color="auto"/>
        <w:bottom w:val="none" w:sz="0" w:space="0" w:color="auto"/>
        <w:right w:val="none" w:sz="0" w:space="0" w:color="auto"/>
      </w:divBdr>
    </w:div>
    <w:div w:id="1463187892">
      <w:bodyDiv w:val="1"/>
      <w:marLeft w:val="0"/>
      <w:marRight w:val="0"/>
      <w:marTop w:val="0"/>
      <w:marBottom w:val="0"/>
      <w:divBdr>
        <w:top w:val="none" w:sz="0" w:space="0" w:color="auto"/>
        <w:left w:val="none" w:sz="0" w:space="0" w:color="auto"/>
        <w:bottom w:val="none" w:sz="0" w:space="0" w:color="auto"/>
        <w:right w:val="none" w:sz="0" w:space="0" w:color="auto"/>
      </w:divBdr>
    </w:div>
    <w:div w:id="1475679072">
      <w:bodyDiv w:val="1"/>
      <w:marLeft w:val="0"/>
      <w:marRight w:val="0"/>
      <w:marTop w:val="0"/>
      <w:marBottom w:val="0"/>
      <w:divBdr>
        <w:top w:val="none" w:sz="0" w:space="0" w:color="auto"/>
        <w:left w:val="none" w:sz="0" w:space="0" w:color="auto"/>
        <w:bottom w:val="none" w:sz="0" w:space="0" w:color="auto"/>
        <w:right w:val="none" w:sz="0" w:space="0" w:color="auto"/>
      </w:divBdr>
    </w:div>
    <w:div w:id="1505628489">
      <w:bodyDiv w:val="1"/>
      <w:marLeft w:val="0"/>
      <w:marRight w:val="0"/>
      <w:marTop w:val="0"/>
      <w:marBottom w:val="0"/>
      <w:divBdr>
        <w:top w:val="none" w:sz="0" w:space="0" w:color="auto"/>
        <w:left w:val="none" w:sz="0" w:space="0" w:color="auto"/>
        <w:bottom w:val="none" w:sz="0" w:space="0" w:color="auto"/>
        <w:right w:val="none" w:sz="0" w:space="0" w:color="auto"/>
      </w:divBdr>
    </w:div>
    <w:div w:id="1554344289">
      <w:bodyDiv w:val="1"/>
      <w:marLeft w:val="0"/>
      <w:marRight w:val="0"/>
      <w:marTop w:val="0"/>
      <w:marBottom w:val="0"/>
      <w:divBdr>
        <w:top w:val="none" w:sz="0" w:space="0" w:color="auto"/>
        <w:left w:val="none" w:sz="0" w:space="0" w:color="auto"/>
        <w:bottom w:val="none" w:sz="0" w:space="0" w:color="auto"/>
        <w:right w:val="none" w:sz="0" w:space="0" w:color="auto"/>
      </w:divBdr>
    </w:div>
    <w:div w:id="1555584942">
      <w:bodyDiv w:val="1"/>
      <w:marLeft w:val="0"/>
      <w:marRight w:val="0"/>
      <w:marTop w:val="0"/>
      <w:marBottom w:val="0"/>
      <w:divBdr>
        <w:top w:val="none" w:sz="0" w:space="0" w:color="auto"/>
        <w:left w:val="none" w:sz="0" w:space="0" w:color="auto"/>
        <w:bottom w:val="none" w:sz="0" w:space="0" w:color="auto"/>
        <w:right w:val="none" w:sz="0" w:space="0" w:color="auto"/>
      </w:divBdr>
    </w:div>
    <w:div w:id="1583485849">
      <w:bodyDiv w:val="1"/>
      <w:marLeft w:val="0"/>
      <w:marRight w:val="0"/>
      <w:marTop w:val="0"/>
      <w:marBottom w:val="0"/>
      <w:divBdr>
        <w:top w:val="none" w:sz="0" w:space="0" w:color="auto"/>
        <w:left w:val="none" w:sz="0" w:space="0" w:color="auto"/>
        <w:bottom w:val="none" w:sz="0" w:space="0" w:color="auto"/>
        <w:right w:val="none" w:sz="0" w:space="0" w:color="auto"/>
      </w:divBdr>
    </w:div>
    <w:div w:id="1595741669">
      <w:bodyDiv w:val="1"/>
      <w:marLeft w:val="0"/>
      <w:marRight w:val="0"/>
      <w:marTop w:val="0"/>
      <w:marBottom w:val="0"/>
      <w:divBdr>
        <w:top w:val="none" w:sz="0" w:space="0" w:color="auto"/>
        <w:left w:val="none" w:sz="0" w:space="0" w:color="auto"/>
        <w:bottom w:val="none" w:sz="0" w:space="0" w:color="auto"/>
        <w:right w:val="none" w:sz="0" w:space="0" w:color="auto"/>
      </w:divBdr>
    </w:div>
    <w:div w:id="1616911636">
      <w:bodyDiv w:val="1"/>
      <w:marLeft w:val="0"/>
      <w:marRight w:val="0"/>
      <w:marTop w:val="0"/>
      <w:marBottom w:val="0"/>
      <w:divBdr>
        <w:top w:val="none" w:sz="0" w:space="0" w:color="auto"/>
        <w:left w:val="none" w:sz="0" w:space="0" w:color="auto"/>
        <w:bottom w:val="none" w:sz="0" w:space="0" w:color="auto"/>
        <w:right w:val="none" w:sz="0" w:space="0" w:color="auto"/>
      </w:divBdr>
    </w:div>
    <w:div w:id="1645234699">
      <w:bodyDiv w:val="1"/>
      <w:marLeft w:val="0"/>
      <w:marRight w:val="0"/>
      <w:marTop w:val="0"/>
      <w:marBottom w:val="0"/>
      <w:divBdr>
        <w:top w:val="none" w:sz="0" w:space="0" w:color="auto"/>
        <w:left w:val="none" w:sz="0" w:space="0" w:color="auto"/>
        <w:bottom w:val="none" w:sz="0" w:space="0" w:color="auto"/>
        <w:right w:val="none" w:sz="0" w:space="0" w:color="auto"/>
      </w:divBdr>
    </w:div>
    <w:div w:id="1662655016">
      <w:bodyDiv w:val="1"/>
      <w:marLeft w:val="0"/>
      <w:marRight w:val="0"/>
      <w:marTop w:val="0"/>
      <w:marBottom w:val="0"/>
      <w:divBdr>
        <w:top w:val="none" w:sz="0" w:space="0" w:color="auto"/>
        <w:left w:val="none" w:sz="0" w:space="0" w:color="auto"/>
        <w:bottom w:val="none" w:sz="0" w:space="0" w:color="auto"/>
        <w:right w:val="none" w:sz="0" w:space="0" w:color="auto"/>
      </w:divBdr>
      <w:divsChild>
        <w:div w:id="374476076">
          <w:marLeft w:val="0"/>
          <w:marRight w:val="0"/>
          <w:marTop w:val="0"/>
          <w:marBottom w:val="0"/>
          <w:divBdr>
            <w:top w:val="none" w:sz="0" w:space="0" w:color="auto"/>
            <w:left w:val="none" w:sz="0" w:space="0" w:color="auto"/>
            <w:bottom w:val="none" w:sz="0" w:space="0" w:color="auto"/>
            <w:right w:val="none" w:sz="0" w:space="0" w:color="auto"/>
          </w:divBdr>
          <w:divsChild>
            <w:div w:id="736981077">
              <w:marLeft w:val="0"/>
              <w:marRight w:val="0"/>
              <w:marTop w:val="0"/>
              <w:marBottom w:val="0"/>
              <w:divBdr>
                <w:top w:val="none" w:sz="0" w:space="0" w:color="auto"/>
                <w:left w:val="none" w:sz="0" w:space="0" w:color="auto"/>
                <w:bottom w:val="none" w:sz="0" w:space="0" w:color="auto"/>
                <w:right w:val="none" w:sz="0" w:space="0" w:color="auto"/>
              </w:divBdr>
              <w:divsChild>
                <w:div w:id="1639333350">
                  <w:marLeft w:val="0"/>
                  <w:marRight w:val="0"/>
                  <w:marTop w:val="0"/>
                  <w:marBottom w:val="0"/>
                  <w:divBdr>
                    <w:top w:val="none" w:sz="0" w:space="0" w:color="auto"/>
                    <w:left w:val="none" w:sz="0" w:space="0" w:color="auto"/>
                    <w:bottom w:val="none" w:sz="0" w:space="0" w:color="auto"/>
                    <w:right w:val="none" w:sz="0" w:space="0" w:color="auto"/>
                  </w:divBdr>
                  <w:divsChild>
                    <w:div w:id="287203844">
                      <w:marLeft w:val="0"/>
                      <w:marRight w:val="0"/>
                      <w:marTop w:val="0"/>
                      <w:marBottom w:val="0"/>
                      <w:divBdr>
                        <w:top w:val="none" w:sz="0" w:space="0" w:color="auto"/>
                        <w:left w:val="none" w:sz="0" w:space="0" w:color="auto"/>
                        <w:bottom w:val="none" w:sz="0" w:space="0" w:color="auto"/>
                        <w:right w:val="none" w:sz="0" w:space="0" w:color="auto"/>
                      </w:divBdr>
                      <w:divsChild>
                        <w:div w:id="1196966250">
                          <w:marLeft w:val="0"/>
                          <w:marRight w:val="0"/>
                          <w:marTop w:val="0"/>
                          <w:marBottom w:val="0"/>
                          <w:divBdr>
                            <w:top w:val="none" w:sz="0" w:space="0" w:color="auto"/>
                            <w:left w:val="none" w:sz="0" w:space="0" w:color="auto"/>
                            <w:bottom w:val="none" w:sz="0" w:space="0" w:color="auto"/>
                            <w:right w:val="none" w:sz="0" w:space="0" w:color="auto"/>
                          </w:divBdr>
                          <w:divsChild>
                            <w:div w:id="1015621153">
                              <w:marLeft w:val="0"/>
                              <w:marRight w:val="0"/>
                              <w:marTop w:val="0"/>
                              <w:marBottom w:val="0"/>
                              <w:divBdr>
                                <w:top w:val="none" w:sz="0" w:space="0" w:color="auto"/>
                                <w:left w:val="none" w:sz="0" w:space="0" w:color="auto"/>
                                <w:bottom w:val="none" w:sz="0" w:space="0" w:color="auto"/>
                                <w:right w:val="none" w:sz="0" w:space="0" w:color="auto"/>
                              </w:divBdr>
                              <w:divsChild>
                                <w:div w:id="68190132">
                                  <w:marLeft w:val="0"/>
                                  <w:marRight w:val="0"/>
                                  <w:marTop w:val="0"/>
                                  <w:marBottom w:val="0"/>
                                  <w:divBdr>
                                    <w:top w:val="none" w:sz="0" w:space="0" w:color="auto"/>
                                    <w:left w:val="none" w:sz="0" w:space="0" w:color="auto"/>
                                    <w:bottom w:val="none" w:sz="0" w:space="0" w:color="auto"/>
                                    <w:right w:val="none" w:sz="0" w:space="0" w:color="auto"/>
                                  </w:divBdr>
                                </w:div>
                                <w:div w:id="113386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6757765">
      <w:bodyDiv w:val="1"/>
      <w:marLeft w:val="0"/>
      <w:marRight w:val="0"/>
      <w:marTop w:val="0"/>
      <w:marBottom w:val="0"/>
      <w:divBdr>
        <w:top w:val="none" w:sz="0" w:space="0" w:color="auto"/>
        <w:left w:val="none" w:sz="0" w:space="0" w:color="auto"/>
        <w:bottom w:val="none" w:sz="0" w:space="0" w:color="auto"/>
        <w:right w:val="none" w:sz="0" w:space="0" w:color="auto"/>
      </w:divBdr>
    </w:div>
    <w:div w:id="1745032812">
      <w:bodyDiv w:val="1"/>
      <w:marLeft w:val="0"/>
      <w:marRight w:val="0"/>
      <w:marTop w:val="0"/>
      <w:marBottom w:val="0"/>
      <w:divBdr>
        <w:top w:val="none" w:sz="0" w:space="0" w:color="auto"/>
        <w:left w:val="none" w:sz="0" w:space="0" w:color="auto"/>
        <w:bottom w:val="none" w:sz="0" w:space="0" w:color="auto"/>
        <w:right w:val="none" w:sz="0" w:space="0" w:color="auto"/>
      </w:divBdr>
    </w:div>
    <w:div w:id="1778520024">
      <w:bodyDiv w:val="1"/>
      <w:marLeft w:val="0"/>
      <w:marRight w:val="0"/>
      <w:marTop w:val="0"/>
      <w:marBottom w:val="0"/>
      <w:divBdr>
        <w:top w:val="none" w:sz="0" w:space="0" w:color="auto"/>
        <w:left w:val="none" w:sz="0" w:space="0" w:color="auto"/>
        <w:bottom w:val="none" w:sz="0" w:space="0" w:color="auto"/>
        <w:right w:val="none" w:sz="0" w:space="0" w:color="auto"/>
      </w:divBdr>
    </w:div>
    <w:div w:id="1791826269">
      <w:bodyDiv w:val="1"/>
      <w:marLeft w:val="0"/>
      <w:marRight w:val="0"/>
      <w:marTop w:val="0"/>
      <w:marBottom w:val="0"/>
      <w:divBdr>
        <w:top w:val="none" w:sz="0" w:space="0" w:color="auto"/>
        <w:left w:val="none" w:sz="0" w:space="0" w:color="auto"/>
        <w:bottom w:val="none" w:sz="0" w:space="0" w:color="auto"/>
        <w:right w:val="none" w:sz="0" w:space="0" w:color="auto"/>
      </w:divBdr>
    </w:div>
    <w:div w:id="1811284383">
      <w:bodyDiv w:val="1"/>
      <w:marLeft w:val="0"/>
      <w:marRight w:val="0"/>
      <w:marTop w:val="0"/>
      <w:marBottom w:val="0"/>
      <w:divBdr>
        <w:top w:val="none" w:sz="0" w:space="0" w:color="auto"/>
        <w:left w:val="none" w:sz="0" w:space="0" w:color="auto"/>
        <w:bottom w:val="none" w:sz="0" w:space="0" w:color="auto"/>
        <w:right w:val="none" w:sz="0" w:space="0" w:color="auto"/>
      </w:divBdr>
    </w:div>
    <w:div w:id="1906447143">
      <w:bodyDiv w:val="1"/>
      <w:marLeft w:val="0"/>
      <w:marRight w:val="0"/>
      <w:marTop w:val="0"/>
      <w:marBottom w:val="0"/>
      <w:divBdr>
        <w:top w:val="none" w:sz="0" w:space="0" w:color="auto"/>
        <w:left w:val="none" w:sz="0" w:space="0" w:color="auto"/>
        <w:bottom w:val="none" w:sz="0" w:space="0" w:color="auto"/>
        <w:right w:val="none" w:sz="0" w:space="0" w:color="auto"/>
      </w:divBdr>
    </w:div>
    <w:div w:id="1911964219">
      <w:bodyDiv w:val="1"/>
      <w:marLeft w:val="0"/>
      <w:marRight w:val="0"/>
      <w:marTop w:val="0"/>
      <w:marBottom w:val="0"/>
      <w:divBdr>
        <w:top w:val="none" w:sz="0" w:space="0" w:color="auto"/>
        <w:left w:val="none" w:sz="0" w:space="0" w:color="auto"/>
        <w:bottom w:val="none" w:sz="0" w:space="0" w:color="auto"/>
        <w:right w:val="none" w:sz="0" w:space="0" w:color="auto"/>
      </w:divBdr>
    </w:div>
    <w:div w:id="1923293179">
      <w:bodyDiv w:val="1"/>
      <w:marLeft w:val="0"/>
      <w:marRight w:val="0"/>
      <w:marTop w:val="0"/>
      <w:marBottom w:val="0"/>
      <w:divBdr>
        <w:top w:val="none" w:sz="0" w:space="0" w:color="auto"/>
        <w:left w:val="none" w:sz="0" w:space="0" w:color="auto"/>
        <w:bottom w:val="none" w:sz="0" w:space="0" w:color="auto"/>
        <w:right w:val="none" w:sz="0" w:space="0" w:color="auto"/>
      </w:divBdr>
    </w:div>
    <w:div w:id="1960333959">
      <w:bodyDiv w:val="1"/>
      <w:marLeft w:val="0"/>
      <w:marRight w:val="0"/>
      <w:marTop w:val="0"/>
      <w:marBottom w:val="0"/>
      <w:divBdr>
        <w:top w:val="none" w:sz="0" w:space="0" w:color="auto"/>
        <w:left w:val="none" w:sz="0" w:space="0" w:color="auto"/>
        <w:bottom w:val="none" w:sz="0" w:space="0" w:color="auto"/>
        <w:right w:val="none" w:sz="0" w:space="0" w:color="auto"/>
      </w:divBdr>
    </w:div>
    <w:div w:id="1983264645">
      <w:bodyDiv w:val="1"/>
      <w:marLeft w:val="0"/>
      <w:marRight w:val="0"/>
      <w:marTop w:val="0"/>
      <w:marBottom w:val="0"/>
      <w:divBdr>
        <w:top w:val="none" w:sz="0" w:space="0" w:color="auto"/>
        <w:left w:val="none" w:sz="0" w:space="0" w:color="auto"/>
        <w:bottom w:val="none" w:sz="0" w:space="0" w:color="auto"/>
        <w:right w:val="none" w:sz="0" w:space="0" w:color="auto"/>
      </w:divBdr>
    </w:div>
    <w:div w:id="2029330512">
      <w:bodyDiv w:val="1"/>
      <w:marLeft w:val="0"/>
      <w:marRight w:val="0"/>
      <w:marTop w:val="0"/>
      <w:marBottom w:val="0"/>
      <w:divBdr>
        <w:top w:val="none" w:sz="0" w:space="0" w:color="auto"/>
        <w:left w:val="none" w:sz="0" w:space="0" w:color="auto"/>
        <w:bottom w:val="none" w:sz="0" w:space="0" w:color="auto"/>
        <w:right w:val="none" w:sz="0" w:space="0" w:color="auto"/>
      </w:divBdr>
      <w:divsChild>
        <w:div w:id="51389142">
          <w:marLeft w:val="0"/>
          <w:marRight w:val="0"/>
          <w:marTop w:val="0"/>
          <w:marBottom w:val="0"/>
          <w:divBdr>
            <w:top w:val="single" w:sz="2" w:space="0" w:color="E4E4E7"/>
            <w:left w:val="single" w:sz="2" w:space="0" w:color="E4E4E7"/>
            <w:bottom w:val="single" w:sz="2" w:space="0" w:color="E4E4E7"/>
            <w:right w:val="single" w:sz="2" w:space="0" w:color="E4E4E7"/>
          </w:divBdr>
          <w:divsChild>
            <w:div w:id="480192084">
              <w:marLeft w:val="0"/>
              <w:marRight w:val="0"/>
              <w:marTop w:val="100"/>
              <w:marBottom w:val="100"/>
              <w:divBdr>
                <w:top w:val="single" w:sz="2" w:space="0" w:color="E4E4E7"/>
                <w:left w:val="single" w:sz="2" w:space="0" w:color="E4E4E7"/>
                <w:bottom w:val="single" w:sz="2" w:space="0" w:color="E4E4E7"/>
                <w:right w:val="single" w:sz="2" w:space="0" w:color="E4E4E7"/>
              </w:divBdr>
              <w:divsChild>
                <w:div w:id="1367372885">
                  <w:marLeft w:val="0"/>
                  <w:marRight w:val="0"/>
                  <w:marTop w:val="0"/>
                  <w:marBottom w:val="0"/>
                  <w:divBdr>
                    <w:top w:val="single" w:sz="2" w:space="0" w:color="E4E4E7"/>
                    <w:left w:val="single" w:sz="2" w:space="0" w:color="E4E4E7"/>
                    <w:bottom w:val="single" w:sz="2" w:space="0" w:color="E4E4E7"/>
                    <w:right w:val="single" w:sz="2" w:space="0" w:color="E4E4E7"/>
                  </w:divBdr>
                  <w:divsChild>
                    <w:div w:id="673607309">
                      <w:marLeft w:val="0"/>
                      <w:marRight w:val="0"/>
                      <w:marTop w:val="0"/>
                      <w:marBottom w:val="0"/>
                      <w:divBdr>
                        <w:top w:val="single" w:sz="2" w:space="0" w:color="E4E4E7"/>
                        <w:left w:val="single" w:sz="2" w:space="0" w:color="E4E4E7"/>
                        <w:bottom w:val="single" w:sz="2" w:space="0" w:color="E4E4E7"/>
                        <w:right w:val="single" w:sz="2" w:space="0" w:color="E4E4E7"/>
                      </w:divBdr>
                      <w:divsChild>
                        <w:div w:id="1517815566">
                          <w:marLeft w:val="0"/>
                          <w:marRight w:val="0"/>
                          <w:marTop w:val="120"/>
                          <w:marBottom w:val="0"/>
                          <w:divBdr>
                            <w:top w:val="single" w:sz="2" w:space="0" w:color="E4E4E7"/>
                            <w:left w:val="single" w:sz="2" w:space="0" w:color="E4E4E7"/>
                            <w:bottom w:val="single" w:sz="2" w:space="0" w:color="E4E4E7"/>
                            <w:right w:val="single" w:sz="2" w:space="0" w:color="E4E4E7"/>
                          </w:divBdr>
                          <w:divsChild>
                            <w:div w:id="882445228">
                              <w:marLeft w:val="0"/>
                              <w:marRight w:val="0"/>
                              <w:marTop w:val="0"/>
                              <w:marBottom w:val="0"/>
                              <w:divBdr>
                                <w:top w:val="single" w:sz="2" w:space="0" w:color="E4E4E7"/>
                                <w:left w:val="single" w:sz="2" w:space="0" w:color="E4E4E7"/>
                                <w:bottom w:val="single" w:sz="2" w:space="0" w:color="E4E4E7"/>
                                <w:right w:val="single" w:sz="2" w:space="0" w:color="E4E4E7"/>
                              </w:divBdr>
                            </w:div>
                          </w:divsChild>
                        </w:div>
                      </w:divsChild>
                    </w:div>
                  </w:divsChild>
                </w:div>
              </w:divsChild>
            </w:div>
            <w:div w:id="1019158974">
              <w:marLeft w:val="0"/>
              <w:marRight w:val="0"/>
              <w:marTop w:val="100"/>
              <w:marBottom w:val="100"/>
              <w:divBdr>
                <w:top w:val="single" w:sz="2" w:space="0" w:color="E4E4E7"/>
                <w:left w:val="single" w:sz="2" w:space="0" w:color="E4E4E7"/>
                <w:bottom w:val="single" w:sz="2" w:space="0" w:color="E4E4E7"/>
                <w:right w:val="single" w:sz="2" w:space="0" w:color="E4E4E7"/>
              </w:divBdr>
              <w:divsChild>
                <w:div w:id="987129231">
                  <w:marLeft w:val="0"/>
                  <w:marRight w:val="0"/>
                  <w:marTop w:val="0"/>
                  <w:marBottom w:val="0"/>
                  <w:divBdr>
                    <w:top w:val="single" w:sz="2" w:space="0" w:color="E4E4E7"/>
                    <w:left w:val="single" w:sz="2" w:space="0" w:color="E4E4E7"/>
                    <w:bottom w:val="single" w:sz="2" w:space="0" w:color="E4E4E7"/>
                    <w:right w:val="single" w:sz="2" w:space="0" w:color="E4E4E7"/>
                  </w:divBdr>
                  <w:divsChild>
                    <w:div w:id="1288976169">
                      <w:marLeft w:val="0"/>
                      <w:marRight w:val="0"/>
                      <w:marTop w:val="0"/>
                      <w:marBottom w:val="0"/>
                      <w:divBdr>
                        <w:top w:val="single" w:sz="2" w:space="0" w:color="E4E4E7"/>
                        <w:left w:val="single" w:sz="2" w:space="0" w:color="E4E4E7"/>
                        <w:bottom w:val="single" w:sz="2" w:space="0" w:color="E4E4E7"/>
                        <w:right w:val="single" w:sz="2" w:space="0" w:color="E4E4E7"/>
                      </w:divBdr>
                      <w:divsChild>
                        <w:div w:id="1553611612">
                          <w:marLeft w:val="0"/>
                          <w:marRight w:val="0"/>
                          <w:marTop w:val="0"/>
                          <w:marBottom w:val="0"/>
                          <w:divBdr>
                            <w:top w:val="single" w:sz="2" w:space="0" w:color="E4E4E7"/>
                            <w:left w:val="single" w:sz="2" w:space="0" w:color="E4E4E7"/>
                            <w:bottom w:val="single" w:sz="2" w:space="0" w:color="E4E4E7"/>
                            <w:right w:val="single" w:sz="2" w:space="0" w:color="E4E4E7"/>
                          </w:divBdr>
                          <w:divsChild>
                            <w:div w:id="1731882918">
                              <w:marLeft w:val="0"/>
                              <w:marRight w:val="0"/>
                              <w:marTop w:val="0"/>
                              <w:marBottom w:val="0"/>
                              <w:divBdr>
                                <w:top w:val="single" w:sz="2" w:space="0" w:color="E4E4E7"/>
                                <w:left w:val="single" w:sz="2" w:space="0" w:color="E4E4E7"/>
                                <w:bottom w:val="single" w:sz="2" w:space="0" w:color="E4E4E7"/>
                                <w:right w:val="single" w:sz="2" w:space="0" w:color="E4E4E7"/>
                              </w:divBdr>
                            </w:div>
                          </w:divsChild>
                        </w:div>
                      </w:divsChild>
                    </w:div>
                  </w:divsChild>
                </w:div>
              </w:divsChild>
            </w:div>
          </w:divsChild>
        </w:div>
      </w:divsChild>
    </w:div>
    <w:div w:id="2042319410">
      <w:bodyDiv w:val="1"/>
      <w:marLeft w:val="0"/>
      <w:marRight w:val="0"/>
      <w:marTop w:val="0"/>
      <w:marBottom w:val="0"/>
      <w:divBdr>
        <w:top w:val="none" w:sz="0" w:space="0" w:color="auto"/>
        <w:left w:val="none" w:sz="0" w:space="0" w:color="auto"/>
        <w:bottom w:val="none" w:sz="0" w:space="0" w:color="auto"/>
        <w:right w:val="none" w:sz="0" w:space="0" w:color="auto"/>
      </w:divBdr>
    </w:div>
    <w:div w:id="2048413102">
      <w:bodyDiv w:val="1"/>
      <w:marLeft w:val="0"/>
      <w:marRight w:val="0"/>
      <w:marTop w:val="0"/>
      <w:marBottom w:val="0"/>
      <w:divBdr>
        <w:top w:val="none" w:sz="0" w:space="0" w:color="auto"/>
        <w:left w:val="none" w:sz="0" w:space="0" w:color="auto"/>
        <w:bottom w:val="none" w:sz="0" w:space="0" w:color="auto"/>
        <w:right w:val="none" w:sz="0" w:space="0" w:color="auto"/>
      </w:divBdr>
      <w:divsChild>
        <w:div w:id="1924220536">
          <w:marLeft w:val="0"/>
          <w:marRight w:val="0"/>
          <w:marTop w:val="0"/>
          <w:marBottom w:val="0"/>
          <w:divBdr>
            <w:top w:val="none" w:sz="0" w:space="0" w:color="auto"/>
            <w:left w:val="none" w:sz="0" w:space="0" w:color="auto"/>
            <w:bottom w:val="none" w:sz="0" w:space="0" w:color="auto"/>
            <w:right w:val="none" w:sz="0" w:space="0" w:color="auto"/>
          </w:divBdr>
          <w:divsChild>
            <w:div w:id="9650682">
              <w:marLeft w:val="0"/>
              <w:marRight w:val="0"/>
              <w:marTop w:val="0"/>
              <w:marBottom w:val="0"/>
              <w:divBdr>
                <w:top w:val="none" w:sz="0" w:space="0" w:color="auto"/>
                <w:left w:val="none" w:sz="0" w:space="0" w:color="auto"/>
                <w:bottom w:val="none" w:sz="0" w:space="0" w:color="auto"/>
                <w:right w:val="none" w:sz="0" w:space="0" w:color="auto"/>
              </w:divBdr>
            </w:div>
            <w:div w:id="869489258">
              <w:marLeft w:val="0"/>
              <w:marRight w:val="0"/>
              <w:marTop w:val="0"/>
              <w:marBottom w:val="0"/>
              <w:divBdr>
                <w:top w:val="none" w:sz="0" w:space="0" w:color="auto"/>
                <w:left w:val="none" w:sz="0" w:space="0" w:color="auto"/>
                <w:bottom w:val="none" w:sz="0" w:space="0" w:color="auto"/>
                <w:right w:val="none" w:sz="0" w:space="0" w:color="auto"/>
              </w:divBdr>
            </w:div>
            <w:div w:id="1040131171">
              <w:marLeft w:val="0"/>
              <w:marRight w:val="0"/>
              <w:marTop w:val="0"/>
              <w:marBottom w:val="0"/>
              <w:divBdr>
                <w:top w:val="none" w:sz="0" w:space="0" w:color="auto"/>
                <w:left w:val="none" w:sz="0" w:space="0" w:color="auto"/>
                <w:bottom w:val="none" w:sz="0" w:space="0" w:color="auto"/>
                <w:right w:val="none" w:sz="0" w:space="0" w:color="auto"/>
              </w:divBdr>
            </w:div>
            <w:div w:id="218056143">
              <w:marLeft w:val="0"/>
              <w:marRight w:val="0"/>
              <w:marTop w:val="0"/>
              <w:marBottom w:val="0"/>
              <w:divBdr>
                <w:top w:val="none" w:sz="0" w:space="0" w:color="auto"/>
                <w:left w:val="none" w:sz="0" w:space="0" w:color="auto"/>
                <w:bottom w:val="none" w:sz="0" w:space="0" w:color="auto"/>
                <w:right w:val="none" w:sz="0" w:space="0" w:color="auto"/>
              </w:divBdr>
            </w:div>
            <w:div w:id="709886357">
              <w:marLeft w:val="0"/>
              <w:marRight w:val="0"/>
              <w:marTop w:val="0"/>
              <w:marBottom w:val="0"/>
              <w:divBdr>
                <w:top w:val="none" w:sz="0" w:space="0" w:color="auto"/>
                <w:left w:val="none" w:sz="0" w:space="0" w:color="auto"/>
                <w:bottom w:val="none" w:sz="0" w:space="0" w:color="auto"/>
                <w:right w:val="none" w:sz="0" w:space="0" w:color="auto"/>
              </w:divBdr>
            </w:div>
            <w:div w:id="927230987">
              <w:marLeft w:val="0"/>
              <w:marRight w:val="0"/>
              <w:marTop w:val="0"/>
              <w:marBottom w:val="0"/>
              <w:divBdr>
                <w:top w:val="none" w:sz="0" w:space="0" w:color="auto"/>
                <w:left w:val="none" w:sz="0" w:space="0" w:color="auto"/>
                <w:bottom w:val="none" w:sz="0" w:space="0" w:color="auto"/>
                <w:right w:val="none" w:sz="0" w:space="0" w:color="auto"/>
              </w:divBdr>
            </w:div>
            <w:div w:id="2042658615">
              <w:marLeft w:val="0"/>
              <w:marRight w:val="0"/>
              <w:marTop w:val="0"/>
              <w:marBottom w:val="0"/>
              <w:divBdr>
                <w:top w:val="none" w:sz="0" w:space="0" w:color="auto"/>
                <w:left w:val="none" w:sz="0" w:space="0" w:color="auto"/>
                <w:bottom w:val="none" w:sz="0" w:space="0" w:color="auto"/>
                <w:right w:val="none" w:sz="0" w:space="0" w:color="auto"/>
              </w:divBdr>
            </w:div>
            <w:div w:id="7567823">
              <w:marLeft w:val="0"/>
              <w:marRight w:val="0"/>
              <w:marTop w:val="0"/>
              <w:marBottom w:val="0"/>
              <w:divBdr>
                <w:top w:val="none" w:sz="0" w:space="0" w:color="auto"/>
                <w:left w:val="none" w:sz="0" w:space="0" w:color="auto"/>
                <w:bottom w:val="none" w:sz="0" w:space="0" w:color="auto"/>
                <w:right w:val="none" w:sz="0" w:space="0" w:color="auto"/>
              </w:divBdr>
            </w:div>
            <w:div w:id="960501127">
              <w:marLeft w:val="0"/>
              <w:marRight w:val="0"/>
              <w:marTop w:val="0"/>
              <w:marBottom w:val="0"/>
              <w:divBdr>
                <w:top w:val="none" w:sz="0" w:space="0" w:color="auto"/>
                <w:left w:val="none" w:sz="0" w:space="0" w:color="auto"/>
                <w:bottom w:val="none" w:sz="0" w:space="0" w:color="auto"/>
                <w:right w:val="none" w:sz="0" w:space="0" w:color="auto"/>
              </w:divBdr>
            </w:div>
            <w:div w:id="1953200631">
              <w:marLeft w:val="0"/>
              <w:marRight w:val="0"/>
              <w:marTop w:val="0"/>
              <w:marBottom w:val="0"/>
              <w:divBdr>
                <w:top w:val="none" w:sz="0" w:space="0" w:color="auto"/>
                <w:left w:val="none" w:sz="0" w:space="0" w:color="auto"/>
                <w:bottom w:val="none" w:sz="0" w:space="0" w:color="auto"/>
                <w:right w:val="none" w:sz="0" w:space="0" w:color="auto"/>
              </w:divBdr>
            </w:div>
            <w:div w:id="520515488">
              <w:marLeft w:val="0"/>
              <w:marRight w:val="0"/>
              <w:marTop w:val="0"/>
              <w:marBottom w:val="0"/>
              <w:divBdr>
                <w:top w:val="none" w:sz="0" w:space="0" w:color="auto"/>
                <w:left w:val="none" w:sz="0" w:space="0" w:color="auto"/>
                <w:bottom w:val="none" w:sz="0" w:space="0" w:color="auto"/>
                <w:right w:val="none" w:sz="0" w:space="0" w:color="auto"/>
              </w:divBdr>
            </w:div>
            <w:div w:id="2067100147">
              <w:marLeft w:val="0"/>
              <w:marRight w:val="0"/>
              <w:marTop w:val="0"/>
              <w:marBottom w:val="0"/>
              <w:divBdr>
                <w:top w:val="none" w:sz="0" w:space="0" w:color="auto"/>
                <w:left w:val="none" w:sz="0" w:space="0" w:color="auto"/>
                <w:bottom w:val="none" w:sz="0" w:space="0" w:color="auto"/>
                <w:right w:val="none" w:sz="0" w:space="0" w:color="auto"/>
              </w:divBdr>
            </w:div>
            <w:div w:id="616520532">
              <w:marLeft w:val="0"/>
              <w:marRight w:val="0"/>
              <w:marTop w:val="0"/>
              <w:marBottom w:val="0"/>
              <w:divBdr>
                <w:top w:val="none" w:sz="0" w:space="0" w:color="auto"/>
                <w:left w:val="none" w:sz="0" w:space="0" w:color="auto"/>
                <w:bottom w:val="none" w:sz="0" w:space="0" w:color="auto"/>
                <w:right w:val="none" w:sz="0" w:space="0" w:color="auto"/>
              </w:divBdr>
            </w:div>
            <w:div w:id="1060833982">
              <w:marLeft w:val="0"/>
              <w:marRight w:val="0"/>
              <w:marTop w:val="0"/>
              <w:marBottom w:val="0"/>
              <w:divBdr>
                <w:top w:val="none" w:sz="0" w:space="0" w:color="auto"/>
                <w:left w:val="none" w:sz="0" w:space="0" w:color="auto"/>
                <w:bottom w:val="none" w:sz="0" w:space="0" w:color="auto"/>
                <w:right w:val="none" w:sz="0" w:space="0" w:color="auto"/>
              </w:divBdr>
            </w:div>
            <w:div w:id="670454893">
              <w:marLeft w:val="0"/>
              <w:marRight w:val="0"/>
              <w:marTop w:val="0"/>
              <w:marBottom w:val="0"/>
              <w:divBdr>
                <w:top w:val="none" w:sz="0" w:space="0" w:color="auto"/>
                <w:left w:val="none" w:sz="0" w:space="0" w:color="auto"/>
                <w:bottom w:val="none" w:sz="0" w:space="0" w:color="auto"/>
                <w:right w:val="none" w:sz="0" w:space="0" w:color="auto"/>
              </w:divBdr>
            </w:div>
            <w:div w:id="5181071">
              <w:marLeft w:val="0"/>
              <w:marRight w:val="0"/>
              <w:marTop w:val="0"/>
              <w:marBottom w:val="0"/>
              <w:divBdr>
                <w:top w:val="none" w:sz="0" w:space="0" w:color="auto"/>
                <w:left w:val="none" w:sz="0" w:space="0" w:color="auto"/>
                <w:bottom w:val="none" w:sz="0" w:space="0" w:color="auto"/>
                <w:right w:val="none" w:sz="0" w:space="0" w:color="auto"/>
              </w:divBdr>
            </w:div>
            <w:div w:id="420832652">
              <w:marLeft w:val="0"/>
              <w:marRight w:val="0"/>
              <w:marTop w:val="0"/>
              <w:marBottom w:val="0"/>
              <w:divBdr>
                <w:top w:val="none" w:sz="0" w:space="0" w:color="auto"/>
                <w:left w:val="none" w:sz="0" w:space="0" w:color="auto"/>
                <w:bottom w:val="none" w:sz="0" w:space="0" w:color="auto"/>
                <w:right w:val="none" w:sz="0" w:space="0" w:color="auto"/>
              </w:divBdr>
            </w:div>
            <w:div w:id="1326740727">
              <w:marLeft w:val="0"/>
              <w:marRight w:val="0"/>
              <w:marTop w:val="0"/>
              <w:marBottom w:val="0"/>
              <w:divBdr>
                <w:top w:val="none" w:sz="0" w:space="0" w:color="auto"/>
                <w:left w:val="none" w:sz="0" w:space="0" w:color="auto"/>
                <w:bottom w:val="none" w:sz="0" w:space="0" w:color="auto"/>
                <w:right w:val="none" w:sz="0" w:space="0" w:color="auto"/>
              </w:divBdr>
            </w:div>
            <w:div w:id="1155222880">
              <w:marLeft w:val="0"/>
              <w:marRight w:val="0"/>
              <w:marTop w:val="0"/>
              <w:marBottom w:val="0"/>
              <w:divBdr>
                <w:top w:val="none" w:sz="0" w:space="0" w:color="auto"/>
                <w:left w:val="none" w:sz="0" w:space="0" w:color="auto"/>
                <w:bottom w:val="none" w:sz="0" w:space="0" w:color="auto"/>
                <w:right w:val="none" w:sz="0" w:space="0" w:color="auto"/>
              </w:divBdr>
            </w:div>
            <w:div w:id="2137330582">
              <w:marLeft w:val="0"/>
              <w:marRight w:val="0"/>
              <w:marTop w:val="0"/>
              <w:marBottom w:val="0"/>
              <w:divBdr>
                <w:top w:val="none" w:sz="0" w:space="0" w:color="auto"/>
                <w:left w:val="none" w:sz="0" w:space="0" w:color="auto"/>
                <w:bottom w:val="none" w:sz="0" w:space="0" w:color="auto"/>
                <w:right w:val="none" w:sz="0" w:space="0" w:color="auto"/>
              </w:divBdr>
            </w:div>
            <w:div w:id="2084570154">
              <w:marLeft w:val="0"/>
              <w:marRight w:val="0"/>
              <w:marTop w:val="0"/>
              <w:marBottom w:val="0"/>
              <w:divBdr>
                <w:top w:val="none" w:sz="0" w:space="0" w:color="auto"/>
                <w:left w:val="none" w:sz="0" w:space="0" w:color="auto"/>
                <w:bottom w:val="none" w:sz="0" w:space="0" w:color="auto"/>
                <w:right w:val="none" w:sz="0" w:space="0" w:color="auto"/>
              </w:divBdr>
            </w:div>
            <w:div w:id="980571510">
              <w:marLeft w:val="0"/>
              <w:marRight w:val="0"/>
              <w:marTop w:val="0"/>
              <w:marBottom w:val="0"/>
              <w:divBdr>
                <w:top w:val="none" w:sz="0" w:space="0" w:color="auto"/>
                <w:left w:val="none" w:sz="0" w:space="0" w:color="auto"/>
                <w:bottom w:val="none" w:sz="0" w:space="0" w:color="auto"/>
                <w:right w:val="none" w:sz="0" w:space="0" w:color="auto"/>
              </w:divBdr>
            </w:div>
            <w:div w:id="528229004">
              <w:marLeft w:val="0"/>
              <w:marRight w:val="0"/>
              <w:marTop w:val="0"/>
              <w:marBottom w:val="0"/>
              <w:divBdr>
                <w:top w:val="none" w:sz="0" w:space="0" w:color="auto"/>
                <w:left w:val="none" w:sz="0" w:space="0" w:color="auto"/>
                <w:bottom w:val="none" w:sz="0" w:space="0" w:color="auto"/>
                <w:right w:val="none" w:sz="0" w:space="0" w:color="auto"/>
              </w:divBdr>
            </w:div>
            <w:div w:id="2016757945">
              <w:marLeft w:val="0"/>
              <w:marRight w:val="0"/>
              <w:marTop w:val="0"/>
              <w:marBottom w:val="0"/>
              <w:divBdr>
                <w:top w:val="none" w:sz="0" w:space="0" w:color="auto"/>
                <w:left w:val="none" w:sz="0" w:space="0" w:color="auto"/>
                <w:bottom w:val="none" w:sz="0" w:space="0" w:color="auto"/>
                <w:right w:val="none" w:sz="0" w:space="0" w:color="auto"/>
              </w:divBdr>
            </w:div>
            <w:div w:id="233469912">
              <w:marLeft w:val="0"/>
              <w:marRight w:val="0"/>
              <w:marTop w:val="0"/>
              <w:marBottom w:val="0"/>
              <w:divBdr>
                <w:top w:val="none" w:sz="0" w:space="0" w:color="auto"/>
                <w:left w:val="none" w:sz="0" w:space="0" w:color="auto"/>
                <w:bottom w:val="none" w:sz="0" w:space="0" w:color="auto"/>
                <w:right w:val="none" w:sz="0" w:space="0" w:color="auto"/>
              </w:divBdr>
            </w:div>
            <w:div w:id="1054088747">
              <w:marLeft w:val="0"/>
              <w:marRight w:val="0"/>
              <w:marTop w:val="0"/>
              <w:marBottom w:val="0"/>
              <w:divBdr>
                <w:top w:val="none" w:sz="0" w:space="0" w:color="auto"/>
                <w:left w:val="none" w:sz="0" w:space="0" w:color="auto"/>
                <w:bottom w:val="none" w:sz="0" w:space="0" w:color="auto"/>
                <w:right w:val="none" w:sz="0" w:space="0" w:color="auto"/>
              </w:divBdr>
            </w:div>
            <w:div w:id="1883590951">
              <w:marLeft w:val="0"/>
              <w:marRight w:val="0"/>
              <w:marTop w:val="0"/>
              <w:marBottom w:val="0"/>
              <w:divBdr>
                <w:top w:val="none" w:sz="0" w:space="0" w:color="auto"/>
                <w:left w:val="none" w:sz="0" w:space="0" w:color="auto"/>
                <w:bottom w:val="none" w:sz="0" w:space="0" w:color="auto"/>
                <w:right w:val="none" w:sz="0" w:space="0" w:color="auto"/>
              </w:divBdr>
            </w:div>
            <w:div w:id="1523397000">
              <w:marLeft w:val="0"/>
              <w:marRight w:val="0"/>
              <w:marTop w:val="0"/>
              <w:marBottom w:val="0"/>
              <w:divBdr>
                <w:top w:val="none" w:sz="0" w:space="0" w:color="auto"/>
                <w:left w:val="none" w:sz="0" w:space="0" w:color="auto"/>
                <w:bottom w:val="none" w:sz="0" w:space="0" w:color="auto"/>
                <w:right w:val="none" w:sz="0" w:space="0" w:color="auto"/>
              </w:divBdr>
            </w:div>
            <w:div w:id="1289244649">
              <w:marLeft w:val="0"/>
              <w:marRight w:val="0"/>
              <w:marTop w:val="0"/>
              <w:marBottom w:val="0"/>
              <w:divBdr>
                <w:top w:val="none" w:sz="0" w:space="0" w:color="auto"/>
                <w:left w:val="none" w:sz="0" w:space="0" w:color="auto"/>
                <w:bottom w:val="none" w:sz="0" w:space="0" w:color="auto"/>
                <w:right w:val="none" w:sz="0" w:space="0" w:color="auto"/>
              </w:divBdr>
            </w:div>
            <w:div w:id="821117407">
              <w:marLeft w:val="0"/>
              <w:marRight w:val="0"/>
              <w:marTop w:val="0"/>
              <w:marBottom w:val="0"/>
              <w:divBdr>
                <w:top w:val="none" w:sz="0" w:space="0" w:color="auto"/>
                <w:left w:val="none" w:sz="0" w:space="0" w:color="auto"/>
                <w:bottom w:val="none" w:sz="0" w:space="0" w:color="auto"/>
                <w:right w:val="none" w:sz="0" w:space="0" w:color="auto"/>
              </w:divBdr>
            </w:div>
            <w:div w:id="315840272">
              <w:marLeft w:val="0"/>
              <w:marRight w:val="0"/>
              <w:marTop w:val="0"/>
              <w:marBottom w:val="0"/>
              <w:divBdr>
                <w:top w:val="none" w:sz="0" w:space="0" w:color="auto"/>
                <w:left w:val="none" w:sz="0" w:space="0" w:color="auto"/>
                <w:bottom w:val="none" w:sz="0" w:space="0" w:color="auto"/>
                <w:right w:val="none" w:sz="0" w:space="0" w:color="auto"/>
              </w:divBdr>
            </w:div>
            <w:div w:id="759838682">
              <w:marLeft w:val="0"/>
              <w:marRight w:val="0"/>
              <w:marTop w:val="0"/>
              <w:marBottom w:val="0"/>
              <w:divBdr>
                <w:top w:val="none" w:sz="0" w:space="0" w:color="auto"/>
                <w:left w:val="none" w:sz="0" w:space="0" w:color="auto"/>
                <w:bottom w:val="none" w:sz="0" w:space="0" w:color="auto"/>
                <w:right w:val="none" w:sz="0" w:space="0" w:color="auto"/>
              </w:divBdr>
            </w:div>
            <w:div w:id="1369330538">
              <w:marLeft w:val="0"/>
              <w:marRight w:val="0"/>
              <w:marTop w:val="0"/>
              <w:marBottom w:val="0"/>
              <w:divBdr>
                <w:top w:val="none" w:sz="0" w:space="0" w:color="auto"/>
                <w:left w:val="none" w:sz="0" w:space="0" w:color="auto"/>
                <w:bottom w:val="none" w:sz="0" w:space="0" w:color="auto"/>
                <w:right w:val="none" w:sz="0" w:space="0" w:color="auto"/>
              </w:divBdr>
            </w:div>
            <w:div w:id="528642172">
              <w:marLeft w:val="0"/>
              <w:marRight w:val="0"/>
              <w:marTop w:val="0"/>
              <w:marBottom w:val="0"/>
              <w:divBdr>
                <w:top w:val="none" w:sz="0" w:space="0" w:color="auto"/>
                <w:left w:val="none" w:sz="0" w:space="0" w:color="auto"/>
                <w:bottom w:val="none" w:sz="0" w:space="0" w:color="auto"/>
                <w:right w:val="none" w:sz="0" w:space="0" w:color="auto"/>
              </w:divBdr>
            </w:div>
            <w:div w:id="1792824048">
              <w:marLeft w:val="0"/>
              <w:marRight w:val="0"/>
              <w:marTop w:val="0"/>
              <w:marBottom w:val="0"/>
              <w:divBdr>
                <w:top w:val="none" w:sz="0" w:space="0" w:color="auto"/>
                <w:left w:val="none" w:sz="0" w:space="0" w:color="auto"/>
                <w:bottom w:val="none" w:sz="0" w:space="0" w:color="auto"/>
                <w:right w:val="none" w:sz="0" w:space="0" w:color="auto"/>
              </w:divBdr>
            </w:div>
            <w:div w:id="1842312951">
              <w:marLeft w:val="0"/>
              <w:marRight w:val="0"/>
              <w:marTop w:val="0"/>
              <w:marBottom w:val="0"/>
              <w:divBdr>
                <w:top w:val="none" w:sz="0" w:space="0" w:color="auto"/>
                <w:left w:val="none" w:sz="0" w:space="0" w:color="auto"/>
                <w:bottom w:val="none" w:sz="0" w:space="0" w:color="auto"/>
                <w:right w:val="none" w:sz="0" w:space="0" w:color="auto"/>
              </w:divBdr>
            </w:div>
            <w:div w:id="2131589403">
              <w:marLeft w:val="0"/>
              <w:marRight w:val="0"/>
              <w:marTop w:val="0"/>
              <w:marBottom w:val="0"/>
              <w:divBdr>
                <w:top w:val="none" w:sz="0" w:space="0" w:color="auto"/>
                <w:left w:val="none" w:sz="0" w:space="0" w:color="auto"/>
                <w:bottom w:val="none" w:sz="0" w:space="0" w:color="auto"/>
                <w:right w:val="none" w:sz="0" w:space="0" w:color="auto"/>
              </w:divBdr>
            </w:div>
            <w:div w:id="503201375">
              <w:marLeft w:val="0"/>
              <w:marRight w:val="0"/>
              <w:marTop w:val="0"/>
              <w:marBottom w:val="0"/>
              <w:divBdr>
                <w:top w:val="none" w:sz="0" w:space="0" w:color="auto"/>
                <w:left w:val="none" w:sz="0" w:space="0" w:color="auto"/>
                <w:bottom w:val="none" w:sz="0" w:space="0" w:color="auto"/>
                <w:right w:val="none" w:sz="0" w:space="0" w:color="auto"/>
              </w:divBdr>
            </w:div>
            <w:div w:id="1741974846">
              <w:marLeft w:val="0"/>
              <w:marRight w:val="0"/>
              <w:marTop w:val="0"/>
              <w:marBottom w:val="0"/>
              <w:divBdr>
                <w:top w:val="none" w:sz="0" w:space="0" w:color="auto"/>
                <w:left w:val="none" w:sz="0" w:space="0" w:color="auto"/>
                <w:bottom w:val="none" w:sz="0" w:space="0" w:color="auto"/>
                <w:right w:val="none" w:sz="0" w:space="0" w:color="auto"/>
              </w:divBdr>
            </w:div>
            <w:div w:id="480997825">
              <w:marLeft w:val="0"/>
              <w:marRight w:val="0"/>
              <w:marTop w:val="0"/>
              <w:marBottom w:val="0"/>
              <w:divBdr>
                <w:top w:val="none" w:sz="0" w:space="0" w:color="auto"/>
                <w:left w:val="none" w:sz="0" w:space="0" w:color="auto"/>
                <w:bottom w:val="none" w:sz="0" w:space="0" w:color="auto"/>
                <w:right w:val="none" w:sz="0" w:space="0" w:color="auto"/>
              </w:divBdr>
            </w:div>
            <w:div w:id="623924605">
              <w:marLeft w:val="0"/>
              <w:marRight w:val="0"/>
              <w:marTop w:val="0"/>
              <w:marBottom w:val="0"/>
              <w:divBdr>
                <w:top w:val="none" w:sz="0" w:space="0" w:color="auto"/>
                <w:left w:val="none" w:sz="0" w:space="0" w:color="auto"/>
                <w:bottom w:val="none" w:sz="0" w:space="0" w:color="auto"/>
                <w:right w:val="none" w:sz="0" w:space="0" w:color="auto"/>
              </w:divBdr>
            </w:div>
            <w:div w:id="783185705">
              <w:marLeft w:val="0"/>
              <w:marRight w:val="0"/>
              <w:marTop w:val="0"/>
              <w:marBottom w:val="0"/>
              <w:divBdr>
                <w:top w:val="none" w:sz="0" w:space="0" w:color="auto"/>
                <w:left w:val="none" w:sz="0" w:space="0" w:color="auto"/>
                <w:bottom w:val="none" w:sz="0" w:space="0" w:color="auto"/>
                <w:right w:val="none" w:sz="0" w:space="0" w:color="auto"/>
              </w:divBdr>
            </w:div>
            <w:div w:id="188758893">
              <w:marLeft w:val="0"/>
              <w:marRight w:val="0"/>
              <w:marTop w:val="0"/>
              <w:marBottom w:val="0"/>
              <w:divBdr>
                <w:top w:val="none" w:sz="0" w:space="0" w:color="auto"/>
                <w:left w:val="none" w:sz="0" w:space="0" w:color="auto"/>
                <w:bottom w:val="none" w:sz="0" w:space="0" w:color="auto"/>
                <w:right w:val="none" w:sz="0" w:space="0" w:color="auto"/>
              </w:divBdr>
            </w:div>
            <w:div w:id="175134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85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emf"/><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2.xm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2.e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footer" Target="footer2.xm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0A850-A6A6-4220-9F0F-E40492D2A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Pages>
  <Words>14473</Words>
  <Characters>82501</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 Dwi A</dc:creator>
  <cp:keywords/>
  <dc:description/>
  <cp:lastModifiedBy>Indra Dwi A</cp:lastModifiedBy>
  <cp:revision>9</cp:revision>
  <cp:lastPrinted>2025-07-01T11:16:00Z</cp:lastPrinted>
  <dcterms:created xsi:type="dcterms:W3CDTF">2025-07-01T10:42:00Z</dcterms:created>
  <dcterms:modified xsi:type="dcterms:W3CDTF">2025-07-01T11:19:00Z</dcterms:modified>
</cp:coreProperties>
</file>